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6C3611" w14:textId="4E0EF127" w:rsidR="004C694F" w:rsidRPr="0059076D" w:rsidRDefault="004C694F" w:rsidP="004C694F">
      <w:pPr>
        <w:pStyle w:val="Heading1"/>
        <w:rPr>
          <w:rFonts w:ascii="Calibri" w:eastAsia="Times New Roman" w:hAnsi="Calibri" w:cs="Calibri"/>
          <w:sz w:val="24"/>
          <w:szCs w:val="24"/>
        </w:rPr>
      </w:pPr>
      <w:r w:rsidRPr="00B450AE">
        <w:rPr>
          <w:rFonts w:ascii="Calibri" w:eastAsia="Times New Roman" w:hAnsi="Calibri" w:cs="Calibri"/>
        </w:rPr>
        <w:t>District Tech Lead - Use Case Index Table</w:t>
      </w:r>
    </w:p>
    <w:tbl>
      <w:tblPr>
        <w:tblStyle w:val="TableGrid"/>
        <w:tblW w:w="0" w:type="auto"/>
        <w:tblLook w:val="04A0" w:firstRow="1" w:lastRow="0" w:firstColumn="1" w:lastColumn="0" w:noHBand="0" w:noVBand="1"/>
      </w:tblPr>
      <w:tblGrid>
        <w:gridCol w:w="797"/>
        <w:gridCol w:w="2282"/>
        <w:gridCol w:w="2189"/>
        <w:gridCol w:w="3748"/>
      </w:tblGrid>
      <w:tr w:rsidR="00026581" w:rsidRPr="00C65D82" w14:paraId="0556E720" w14:textId="77777777" w:rsidTr="00373686">
        <w:tc>
          <w:tcPr>
            <w:tcW w:w="0" w:type="auto"/>
            <w:hideMark/>
          </w:tcPr>
          <w:p w14:paraId="6D3FCAAC" w14:textId="77777777" w:rsidR="00026581" w:rsidRPr="00373686" w:rsidRDefault="00026581">
            <w:pPr>
              <w:pStyle w:val="p1"/>
              <w:jc w:val="center"/>
              <w:rPr>
                <w:rFonts w:ascii="Calibri" w:hAnsi="Calibri" w:cs="Calibri"/>
                <w:b/>
              </w:rPr>
            </w:pPr>
            <w:r w:rsidRPr="00373686">
              <w:rPr>
                <w:rFonts w:ascii="Calibri" w:hAnsi="Calibri" w:cs="Calibri"/>
                <w:b/>
              </w:rPr>
              <w:t>Use Case ID</w:t>
            </w:r>
          </w:p>
        </w:tc>
        <w:tc>
          <w:tcPr>
            <w:tcW w:w="0" w:type="auto"/>
            <w:hideMark/>
          </w:tcPr>
          <w:p w14:paraId="434F0D6A" w14:textId="77777777" w:rsidR="00026581" w:rsidRPr="00373686" w:rsidRDefault="00026581">
            <w:pPr>
              <w:pStyle w:val="p1"/>
              <w:jc w:val="center"/>
              <w:rPr>
                <w:rFonts w:ascii="Calibri" w:hAnsi="Calibri" w:cs="Calibri"/>
                <w:b/>
              </w:rPr>
            </w:pPr>
            <w:r w:rsidRPr="00373686">
              <w:rPr>
                <w:rFonts w:ascii="Calibri" w:hAnsi="Calibri" w:cs="Calibri"/>
                <w:b/>
              </w:rPr>
              <w:t>Use Case Title</w:t>
            </w:r>
          </w:p>
        </w:tc>
        <w:tc>
          <w:tcPr>
            <w:tcW w:w="0" w:type="auto"/>
            <w:hideMark/>
          </w:tcPr>
          <w:p w14:paraId="4AC268C2" w14:textId="77777777" w:rsidR="00026581" w:rsidRPr="00373686" w:rsidRDefault="00026581">
            <w:pPr>
              <w:pStyle w:val="p1"/>
              <w:jc w:val="center"/>
              <w:rPr>
                <w:rFonts w:ascii="Calibri" w:hAnsi="Calibri" w:cs="Calibri"/>
                <w:b/>
              </w:rPr>
            </w:pPr>
            <w:r w:rsidRPr="00373686">
              <w:rPr>
                <w:rFonts w:ascii="Calibri" w:hAnsi="Calibri" w:cs="Calibri"/>
                <w:b/>
              </w:rPr>
              <w:t>Primary Screen(s)</w:t>
            </w:r>
          </w:p>
        </w:tc>
        <w:tc>
          <w:tcPr>
            <w:tcW w:w="0" w:type="auto"/>
            <w:hideMark/>
          </w:tcPr>
          <w:p w14:paraId="1F39BEBC" w14:textId="77777777" w:rsidR="00026581" w:rsidRPr="00373686" w:rsidRDefault="00026581">
            <w:pPr>
              <w:pStyle w:val="p1"/>
              <w:jc w:val="center"/>
              <w:rPr>
                <w:rFonts w:ascii="Calibri" w:hAnsi="Calibri" w:cs="Calibri"/>
                <w:b/>
              </w:rPr>
            </w:pPr>
            <w:r w:rsidRPr="00373686">
              <w:rPr>
                <w:rFonts w:ascii="Calibri" w:hAnsi="Calibri" w:cs="Calibri"/>
                <w:b/>
              </w:rPr>
              <w:t>Brief Description</w:t>
            </w:r>
          </w:p>
        </w:tc>
      </w:tr>
      <w:tr w:rsidR="00D82FEB" w:rsidRPr="00C65D82" w14:paraId="0C4889E0" w14:textId="77777777" w:rsidTr="00373686">
        <w:tc>
          <w:tcPr>
            <w:tcW w:w="0" w:type="auto"/>
          </w:tcPr>
          <w:p w14:paraId="3B31EF3B" w14:textId="7C550AC9" w:rsidR="00D82FEB" w:rsidRPr="00373686" w:rsidRDefault="00EC7B63">
            <w:pPr>
              <w:pStyle w:val="p1"/>
              <w:rPr>
                <w:rFonts w:ascii="Calibri" w:hAnsi="Calibri" w:cs="Calibri"/>
              </w:rPr>
            </w:pPr>
            <w:r>
              <w:rPr>
                <w:rFonts w:ascii="Calibri" w:hAnsi="Calibri" w:cs="Calibri"/>
              </w:rPr>
              <w:t>UC01</w:t>
            </w:r>
          </w:p>
        </w:tc>
        <w:tc>
          <w:tcPr>
            <w:tcW w:w="0" w:type="auto"/>
          </w:tcPr>
          <w:p w14:paraId="05B381A7" w14:textId="72B55FE0" w:rsidR="00D82FEB" w:rsidRPr="00373686" w:rsidRDefault="005B1206">
            <w:pPr>
              <w:pStyle w:val="p1"/>
              <w:rPr>
                <w:rFonts w:ascii="Calibri" w:hAnsi="Calibri" w:cs="Calibri"/>
              </w:rPr>
            </w:pPr>
            <w:r w:rsidRPr="00A71D0F">
              <w:rPr>
                <w:rFonts w:ascii="Calibri" w:hAnsi="Calibri" w:cs="Calibri"/>
              </w:rPr>
              <w:t>Scholar Path Admin Sends Invite to a District Tech Lead</w:t>
            </w:r>
          </w:p>
        </w:tc>
        <w:tc>
          <w:tcPr>
            <w:tcW w:w="0" w:type="auto"/>
          </w:tcPr>
          <w:p w14:paraId="5281A7A1" w14:textId="5C465984" w:rsidR="00D82FEB" w:rsidRPr="00373686" w:rsidRDefault="00A574AC">
            <w:pPr>
              <w:pStyle w:val="p1"/>
              <w:rPr>
                <w:rFonts w:ascii="Calibri" w:hAnsi="Calibri" w:cs="Calibri"/>
              </w:rPr>
            </w:pPr>
            <w:r>
              <w:rPr>
                <w:rFonts w:ascii="Calibri" w:hAnsi="Calibri" w:cs="Calibri"/>
              </w:rPr>
              <w:t xml:space="preserve">ScholarPath admin </w:t>
            </w:r>
            <w:r w:rsidRPr="00A574AC">
              <w:rPr>
                <w:rFonts w:ascii="Wingdings" w:eastAsia="Wingdings" w:hAnsi="Wingdings" w:cs="Wingdings"/>
              </w:rPr>
              <w:sym w:font="Wingdings" w:char="F0E0"/>
            </w:r>
            <w:r>
              <w:rPr>
                <w:rFonts w:ascii="Calibri" w:hAnsi="Calibri" w:cs="Calibri"/>
              </w:rPr>
              <w:t xml:space="preserve"> Manage District Tech Leads</w:t>
            </w:r>
          </w:p>
        </w:tc>
        <w:tc>
          <w:tcPr>
            <w:tcW w:w="0" w:type="auto"/>
          </w:tcPr>
          <w:p w14:paraId="53089BA9" w14:textId="23DDD206" w:rsidR="00D82FEB" w:rsidRPr="00FE1659" w:rsidRDefault="00944EE5" w:rsidP="00FE1659">
            <w:pPr>
              <w:pStyle w:val="p1"/>
              <w:rPr>
                <w:rFonts w:ascii="Calibri" w:hAnsi="Calibri" w:cs="Calibri"/>
              </w:rPr>
            </w:pPr>
            <w:r>
              <w:rPr>
                <w:rFonts w:ascii="Calibri" w:hAnsi="Calibri" w:cs="Calibri"/>
              </w:rPr>
              <w:t xml:space="preserve">This </w:t>
            </w:r>
            <w:r w:rsidR="00FE1659" w:rsidRPr="00FE1659">
              <w:rPr>
                <w:rFonts w:ascii="Calibri" w:hAnsi="Calibri" w:cs="Calibri"/>
              </w:rPr>
              <w:t>describes how a ScholarPath Admin creates a new District Tech Lead and sends an invitation email that allows the tech lead to activate their account and access district-level tools.</w:t>
            </w:r>
          </w:p>
        </w:tc>
      </w:tr>
      <w:tr w:rsidR="00026581" w:rsidRPr="00C65D82" w14:paraId="17973385" w14:textId="77777777" w:rsidTr="00373686">
        <w:tc>
          <w:tcPr>
            <w:tcW w:w="0" w:type="auto"/>
            <w:hideMark/>
          </w:tcPr>
          <w:p w14:paraId="71ED6C45" w14:textId="5A7D21C1" w:rsidR="00026581" w:rsidRPr="00373686" w:rsidRDefault="00026581">
            <w:pPr>
              <w:pStyle w:val="p1"/>
              <w:rPr>
                <w:rFonts w:ascii="Calibri" w:hAnsi="Calibri" w:cs="Calibri"/>
              </w:rPr>
            </w:pPr>
            <w:r w:rsidRPr="00373686">
              <w:rPr>
                <w:rFonts w:ascii="Calibri" w:hAnsi="Calibri" w:cs="Calibri"/>
              </w:rPr>
              <w:t>UC0</w:t>
            </w:r>
            <w:r w:rsidR="00EC7B63">
              <w:rPr>
                <w:rFonts w:ascii="Calibri" w:hAnsi="Calibri" w:cs="Calibri"/>
              </w:rPr>
              <w:t>2</w:t>
            </w:r>
          </w:p>
        </w:tc>
        <w:tc>
          <w:tcPr>
            <w:tcW w:w="0" w:type="auto"/>
            <w:hideMark/>
          </w:tcPr>
          <w:p w14:paraId="3C5F955E" w14:textId="77777777" w:rsidR="00026581" w:rsidRPr="00373686" w:rsidRDefault="00026581">
            <w:pPr>
              <w:pStyle w:val="p1"/>
              <w:rPr>
                <w:rFonts w:ascii="Calibri" w:hAnsi="Calibri" w:cs="Calibri"/>
              </w:rPr>
            </w:pPr>
            <w:r w:rsidRPr="00373686">
              <w:rPr>
                <w:rFonts w:ascii="Calibri" w:hAnsi="Calibri" w:cs="Calibri"/>
              </w:rPr>
              <w:t>Complete Onboarding and District Activation</w:t>
            </w:r>
          </w:p>
        </w:tc>
        <w:tc>
          <w:tcPr>
            <w:tcW w:w="0" w:type="auto"/>
            <w:hideMark/>
          </w:tcPr>
          <w:p w14:paraId="39F20C31" w14:textId="77777777" w:rsidR="00026581" w:rsidRPr="00373686" w:rsidRDefault="00026581">
            <w:pPr>
              <w:pStyle w:val="p1"/>
              <w:rPr>
                <w:rFonts w:ascii="Calibri" w:hAnsi="Calibri" w:cs="Calibri"/>
              </w:rPr>
            </w:pPr>
            <w:r w:rsidRPr="00373686">
              <w:rPr>
                <w:rFonts w:ascii="Calibri" w:hAnsi="Calibri" w:cs="Calibri"/>
              </w:rPr>
              <w:t>Onboarding Wizard (5 Steps)</w:t>
            </w:r>
          </w:p>
        </w:tc>
        <w:tc>
          <w:tcPr>
            <w:tcW w:w="0" w:type="auto"/>
            <w:hideMark/>
          </w:tcPr>
          <w:p w14:paraId="15CA93DD" w14:textId="77777777" w:rsidR="00026581" w:rsidRPr="00373686" w:rsidRDefault="00026581">
            <w:pPr>
              <w:pStyle w:val="p1"/>
              <w:rPr>
                <w:rFonts w:ascii="Calibri" w:hAnsi="Calibri" w:cs="Calibri"/>
              </w:rPr>
            </w:pPr>
            <w:r w:rsidRPr="00373686">
              <w:rPr>
                <w:rFonts w:ascii="Calibri" w:hAnsi="Calibri" w:cs="Calibri"/>
              </w:rPr>
              <w:t>Minimal onboarding flow covering District Profile, MOU upload, Security Setup, Optional Tech Team invites, and Final Activation.</w:t>
            </w:r>
          </w:p>
        </w:tc>
      </w:tr>
      <w:tr w:rsidR="00026581" w:rsidRPr="00C65D82" w14:paraId="0D9E8116" w14:textId="77777777" w:rsidTr="00373686">
        <w:tc>
          <w:tcPr>
            <w:tcW w:w="0" w:type="auto"/>
            <w:hideMark/>
          </w:tcPr>
          <w:p w14:paraId="1EA02B91" w14:textId="3EA2CC51" w:rsidR="00026581" w:rsidRPr="00373686" w:rsidRDefault="00026581">
            <w:pPr>
              <w:pStyle w:val="p1"/>
              <w:rPr>
                <w:rFonts w:ascii="Calibri" w:hAnsi="Calibri" w:cs="Calibri"/>
              </w:rPr>
            </w:pPr>
            <w:r w:rsidRPr="00373686">
              <w:rPr>
                <w:rFonts w:ascii="Calibri" w:hAnsi="Calibri" w:cs="Calibri"/>
              </w:rPr>
              <w:t>UC0</w:t>
            </w:r>
            <w:r w:rsidR="00EC7B63">
              <w:rPr>
                <w:rFonts w:ascii="Calibri" w:hAnsi="Calibri" w:cs="Calibri"/>
              </w:rPr>
              <w:t>3</w:t>
            </w:r>
          </w:p>
        </w:tc>
        <w:tc>
          <w:tcPr>
            <w:tcW w:w="0" w:type="auto"/>
            <w:hideMark/>
          </w:tcPr>
          <w:p w14:paraId="01B420A3" w14:textId="77777777" w:rsidR="00026581" w:rsidRPr="00373686" w:rsidRDefault="00026581">
            <w:pPr>
              <w:pStyle w:val="p1"/>
              <w:rPr>
                <w:rFonts w:ascii="Calibri" w:hAnsi="Calibri" w:cs="Calibri"/>
              </w:rPr>
            </w:pPr>
            <w:r w:rsidRPr="00373686">
              <w:rPr>
                <w:rFonts w:ascii="Calibri" w:hAnsi="Calibri" w:cs="Calibri"/>
              </w:rPr>
              <w:t>Monitor District Overview and Integration Health</w:t>
            </w:r>
          </w:p>
        </w:tc>
        <w:tc>
          <w:tcPr>
            <w:tcW w:w="0" w:type="auto"/>
            <w:hideMark/>
          </w:tcPr>
          <w:p w14:paraId="7654C136" w14:textId="77777777" w:rsidR="00026581" w:rsidRPr="00373686" w:rsidRDefault="00026581">
            <w:pPr>
              <w:pStyle w:val="p1"/>
              <w:rPr>
                <w:rFonts w:ascii="Calibri" w:hAnsi="Calibri" w:cs="Calibri"/>
              </w:rPr>
            </w:pPr>
            <w:r w:rsidRPr="00373686">
              <w:rPr>
                <w:rFonts w:ascii="Calibri" w:hAnsi="Calibri" w:cs="Calibri"/>
              </w:rPr>
              <w:t>Dashboard</w:t>
            </w:r>
          </w:p>
        </w:tc>
        <w:tc>
          <w:tcPr>
            <w:tcW w:w="0" w:type="auto"/>
            <w:hideMark/>
          </w:tcPr>
          <w:p w14:paraId="2C853712" w14:textId="77777777" w:rsidR="00026581" w:rsidRPr="00373686" w:rsidRDefault="00026581">
            <w:pPr>
              <w:pStyle w:val="p1"/>
              <w:rPr>
                <w:rFonts w:ascii="Calibri" w:hAnsi="Calibri" w:cs="Calibri"/>
              </w:rPr>
            </w:pPr>
            <w:r w:rsidRPr="00373686">
              <w:rPr>
                <w:rFonts w:ascii="Calibri" w:hAnsi="Calibri" w:cs="Calibri"/>
              </w:rPr>
              <w:t>Allows the District Tech Lead to view Data Sync Status, Security Snapshot, Compliance Alerts, and Recent Notifications with drill-down modals.</w:t>
            </w:r>
          </w:p>
        </w:tc>
      </w:tr>
      <w:tr w:rsidR="00026581" w:rsidRPr="00C65D82" w14:paraId="47EA91BD" w14:textId="77777777" w:rsidTr="00373686">
        <w:tc>
          <w:tcPr>
            <w:tcW w:w="0" w:type="auto"/>
            <w:hideMark/>
          </w:tcPr>
          <w:p w14:paraId="14CAF0C7" w14:textId="3BF32E32" w:rsidR="00026581" w:rsidRPr="00373686" w:rsidRDefault="00026581">
            <w:pPr>
              <w:pStyle w:val="p1"/>
              <w:rPr>
                <w:rFonts w:ascii="Calibri" w:hAnsi="Calibri" w:cs="Calibri"/>
              </w:rPr>
            </w:pPr>
            <w:r w:rsidRPr="00373686">
              <w:rPr>
                <w:rFonts w:ascii="Calibri" w:hAnsi="Calibri" w:cs="Calibri"/>
              </w:rPr>
              <w:t>UC0</w:t>
            </w:r>
            <w:r w:rsidR="00EC7B63">
              <w:rPr>
                <w:rFonts w:ascii="Calibri" w:hAnsi="Calibri" w:cs="Calibri"/>
              </w:rPr>
              <w:t>4</w:t>
            </w:r>
          </w:p>
        </w:tc>
        <w:tc>
          <w:tcPr>
            <w:tcW w:w="0" w:type="auto"/>
            <w:hideMark/>
          </w:tcPr>
          <w:p w14:paraId="4883B638" w14:textId="77777777" w:rsidR="00026581" w:rsidRPr="00373686" w:rsidRDefault="00026581">
            <w:pPr>
              <w:pStyle w:val="p1"/>
              <w:rPr>
                <w:rFonts w:ascii="Calibri" w:hAnsi="Calibri" w:cs="Calibri"/>
              </w:rPr>
            </w:pPr>
            <w:r w:rsidRPr="00373686">
              <w:rPr>
                <w:rFonts w:ascii="Calibri" w:hAnsi="Calibri" w:cs="Calibri"/>
              </w:rPr>
              <w:t>Manage Compliance Documentation and Lifecycle</w:t>
            </w:r>
          </w:p>
        </w:tc>
        <w:tc>
          <w:tcPr>
            <w:tcW w:w="0" w:type="auto"/>
            <w:hideMark/>
          </w:tcPr>
          <w:p w14:paraId="7FF25775" w14:textId="77777777" w:rsidR="00026581" w:rsidRPr="00373686" w:rsidRDefault="00026581">
            <w:pPr>
              <w:pStyle w:val="p1"/>
              <w:rPr>
                <w:rFonts w:ascii="Calibri" w:hAnsi="Calibri" w:cs="Calibri"/>
              </w:rPr>
            </w:pPr>
            <w:r w:rsidRPr="00373686">
              <w:rPr>
                <w:rFonts w:ascii="Calibri" w:hAnsi="Calibri" w:cs="Calibri"/>
              </w:rPr>
              <w:t>Compliance Documents → District tab</w:t>
            </w:r>
          </w:p>
        </w:tc>
        <w:tc>
          <w:tcPr>
            <w:tcW w:w="0" w:type="auto"/>
            <w:hideMark/>
          </w:tcPr>
          <w:p w14:paraId="0F1230E6" w14:textId="77777777" w:rsidR="00026581" w:rsidRPr="00373686" w:rsidRDefault="00026581">
            <w:pPr>
              <w:pStyle w:val="p1"/>
              <w:rPr>
                <w:rFonts w:ascii="Calibri" w:hAnsi="Calibri" w:cs="Calibri"/>
              </w:rPr>
            </w:pPr>
            <w:r w:rsidRPr="00373686">
              <w:rPr>
                <w:rFonts w:ascii="Calibri" w:hAnsi="Calibri" w:cs="Calibri"/>
              </w:rPr>
              <w:t>Upload, re-upload, delete, and track lifecycle of district-level compliance documents (MOU, Privacy Policy, Security Standards). Includes versioning and expiry workflows.</w:t>
            </w:r>
          </w:p>
        </w:tc>
      </w:tr>
      <w:tr w:rsidR="00026581" w:rsidRPr="00C65D82" w14:paraId="54E65C5B" w14:textId="77777777" w:rsidTr="00373686">
        <w:tc>
          <w:tcPr>
            <w:tcW w:w="0" w:type="auto"/>
            <w:hideMark/>
          </w:tcPr>
          <w:p w14:paraId="1CCD98E0" w14:textId="5FBA1853" w:rsidR="00026581" w:rsidRPr="00373686" w:rsidRDefault="00026581">
            <w:pPr>
              <w:pStyle w:val="p1"/>
              <w:rPr>
                <w:rFonts w:ascii="Calibri" w:hAnsi="Calibri" w:cs="Calibri"/>
              </w:rPr>
            </w:pPr>
            <w:r w:rsidRPr="00373686">
              <w:rPr>
                <w:rFonts w:ascii="Calibri" w:hAnsi="Calibri" w:cs="Calibri"/>
              </w:rPr>
              <w:t>UC0</w:t>
            </w:r>
            <w:r w:rsidR="00EC7B63">
              <w:rPr>
                <w:rFonts w:ascii="Calibri" w:hAnsi="Calibri" w:cs="Calibri"/>
              </w:rPr>
              <w:t>5</w:t>
            </w:r>
            <w:r w:rsidRPr="00373686">
              <w:rPr>
                <w:rFonts w:ascii="Calibri" w:hAnsi="Calibri" w:cs="Calibri"/>
              </w:rPr>
              <w:t xml:space="preserve"> </w:t>
            </w:r>
          </w:p>
        </w:tc>
        <w:tc>
          <w:tcPr>
            <w:tcW w:w="0" w:type="auto"/>
            <w:hideMark/>
          </w:tcPr>
          <w:p w14:paraId="166E9A9A" w14:textId="77777777" w:rsidR="00026581" w:rsidRPr="00373686" w:rsidRDefault="00026581">
            <w:pPr>
              <w:pStyle w:val="p1"/>
              <w:rPr>
                <w:rFonts w:ascii="Calibri" w:hAnsi="Calibri" w:cs="Calibri"/>
              </w:rPr>
            </w:pPr>
            <w:r w:rsidRPr="00373686">
              <w:rPr>
                <w:rFonts w:ascii="Calibri" w:hAnsi="Calibri" w:cs="Calibri"/>
              </w:rPr>
              <w:t>Configure and Maintain Data Integrations (Manual CSV + Nightly Batch Upload)</w:t>
            </w:r>
          </w:p>
        </w:tc>
        <w:tc>
          <w:tcPr>
            <w:tcW w:w="0" w:type="auto"/>
            <w:hideMark/>
          </w:tcPr>
          <w:p w14:paraId="2C2DB587" w14:textId="77777777" w:rsidR="00026581" w:rsidRPr="00373686" w:rsidRDefault="00026581">
            <w:pPr>
              <w:pStyle w:val="p1"/>
              <w:rPr>
                <w:rFonts w:ascii="Calibri" w:hAnsi="Calibri" w:cs="Calibri"/>
              </w:rPr>
            </w:pPr>
            <w:r w:rsidRPr="00373686">
              <w:rPr>
                <w:rFonts w:ascii="Calibri" w:hAnsi="Calibri" w:cs="Calibri"/>
              </w:rPr>
              <w:t>Data Integrations</w:t>
            </w:r>
          </w:p>
        </w:tc>
        <w:tc>
          <w:tcPr>
            <w:tcW w:w="0" w:type="auto"/>
            <w:hideMark/>
          </w:tcPr>
          <w:p w14:paraId="7099BCA1" w14:textId="77777777" w:rsidR="00026581" w:rsidRPr="00373686" w:rsidRDefault="00026581">
            <w:pPr>
              <w:pStyle w:val="p1"/>
              <w:rPr>
                <w:rFonts w:ascii="Calibri" w:hAnsi="Calibri" w:cs="Calibri"/>
              </w:rPr>
            </w:pPr>
            <w:r w:rsidRPr="00373686">
              <w:rPr>
                <w:rFonts w:ascii="Calibri" w:hAnsi="Calibri" w:cs="Calibri"/>
              </w:rPr>
              <w:t>Configure Manual CSV Uploads and Nightly Batch FTP/SFTP sync. Includes upload controls, batch directory setup, sync schedule display, retry failed file syncs, and viewing sync status.</w:t>
            </w:r>
          </w:p>
        </w:tc>
      </w:tr>
      <w:tr w:rsidR="00026581" w:rsidRPr="00C65D82" w14:paraId="5F5A6EA2" w14:textId="77777777" w:rsidTr="00373686">
        <w:tc>
          <w:tcPr>
            <w:tcW w:w="0" w:type="auto"/>
            <w:hideMark/>
          </w:tcPr>
          <w:p w14:paraId="2471F03E" w14:textId="29B9B730" w:rsidR="00026581" w:rsidRPr="00373686" w:rsidRDefault="00026581">
            <w:pPr>
              <w:pStyle w:val="p1"/>
              <w:rPr>
                <w:rFonts w:ascii="Calibri" w:hAnsi="Calibri" w:cs="Calibri"/>
              </w:rPr>
            </w:pPr>
            <w:r w:rsidRPr="00373686">
              <w:rPr>
                <w:rFonts w:ascii="Calibri" w:hAnsi="Calibri" w:cs="Calibri"/>
              </w:rPr>
              <w:t>UC0</w:t>
            </w:r>
            <w:r w:rsidR="00EC7B63">
              <w:rPr>
                <w:rFonts w:ascii="Calibri" w:hAnsi="Calibri" w:cs="Calibri"/>
              </w:rPr>
              <w:t>6</w:t>
            </w:r>
          </w:p>
        </w:tc>
        <w:tc>
          <w:tcPr>
            <w:tcW w:w="0" w:type="auto"/>
            <w:hideMark/>
          </w:tcPr>
          <w:p w14:paraId="421A448E" w14:textId="77777777" w:rsidR="00026581" w:rsidRPr="00373686" w:rsidRDefault="00026581">
            <w:pPr>
              <w:pStyle w:val="p1"/>
              <w:rPr>
                <w:rFonts w:ascii="Calibri" w:hAnsi="Calibri" w:cs="Calibri"/>
              </w:rPr>
            </w:pPr>
            <w:r w:rsidRPr="00373686">
              <w:rPr>
                <w:rFonts w:ascii="Calibri" w:hAnsi="Calibri" w:cs="Calibri"/>
              </w:rPr>
              <w:t xml:space="preserve">Review and </w:t>
            </w:r>
            <w:proofErr w:type="spellStart"/>
            <w:r w:rsidRPr="00373686">
              <w:rPr>
                <w:rFonts w:ascii="Calibri" w:hAnsi="Calibri" w:cs="Calibri"/>
              </w:rPr>
              <w:t>Analyze</w:t>
            </w:r>
            <w:proofErr w:type="spellEnd"/>
            <w:r w:rsidRPr="00373686">
              <w:rPr>
                <w:rFonts w:ascii="Calibri" w:hAnsi="Calibri" w:cs="Calibri"/>
              </w:rPr>
              <w:t xml:space="preserve"> Data Sync Logs and Errors</w:t>
            </w:r>
          </w:p>
        </w:tc>
        <w:tc>
          <w:tcPr>
            <w:tcW w:w="0" w:type="auto"/>
            <w:hideMark/>
          </w:tcPr>
          <w:p w14:paraId="04C4C0C0" w14:textId="77777777" w:rsidR="00026581" w:rsidRPr="00373686" w:rsidRDefault="00026581">
            <w:pPr>
              <w:pStyle w:val="p1"/>
              <w:rPr>
                <w:rFonts w:ascii="Calibri" w:hAnsi="Calibri" w:cs="Calibri"/>
              </w:rPr>
            </w:pPr>
            <w:r w:rsidRPr="00373686">
              <w:rPr>
                <w:rFonts w:ascii="Calibri" w:hAnsi="Calibri" w:cs="Calibri"/>
              </w:rPr>
              <w:t>Dashboard → Data Sync Status; Data Integrations → Recent Sync Errors / Data Sync Logs</w:t>
            </w:r>
          </w:p>
        </w:tc>
        <w:tc>
          <w:tcPr>
            <w:tcW w:w="0" w:type="auto"/>
            <w:hideMark/>
          </w:tcPr>
          <w:p w14:paraId="0B232BF8" w14:textId="77777777" w:rsidR="00026581" w:rsidRPr="00373686" w:rsidRDefault="00026581">
            <w:pPr>
              <w:pStyle w:val="p1"/>
              <w:rPr>
                <w:rFonts w:ascii="Calibri" w:hAnsi="Calibri" w:cs="Calibri"/>
              </w:rPr>
            </w:pPr>
            <w:r w:rsidRPr="00373686">
              <w:rPr>
                <w:rFonts w:ascii="Calibri" w:hAnsi="Calibri" w:cs="Calibri"/>
              </w:rPr>
              <w:t>View file-level errors, partial syncs, retry individual file syncs, view detailed error logs, and export logs for audit.</w:t>
            </w:r>
          </w:p>
        </w:tc>
      </w:tr>
      <w:tr w:rsidR="00026581" w:rsidRPr="00C65D82" w14:paraId="3A8BE393" w14:textId="77777777" w:rsidTr="00373686">
        <w:tc>
          <w:tcPr>
            <w:tcW w:w="0" w:type="auto"/>
            <w:hideMark/>
          </w:tcPr>
          <w:p w14:paraId="2B5316C4" w14:textId="504C8D3A" w:rsidR="00026581" w:rsidRPr="00373686" w:rsidRDefault="00026581">
            <w:pPr>
              <w:pStyle w:val="p1"/>
              <w:rPr>
                <w:rFonts w:ascii="Calibri" w:hAnsi="Calibri" w:cs="Calibri"/>
              </w:rPr>
            </w:pPr>
            <w:r w:rsidRPr="00373686">
              <w:rPr>
                <w:rFonts w:ascii="Calibri" w:hAnsi="Calibri" w:cs="Calibri"/>
              </w:rPr>
              <w:t>UC0</w:t>
            </w:r>
            <w:r w:rsidR="00EC7B63">
              <w:rPr>
                <w:rFonts w:ascii="Calibri" w:hAnsi="Calibri" w:cs="Calibri"/>
              </w:rPr>
              <w:t>7</w:t>
            </w:r>
          </w:p>
        </w:tc>
        <w:tc>
          <w:tcPr>
            <w:tcW w:w="0" w:type="auto"/>
            <w:hideMark/>
          </w:tcPr>
          <w:p w14:paraId="2D9D35D8" w14:textId="77777777" w:rsidR="00026581" w:rsidRPr="00373686" w:rsidRDefault="00026581">
            <w:pPr>
              <w:pStyle w:val="p1"/>
              <w:rPr>
                <w:rFonts w:ascii="Calibri" w:hAnsi="Calibri" w:cs="Calibri"/>
              </w:rPr>
            </w:pPr>
            <w:r w:rsidRPr="00373686">
              <w:rPr>
                <w:rFonts w:ascii="Calibri" w:hAnsi="Calibri" w:cs="Calibri"/>
              </w:rPr>
              <w:t>Configure and Validate Single Sign-On (SSO)</w:t>
            </w:r>
          </w:p>
        </w:tc>
        <w:tc>
          <w:tcPr>
            <w:tcW w:w="0" w:type="auto"/>
            <w:hideMark/>
          </w:tcPr>
          <w:p w14:paraId="66CFBBA4" w14:textId="77777777" w:rsidR="001F7E66" w:rsidRPr="001F7E66" w:rsidRDefault="001F7E66" w:rsidP="001F7E66">
            <w:pPr>
              <w:pStyle w:val="p1"/>
              <w:rPr>
                <w:rFonts w:ascii="Calibri" w:hAnsi="Calibri" w:cs="Calibri"/>
              </w:rPr>
            </w:pPr>
            <w:r w:rsidRPr="001F7E66">
              <w:rPr>
                <w:rFonts w:ascii="Calibri" w:hAnsi="Calibri" w:cs="Calibri"/>
              </w:rPr>
              <w:t xml:space="preserve">Security </w:t>
            </w:r>
            <w:proofErr w:type="spellStart"/>
            <w:r w:rsidRPr="001F7E66">
              <w:rPr>
                <w:rFonts w:ascii="Calibri" w:hAnsi="Calibri" w:cs="Calibri"/>
              </w:rPr>
              <w:t>Center</w:t>
            </w:r>
            <w:proofErr w:type="spellEnd"/>
            <w:r w:rsidRPr="001F7E66">
              <w:rPr>
                <w:rFonts w:ascii="Calibri" w:hAnsi="Calibri" w:cs="Calibri"/>
              </w:rPr>
              <w:t xml:space="preserve"> → SSO Configuration tab</w:t>
            </w:r>
          </w:p>
          <w:p w14:paraId="032774BE" w14:textId="4C98661B" w:rsidR="00026581" w:rsidRPr="00373686" w:rsidRDefault="00026581">
            <w:pPr>
              <w:pStyle w:val="p1"/>
              <w:rPr>
                <w:rFonts w:ascii="Calibri" w:hAnsi="Calibri" w:cs="Calibri"/>
              </w:rPr>
            </w:pPr>
          </w:p>
        </w:tc>
        <w:tc>
          <w:tcPr>
            <w:tcW w:w="0" w:type="auto"/>
            <w:hideMark/>
          </w:tcPr>
          <w:p w14:paraId="1BB64543" w14:textId="77777777" w:rsidR="00026581" w:rsidRPr="00373686" w:rsidRDefault="00026581">
            <w:pPr>
              <w:pStyle w:val="p1"/>
              <w:rPr>
                <w:rFonts w:ascii="Calibri" w:hAnsi="Calibri" w:cs="Calibri"/>
              </w:rPr>
            </w:pPr>
            <w:r w:rsidRPr="00373686">
              <w:rPr>
                <w:rFonts w:ascii="Calibri" w:hAnsi="Calibri" w:cs="Calibri"/>
              </w:rPr>
              <w:t xml:space="preserve">Manage Google, SAML, </w:t>
            </w:r>
            <w:proofErr w:type="spellStart"/>
            <w:r w:rsidRPr="00373686">
              <w:rPr>
                <w:rFonts w:ascii="Calibri" w:hAnsi="Calibri" w:cs="Calibri"/>
              </w:rPr>
              <w:t>ClassLink</w:t>
            </w:r>
            <w:proofErr w:type="spellEnd"/>
            <w:r w:rsidRPr="00373686">
              <w:rPr>
                <w:rFonts w:ascii="Calibri" w:hAnsi="Calibri" w:cs="Calibri"/>
              </w:rPr>
              <w:t xml:space="preserve"> SSO (tabs remain but integration list restricted). Includes attribute/claims mapping and Test Connection.</w:t>
            </w:r>
          </w:p>
        </w:tc>
      </w:tr>
      <w:tr w:rsidR="00026581" w:rsidRPr="00C65D82" w14:paraId="294293DC" w14:textId="77777777" w:rsidTr="00373686">
        <w:tc>
          <w:tcPr>
            <w:tcW w:w="0" w:type="auto"/>
            <w:hideMark/>
          </w:tcPr>
          <w:p w14:paraId="23A64CC8" w14:textId="6A9DF1B0" w:rsidR="00026581" w:rsidRPr="00373686" w:rsidRDefault="00026581">
            <w:pPr>
              <w:pStyle w:val="p1"/>
              <w:rPr>
                <w:rFonts w:ascii="Calibri" w:hAnsi="Calibri" w:cs="Calibri"/>
              </w:rPr>
            </w:pPr>
            <w:r w:rsidRPr="00373686">
              <w:rPr>
                <w:rFonts w:ascii="Calibri" w:hAnsi="Calibri" w:cs="Calibri"/>
              </w:rPr>
              <w:t>UC0</w:t>
            </w:r>
            <w:r w:rsidR="00EC7B63">
              <w:rPr>
                <w:rFonts w:ascii="Calibri" w:hAnsi="Calibri" w:cs="Calibri"/>
              </w:rPr>
              <w:t>8</w:t>
            </w:r>
          </w:p>
        </w:tc>
        <w:tc>
          <w:tcPr>
            <w:tcW w:w="0" w:type="auto"/>
            <w:hideMark/>
          </w:tcPr>
          <w:p w14:paraId="3DDC47FC" w14:textId="77777777" w:rsidR="00026581" w:rsidRPr="00373686" w:rsidRDefault="00026581">
            <w:pPr>
              <w:pStyle w:val="p1"/>
              <w:rPr>
                <w:rFonts w:ascii="Calibri" w:hAnsi="Calibri" w:cs="Calibri"/>
              </w:rPr>
            </w:pPr>
            <w:r w:rsidRPr="00373686">
              <w:rPr>
                <w:rFonts w:ascii="Calibri" w:hAnsi="Calibri" w:cs="Calibri"/>
              </w:rPr>
              <w:t>Configure and Enforce Security Policies</w:t>
            </w:r>
          </w:p>
        </w:tc>
        <w:tc>
          <w:tcPr>
            <w:tcW w:w="0" w:type="auto"/>
            <w:hideMark/>
          </w:tcPr>
          <w:p w14:paraId="2345A638" w14:textId="77777777" w:rsidR="002069CC" w:rsidRPr="002069CC" w:rsidRDefault="002069CC" w:rsidP="002069CC">
            <w:pPr>
              <w:pStyle w:val="p1"/>
              <w:rPr>
                <w:rFonts w:ascii="Calibri" w:hAnsi="Calibri" w:cs="Calibri"/>
              </w:rPr>
            </w:pPr>
            <w:r w:rsidRPr="002069CC">
              <w:rPr>
                <w:rFonts w:ascii="Calibri" w:hAnsi="Calibri" w:cs="Calibri"/>
              </w:rPr>
              <w:t xml:space="preserve">Security </w:t>
            </w:r>
            <w:proofErr w:type="spellStart"/>
            <w:r w:rsidRPr="002069CC">
              <w:rPr>
                <w:rFonts w:ascii="Calibri" w:hAnsi="Calibri" w:cs="Calibri"/>
              </w:rPr>
              <w:t>Center</w:t>
            </w:r>
            <w:proofErr w:type="spellEnd"/>
            <w:r w:rsidRPr="002069CC">
              <w:rPr>
                <w:rFonts w:ascii="Calibri" w:hAnsi="Calibri" w:cs="Calibri"/>
              </w:rPr>
              <w:t xml:space="preserve"> → Security Policies</w:t>
            </w:r>
          </w:p>
          <w:p w14:paraId="46C25248" w14:textId="335D745B" w:rsidR="00026581" w:rsidRPr="00373686" w:rsidRDefault="00026581">
            <w:pPr>
              <w:pStyle w:val="p1"/>
              <w:rPr>
                <w:rFonts w:ascii="Calibri" w:hAnsi="Calibri" w:cs="Calibri"/>
              </w:rPr>
            </w:pPr>
          </w:p>
        </w:tc>
        <w:tc>
          <w:tcPr>
            <w:tcW w:w="0" w:type="auto"/>
            <w:hideMark/>
          </w:tcPr>
          <w:p w14:paraId="27DB75CA" w14:textId="77777777" w:rsidR="00026581" w:rsidRPr="00373686" w:rsidRDefault="00026581">
            <w:pPr>
              <w:pStyle w:val="p1"/>
              <w:rPr>
                <w:rFonts w:ascii="Calibri" w:hAnsi="Calibri" w:cs="Calibri"/>
              </w:rPr>
            </w:pPr>
            <w:r w:rsidRPr="00373686">
              <w:rPr>
                <w:rFonts w:ascii="Calibri" w:hAnsi="Calibri" w:cs="Calibri"/>
              </w:rPr>
              <w:t>Manage password rules, MFA enforcement, session timeout, and geo-restrictions. Includes policy modal and full audit logging.</w:t>
            </w:r>
          </w:p>
        </w:tc>
      </w:tr>
      <w:tr w:rsidR="00026581" w:rsidRPr="00C65D82" w14:paraId="338BE615" w14:textId="77777777" w:rsidTr="00373686">
        <w:tc>
          <w:tcPr>
            <w:tcW w:w="0" w:type="auto"/>
            <w:hideMark/>
          </w:tcPr>
          <w:p w14:paraId="7A2F31B7" w14:textId="70E58BDE" w:rsidR="00026581" w:rsidRPr="00373686" w:rsidRDefault="00026581">
            <w:pPr>
              <w:pStyle w:val="p1"/>
              <w:rPr>
                <w:rFonts w:ascii="Calibri" w:hAnsi="Calibri" w:cs="Calibri"/>
              </w:rPr>
            </w:pPr>
            <w:r w:rsidRPr="00373686">
              <w:rPr>
                <w:rFonts w:ascii="Calibri" w:hAnsi="Calibri" w:cs="Calibri"/>
              </w:rPr>
              <w:t>UC0</w:t>
            </w:r>
            <w:r w:rsidR="00EC7B63">
              <w:rPr>
                <w:rFonts w:ascii="Calibri" w:hAnsi="Calibri" w:cs="Calibri"/>
              </w:rPr>
              <w:t>9</w:t>
            </w:r>
          </w:p>
        </w:tc>
        <w:tc>
          <w:tcPr>
            <w:tcW w:w="0" w:type="auto"/>
            <w:hideMark/>
          </w:tcPr>
          <w:p w14:paraId="7F932EAA" w14:textId="77777777" w:rsidR="00026581" w:rsidRPr="00373686" w:rsidRDefault="00026581">
            <w:pPr>
              <w:pStyle w:val="p1"/>
              <w:rPr>
                <w:rFonts w:ascii="Calibri" w:hAnsi="Calibri" w:cs="Calibri"/>
              </w:rPr>
            </w:pPr>
            <w:r w:rsidRPr="00373686">
              <w:rPr>
                <w:rFonts w:ascii="Calibri" w:hAnsi="Calibri" w:cs="Calibri"/>
              </w:rPr>
              <w:t>Monitor Authentication Health and Access Logs</w:t>
            </w:r>
          </w:p>
        </w:tc>
        <w:tc>
          <w:tcPr>
            <w:tcW w:w="0" w:type="auto"/>
            <w:hideMark/>
          </w:tcPr>
          <w:p w14:paraId="4749DFF4" w14:textId="77777777" w:rsidR="002069CC" w:rsidRPr="002069CC" w:rsidRDefault="002069CC" w:rsidP="002069CC">
            <w:pPr>
              <w:pStyle w:val="p1"/>
              <w:rPr>
                <w:rFonts w:ascii="Calibri" w:hAnsi="Calibri" w:cs="Calibri"/>
              </w:rPr>
            </w:pPr>
            <w:r w:rsidRPr="002069CC">
              <w:rPr>
                <w:rFonts w:ascii="Calibri" w:hAnsi="Calibri" w:cs="Calibri"/>
              </w:rPr>
              <w:t xml:space="preserve">Dashboard → Security Snapshot; Security </w:t>
            </w:r>
            <w:proofErr w:type="spellStart"/>
            <w:r w:rsidRPr="002069CC">
              <w:rPr>
                <w:rFonts w:ascii="Calibri" w:hAnsi="Calibri" w:cs="Calibri"/>
              </w:rPr>
              <w:t>Center</w:t>
            </w:r>
            <w:proofErr w:type="spellEnd"/>
            <w:r w:rsidRPr="002069CC">
              <w:rPr>
                <w:rFonts w:ascii="Calibri" w:hAnsi="Calibri" w:cs="Calibri"/>
              </w:rPr>
              <w:t xml:space="preserve"> → Audit Logs</w:t>
            </w:r>
          </w:p>
          <w:p w14:paraId="4C723342" w14:textId="3B58588D" w:rsidR="00026581" w:rsidRPr="00373686" w:rsidRDefault="00026581">
            <w:pPr>
              <w:pStyle w:val="p1"/>
              <w:rPr>
                <w:rFonts w:ascii="Calibri" w:hAnsi="Calibri" w:cs="Calibri"/>
              </w:rPr>
            </w:pPr>
          </w:p>
        </w:tc>
        <w:tc>
          <w:tcPr>
            <w:tcW w:w="0" w:type="auto"/>
            <w:hideMark/>
          </w:tcPr>
          <w:p w14:paraId="54253C6C" w14:textId="77777777" w:rsidR="00026581" w:rsidRPr="00373686" w:rsidRDefault="00026581">
            <w:pPr>
              <w:pStyle w:val="p1"/>
              <w:rPr>
                <w:rFonts w:ascii="Calibri" w:hAnsi="Calibri" w:cs="Calibri"/>
              </w:rPr>
            </w:pPr>
            <w:r w:rsidRPr="00373686">
              <w:rPr>
                <w:rFonts w:ascii="Calibri" w:hAnsi="Calibri" w:cs="Calibri"/>
              </w:rPr>
              <w:t>Monitor Failed Logins, Suspicious Logins, MFA percentages, and view detailed audit logs with export and filtering.</w:t>
            </w:r>
          </w:p>
        </w:tc>
      </w:tr>
      <w:tr w:rsidR="00026581" w:rsidRPr="00C65D82" w14:paraId="1EE17F5C" w14:textId="77777777" w:rsidTr="00373686">
        <w:tc>
          <w:tcPr>
            <w:tcW w:w="0" w:type="auto"/>
            <w:hideMark/>
          </w:tcPr>
          <w:p w14:paraId="19068E38" w14:textId="4461306B" w:rsidR="00026581" w:rsidRPr="00373686" w:rsidRDefault="00026581">
            <w:pPr>
              <w:pStyle w:val="p1"/>
              <w:rPr>
                <w:rFonts w:ascii="Calibri" w:hAnsi="Calibri" w:cs="Calibri"/>
              </w:rPr>
            </w:pPr>
            <w:r w:rsidRPr="00373686">
              <w:rPr>
                <w:rFonts w:ascii="Calibri" w:hAnsi="Calibri" w:cs="Calibri"/>
              </w:rPr>
              <w:t>UC</w:t>
            </w:r>
            <w:r w:rsidR="00EC7B63">
              <w:rPr>
                <w:rFonts w:ascii="Calibri" w:hAnsi="Calibri" w:cs="Calibri"/>
              </w:rPr>
              <w:t>10</w:t>
            </w:r>
          </w:p>
        </w:tc>
        <w:tc>
          <w:tcPr>
            <w:tcW w:w="0" w:type="auto"/>
            <w:hideMark/>
          </w:tcPr>
          <w:p w14:paraId="2B8AC4F9" w14:textId="77777777" w:rsidR="00026581" w:rsidRPr="00373686" w:rsidRDefault="00026581">
            <w:pPr>
              <w:pStyle w:val="p1"/>
              <w:rPr>
                <w:rFonts w:ascii="Calibri" w:hAnsi="Calibri" w:cs="Calibri"/>
              </w:rPr>
            </w:pPr>
            <w:r w:rsidRPr="00373686">
              <w:rPr>
                <w:rFonts w:ascii="Calibri" w:hAnsi="Calibri" w:cs="Calibri"/>
              </w:rPr>
              <w:t>Manage &amp; Review All Notifications</w:t>
            </w:r>
          </w:p>
        </w:tc>
        <w:tc>
          <w:tcPr>
            <w:tcW w:w="0" w:type="auto"/>
            <w:hideMark/>
          </w:tcPr>
          <w:p w14:paraId="05B35B01" w14:textId="77777777" w:rsidR="00026581" w:rsidRPr="00373686" w:rsidRDefault="00026581">
            <w:pPr>
              <w:pStyle w:val="p1"/>
              <w:rPr>
                <w:rFonts w:ascii="Calibri" w:hAnsi="Calibri" w:cs="Calibri"/>
              </w:rPr>
            </w:pPr>
            <w:r w:rsidRPr="00373686">
              <w:rPr>
                <w:rFonts w:ascii="Calibri" w:hAnsi="Calibri" w:cs="Calibri"/>
              </w:rPr>
              <w:t>Notifications &amp; Settings → All Notifications tab</w:t>
            </w:r>
          </w:p>
        </w:tc>
        <w:tc>
          <w:tcPr>
            <w:tcW w:w="0" w:type="auto"/>
            <w:hideMark/>
          </w:tcPr>
          <w:p w14:paraId="4CB6E0F9" w14:textId="77777777" w:rsidR="00026581" w:rsidRPr="00373686" w:rsidRDefault="00026581">
            <w:pPr>
              <w:pStyle w:val="p1"/>
              <w:rPr>
                <w:rFonts w:ascii="Calibri" w:hAnsi="Calibri" w:cs="Calibri"/>
              </w:rPr>
            </w:pPr>
            <w:r w:rsidRPr="00373686">
              <w:rPr>
                <w:rFonts w:ascii="Calibri" w:hAnsi="Calibri" w:cs="Calibri"/>
              </w:rPr>
              <w:t>Unified view of Sync, Security, Compliance, and System alerts with filtering, mark as read, resolve, and export features.</w:t>
            </w:r>
          </w:p>
        </w:tc>
      </w:tr>
      <w:tr w:rsidR="00026581" w:rsidRPr="00C65D82" w14:paraId="170EA507" w14:textId="77777777" w:rsidTr="00373686">
        <w:tc>
          <w:tcPr>
            <w:tcW w:w="0" w:type="auto"/>
            <w:hideMark/>
          </w:tcPr>
          <w:p w14:paraId="4BDFAA2A" w14:textId="7CF9D86B" w:rsidR="00026581" w:rsidRPr="00373686" w:rsidRDefault="00026581">
            <w:pPr>
              <w:pStyle w:val="p1"/>
              <w:rPr>
                <w:rFonts w:ascii="Calibri" w:hAnsi="Calibri" w:cs="Calibri"/>
              </w:rPr>
            </w:pPr>
            <w:r w:rsidRPr="00373686">
              <w:rPr>
                <w:rFonts w:ascii="Calibri" w:hAnsi="Calibri" w:cs="Calibri"/>
              </w:rPr>
              <w:t>UC1</w:t>
            </w:r>
            <w:r w:rsidR="00EC7B63">
              <w:rPr>
                <w:rFonts w:ascii="Calibri" w:hAnsi="Calibri" w:cs="Calibri"/>
              </w:rPr>
              <w:t>1</w:t>
            </w:r>
          </w:p>
        </w:tc>
        <w:tc>
          <w:tcPr>
            <w:tcW w:w="0" w:type="auto"/>
            <w:hideMark/>
          </w:tcPr>
          <w:p w14:paraId="5E8FDA82" w14:textId="77777777" w:rsidR="00026581" w:rsidRPr="00373686" w:rsidRDefault="00026581">
            <w:pPr>
              <w:pStyle w:val="p1"/>
              <w:rPr>
                <w:rFonts w:ascii="Calibri" w:hAnsi="Calibri" w:cs="Calibri"/>
              </w:rPr>
            </w:pPr>
            <w:r w:rsidRPr="00373686">
              <w:rPr>
                <w:rFonts w:ascii="Calibri" w:hAnsi="Calibri" w:cs="Calibri"/>
              </w:rPr>
              <w:t>Manage District Tech Team Roles and Access</w:t>
            </w:r>
          </w:p>
        </w:tc>
        <w:tc>
          <w:tcPr>
            <w:tcW w:w="0" w:type="auto"/>
            <w:hideMark/>
          </w:tcPr>
          <w:p w14:paraId="4FBE917B" w14:textId="77777777" w:rsidR="00026581" w:rsidRPr="00373686" w:rsidRDefault="00026581">
            <w:pPr>
              <w:pStyle w:val="p1"/>
              <w:rPr>
                <w:rFonts w:ascii="Calibri" w:hAnsi="Calibri" w:cs="Calibri"/>
              </w:rPr>
            </w:pPr>
            <w:r w:rsidRPr="00373686">
              <w:rPr>
                <w:rFonts w:ascii="Calibri" w:hAnsi="Calibri" w:cs="Calibri"/>
              </w:rPr>
              <w:t>Notifications &amp; Settings → Team tab</w:t>
            </w:r>
          </w:p>
        </w:tc>
        <w:tc>
          <w:tcPr>
            <w:tcW w:w="0" w:type="auto"/>
            <w:hideMark/>
          </w:tcPr>
          <w:p w14:paraId="5CDFF6DF" w14:textId="77777777" w:rsidR="00026581" w:rsidRPr="00373686" w:rsidRDefault="00026581">
            <w:pPr>
              <w:pStyle w:val="p1"/>
              <w:rPr>
                <w:rFonts w:ascii="Calibri" w:hAnsi="Calibri" w:cs="Calibri"/>
              </w:rPr>
            </w:pPr>
            <w:r w:rsidRPr="00373686">
              <w:rPr>
                <w:rFonts w:ascii="Calibri" w:hAnsi="Calibri" w:cs="Calibri"/>
              </w:rPr>
              <w:t>Manage District Tech Lead &amp; Assistant Tech Leads. Assign granular permissions to assistants, deactivate/reactivate, remove, and audit all actions.</w:t>
            </w:r>
          </w:p>
        </w:tc>
      </w:tr>
      <w:tr w:rsidR="00026581" w:rsidRPr="00C65D82" w14:paraId="334544FC" w14:textId="77777777" w:rsidTr="00373686">
        <w:tc>
          <w:tcPr>
            <w:tcW w:w="0" w:type="auto"/>
            <w:hideMark/>
          </w:tcPr>
          <w:p w14:paraId="27DDB31E" w14:textId="7F5B35AB" w:rsidR="00026581" w:rsidRPr="00373686" w:rsidRDefault="00026581">
            <w:pPr>
              <w:pStyle w:val="p1"/>
              <w:rPr>
                <w:rFonts w:ascii="Calibri" w:hAnsi="Calibri" w:cs="Calibri"/>
              </w:rPr>
            </w:pPr>
            <w:r w:rsidRPr="00373686">
              <w:rPr>
                <w:rFonts w:ascii="Calibri" w:hAnsi="Calibri" w:cs="Calibri"/>
              </w:rPr>
              <w:t>UC1</w:t>
            </w:r>
            <w:r w:rsidR="00EC7B63">
              <w:rPr>
                <w:rFonts w:ascii="Calibri" w:hAnsi="Calibri" w:cs="Calibri"/>
              </w:rPr>
              <w:t>2</w:t>
            </w:r>
          </w:p>
        </w:tc>
        <w:tc>
          <w:tcPr>
            <w:tcW w:w="0" w:type="auto"/>
            <w:hideMark/>
          </w:tcPr>
          <w:p w14:paraId="7F2D5ADD" w14:textId="77777777" w:rsidR="00026581" w:rsidRPr="00373686" w:rsidRDefault="00026581">
            <w:pPr>
              <w:pStyle w:val="p1"/>
              <w:rPr>
                <w:rFonts w:ascii="Calibri" w:hAnsi="Calibri" w:cs="Calibri"/>
              </w:rPr>
            </w:pPr>
            <w:r w:rsidRPr="00373686">
              <w:rPr>
                <w:rFonts w:ascii="Calibri" w:hAnsi="Calibri" w:cs="Calibri"/>
              </w:rPr>
              <w:t>Create New Resume from Scratch</w:t>
            </w:r>
          </w:p>
        </w:tc>
        <w:tc>
          <w:tcPr>
            <w:tcW w:w="0" w:type="auto"/>
            <w:hideMark/>
          </w:tcPr>
          <w:p w14:paraId="0A03CFBE" w14:textId="77777777" w:rsidR="00026581" w:rsidRPr="00373686" w:rsidRDefault="00026581">
            <w:pPr>
              <w:pStyle w:val="p1"/>
              <w:rPr>
                <w:rFonts w:ascii="Calibri" w:hAnsi="Calibri" w:cs="Calibri"/>
              </w:rPr>
            </w:pPr>
            <w:r w:rsidRPr="00373686">
              <w:rPr>
                <w:rFonts w:ascii="Calibri" w:hAnsi="Calibri" w:cs="Calibri"/>
              </w:rPr>
              <w:t>Resume Builder → Create New Resume</w:t>
            </w:r>
          </w:p>
        </w:tc>
        <w:tc>
          <w:tcPr>
            <w:tcW w:w="0" w:type="auto"/>
            <w:hideMark/>
          </w:tcPr>
          <w:p w14:paraId="4F455E73" w14:textId="77777777" w:rsidR="00026581" w:rsidRPr="00373686" w:rsidRDefault="00026581">
            <w:pPr>
              <w:pStyle w:val="p1"/>
              <w:rPr>
                <w:rFonts w:ascii="Calibri" w:hAnsi="Calibri" w:cs="Calibri"/>
              </w:rPr>
            </w:pPr>
            <w:r w:rsidRPr="00373686">
              <w:rPr>
                <w:rFonts w:ascii="Calibri" w:hAnsi="Calibri" w:cs="Calibri"/>
              </w:rPr>
              <w:t>Students manually create resumes using ATS-compliant templates with autosave, preview, and validation. Parents have view-only access.</w:t>
            </w:r>
          </w:p>
        </w:tc>
      </w:tr>
      <w:tr w:rsidR="00026581" w:rsidRPr="00C65D82" w14:paraId="298ED996" w14:textId="77777777" w:rsidTr="00373686">
        <w:tc>
          <w:tcPr>
            <w:tcW w:w="0" w:type="auto"/>
            <w:hideMark/>
          </w:tcPr>
          <w:p w14:paraId="03743DE9" w14:textId="11E172DF" w:rsidR="00026581" w:rsidRPr="00373686" w:rsidRDefault="00026581">
            <w:pPr>
              <w:pStyle w:val="p1"/>
              <w:rPr>
                <w:rFonts w:ascii="Calibri" w:hAnsi="Calibri" w:cs="Calibri"/>
              </w:rPr>
            </w:pPr>
            <w:r w:rsidRPr="00373686">
              <w:rPr>
                <w:rFonts w:ascii="Calibri" w:hAnsi="Calibri" w:cs="Calibri"/>
              </w:rPr>
              <w:t>UC1</w:t>
            </w:r>
            <w:r w:rsidR="00EC7B63">
              <w:rPr>
                <w:rFonts w:ascii="Calibri" w:hAnsi="Calibri" w:cs="Calibri"/>
              </w:rPr>
              <w:t>3</w:t>
            </w:r>
          </w:p>
        </w:tc>
        <w:tc>
          <w:tcPr>
            <w:tcW w:w="0" w:type="auto"/>
            <w:hideMark/>
          </w:tcPr>
          <w:p w14:paraId="1D77B644" w14:textId="77777777" w:rsidR="00026581" w:rsidRPr="00373686" w:rsidRDefault="00026581">
            <w:pPr>
              <w:pStyle w:val="p1"/>
              <w:rPr>
                <w:rFonts w:ascii="Calibri" w:hAnsi="Calibri" w:cs="Calibri"/>
              </w:rPr>
            </w:pPr>
            <w:r w:rsidRPr="00373686">
              <w:rPr>
                <w:rFonts w:ascii="Calibri" w:hAnsi="Calibri" w:cs="Calibri"/>
              </w:rPr>
              <w:t>Generate AI-Assisted Resume</w:t>
            </w:r>
          </w:p>
        </w:tc>
        <w:tc>
          <w:tcPr>
            <w:tcW w:w="0" w:type="auto"/>
            <w:hideMark/>
          </w:tcPr>
          <w:p w14:paraId="1497FF09" w14:textId="77777777" w:rsidR="00026581" w:rsidRPr="00373686" w:rsidRDefault="00026581">
            <w:pPr>
              <w:pStyle w:val="p1"/>
              <w:rPr>
                <w:rFonts w:ascii="Calibri" w:hAnsi="Calibri" w:cs="Calibri"/>
              </w:rPr>
            </w:pPr>
            <w:r w:rsidRPr="00373686">
              <w:rPr>
                <w:rFonts w:ascii="Calibri" w:hAnsi="Calibri" w:cs="Calibri"/>
              </w:rPr>
              <w:t>Resume Builder → Generate with AI</w:t>
            </w:r>
          </w:p>
        </w:tc>
        <w:tc>
          <w:tcPr>
            <w:tcW w:w="0" w:type="auto"/>
            <w:hideMark/>
          </w:tcPr>
          <w:p w14:paraId="261FB5D1" w14:textId="77777777" w:rsidR="00026581" w:rsidRPr="00373686" w:rsidRDefault="00026581">
            <w:pPr>
              <w:pStyle w:val="p1"/>
              <w:rPr>
                <w:rFonts w:ascii="Calibri" w:hAnsi="Calibri" w:cs="Calibri"/>
              </w:rPr>
            </w:pPr>
            <w:r w:rsidRPr="00373686">
              <w:rPr>
                <w:rFonts w:ascii="Calibri" w:hAnsi="Calibri" w:cs="Calibri"/>
              </w:rPr>
              <w:t>AI creates an editable resume draft from student input. Students can modify, save, or set as primary. Parents see view-only.</w:t>
            </w:r>
          </w:p>
        </w:tc>
      </w:tr>
      <w:tr w:rsidR="00026581" w:rsidRPr="00C65D82" w14:paraId="17822E69" w14:textId="77777777" w:rsidTr="00373686">
        <w:tc>
          <w:tcPr>
            <w:tcW w:w="0" w:type="auto"/>
            <w:hideMark/>
          </w:tcPr>
          <w:p w14:paraId="683E0DFB" w14:textId="602CEACA" w:rsidR="00026581" w:rsidRPr="00373686" w:rsidRDefault="00026581">
            <w:pPr>
              <w:pStyle w:val="p1"/>
              <w:rPr>
                <w:rFonts w:ascii="Calibri" w:hAnsi="Calibri" w:cs="Calibri"/>
              </w:rPr>
            </w:pPr>
            <w:r w:rsidRPr="00373686">
              <w:rPr>
                <w:rFonts w:ascii="Calibri" w:hAnsi="Calibri" w:cs="Calibri"/>
              </w:rPr>
              <w:t>UC1</w:t>
            </w:r>
            <w:r w:rsidR="00EC7B63">
              <w:rPr>
                <w:rFonts w:ascii="Calibri" w:hAnsi="Calibri" w:cs="Calibri"/>
              </w:rPr>
              <w:t>4</w:t>
            </w:r>
          </w:p>
        </w:tc>
        <w:tc>
          <w:tcPr>
            <w:tcW w:w="0" w:type="auto"/>
            <w:hideMark/>
          </w:tcPr>
          <w:p w14:paraId="2FAB42C2" w14:textId="77777777" w:rsidR="00026581" w:rsidRPr="00373686" w:rsidRDefault="00026581">
            <w:pPr>
              <w:pStyle w:val="p1"/>
              <w:rPr>
                <w:rFonts w:ascii="Calibri" w:hAnsi="Calibri" w:cs="Calibri"/>
              </w:rPr>
            </w:pPr>
            <w:r w:rsidRPr="00373686">
              <w:rPr>
                <w:rFonts w:ascii="Calibri" w:hAnsi="Calibri" w:cs="Calibri"/>
              </w:rPr>
              <w:t>Upload and Parse an Existing Resume</w:t>
            </w:r>
          </w:p>
        </w:tc>
        <w:tc>
          <w:tcPr>
            <w:tcW w:w="0" w:type="auto"/>
            <w:hideMark/>
          </w:tcPr>
          <w:p w14:paraId="582CC785" w14:textId="77777777" w:rsidR="00026581" w:rsidRPr="00373686" w:rsidRDefault="00026581">
            <w:pPr>
              <w:pStyle w:val="p1"/>
              <w:rPr>
                <w:rFonts w:ascii="Calibri" w:hAnsi="Calibri" w:cs="Calibri"/>
              </w:rPr>
            </w:pPr>
            <w:r w:rsidRPr="00373686">
              <w:rPr>
                <w:rFonts w:ascii="Calibri" w:hAnsi="Calibri" w:cs="Calibri"/>
              </w:rPr>
              <w:t>Resume Builder → Upload Resume</w:t>
            </w:r>
          </w:p>
        </w:tc>
        <w:tc>
          <w:tcPr>
            <w:tcW w:w="0" w:type="auto"/>
            <w:hideMark/>
          </w:tcPr>
          <w:p w14:paraId="48EF1840" w14:textId="77777777" w:rsidR="00026581" w:rsidRPr="00373686" w:rsidRDefault="00026581">
            <w:pPr>
              <w:pStyle w:val="p1"/>
              <w:rPr>
                <w:rFonts w:ascii="Calibri" w:hAnsi="Calibri" w:cs="Calibri"/>
              </w:rPr>
            </w:pPr>
            <w:r w:rsidRPr="00373686">
              <w:rPr>
                <w:rFonts w:ascii="Calibri" w:hAnsi="Calibri" w:cs="Calibri"/>
              </w:rPr>
              <w:t>System parses uploaded DOCX/PDF resumes into structured sections for student editing before saving.</w:t>
            </w:r>
          </w:p>
        </w:tc>
      </w:tr>
      <w:tr w:rsidR="00026581" w:rsidRPr="00C65D82" w14:paraId="100771A8" w14:textId="77777777" w:rsidTr="00373686">
        <w:tc>
          <w:tcPr>
            <w:tcW w:w="0" w:type="auto"/>
            <w:hideMark/>
          </w:tcPr>
          <w:p w14:paraId="783B3FD8" w14:textId="27530059" w:rsidR="00026581" w:rsidRPr="00373686" w:rsidRDefault="00026581">
            <w:pPr>
              <w:pStyle w:val="p1"/>
              <w:rPr>
                <w:rFonts w:ascii="Calibri" w:hAnsi="Calibri" w:cs="Calibri"/>
              </w:rPr>
            </w:pPr>
            <w:r w:rsidRPr="00373686">
              <w:rPr>
                <w:rFonts w:ascii="Calibri" w:hAnsi="Calibri" w:cs="Calibri"/>
              </w:rPr>
              <w:t>UC1</w:t>
            </w:r>
            <w:r w:rsidR="00EC7B63">
              <w:rPr>
                <w:rFonts w:ascii="Calibri" w:hAnsi="Calibri" w:cs="Calibri"/>
              </w:rPr>
              <w:t>5</w:t>
            </w:r>
          </w:p>
        </w:tc>
        <w:tc>
          <w:tcPr>
            <w:tcW w:w="0" w:type="auto"/>
            <w:hideMark/>
          </w:tcPr>
          <w:p w14:paraId="140D292C" w14:textId="77777777" w:rsidR="00026581" w:rsidRPr="00373686" w:rsidRDefault="00026581">
            <w:pPr>
              <w:pStyle w:val="p1"/>
              <w:rPr>
                <w:rFonts w:ascii="Calibri" w:hAnsi="Calibri" w:cs="Calibri"/>
              </w:rPr>
            </w:pPr>
            <w:r w:rsidRPr="00373686">
              <w:rPr>
                <w:rFonts w:ascii="Calibri" w:hAnsi="Calibri" w:cs="Calibri"/>
              </w:rPr>
              <w:t>Manage Resumes</w:t>
            </w:r>
          </w:p>
        </w:tc>
        <w:tc>
          <w:tcPr>
            <w:tcW w:w="0" w:type="auto"/>
            <w:hideMark/>
          </w:tcPr>
          <w:p w14:paraId="57F13F72" w14:textId="77777777" w:rsidR="00026581" w:rsidRPr="00373686" w:rsidRDefault="00026581">
            <w:pPr>
              <w:pStyle w:val="p1"/>
              <w:rPr>
                <w:rFonts w:ascii="Calibri" w:hAnsi="Calibri" w:cs="Calibri"/>
              </w:rPr>
            </w:pPr>
            <w:r w:rsidRPr="00373686">
              <w:rPr>
                <w:rFonts w:ascii="Calibri" w:hAnsi="Calibri" w:cs="Calibri"/>
              </w:rPr>
              <w:t>Resume Builder → Your Resumes</w:t>
            </w:r>
          </w:p>
        </w:tc>
        <w:tc>
          <w:tcPr>
            <w:tcW w:w="0" w:type="auto"/>
            <w:hideMark/>
          </w:tcPr>
          <w:p w14:paraId="5D1BD6AC" w14:textId="77777777" w:rsidR="00026581" w:rsidRPr="00373686" w:rsidRDefault="00026581">
            <w:pPr>
              <w:pStyle w:val="p1"/>
              <w:rPr>
                <w:rFonts w:ascii="Calibri" w:hAnsi="Calibri" w:cs="Calibri"/>
              </w:rPr>
            </w:pPr>
            <w:r w:rsidRPr="00373686">
              <w:rPr>
                <w:rFonts w:ascii="Calibri" w:hAnsi="Calibri" w:cs="Calibri"/>
              </w:rPr>
              <w:t>Students manage up to 5 resumes: edit, duplicate, delete, download, share, rename, and set primary.</w:t>
            </w:r>
          </w:p>
        </w:tc>
      </w:tr>
      <w:tr w:rsidR="00026581" w:rsidRPr="00C65D82" w14:paraId="43ECA9B5" w14:textId="77777777" w:rsidTr="00373686">
        <w:tc>
          <w:tcPr>
            <w:tcW w:w="0" w:type="auto"/>
            <w:hideMark/>
          </w:tcPr>
          <w:p w14:paraId="08A00676" w14:textId="7BAB9321" w:rsidR="00026581" w:rsidRPr="00373686" w:rsidRDefault="00026581">
            <w:pPr>
              <w:pStyle w:val="p1"/>
              <w:rPr>
                <w:rFonts w:ascii="Calibri" w:hAnsi="Calibri" w:cs="Calibri"/>
              </w:rPr>
            </w:pPr>
            <w:r w:rsidRPr="00373686">
              <w:rPr>
                <w:rFonts w:ascii="Calibri" w:hAnsi="Calibri" w:cs="Calibri"/>
              </w:rPr>
              <w:t>UC1</w:t>
            </w:r>
            <w:r w:rsidR="00EC7B63">
              <w:rPr>
                <w:rFonts w:ascii="Calibri" w:hAnsi="Calibri" w:cs="Calibri"/>
              </w:rPr>
              <w:t>6</w:t>
            </w:r>
          </w:p>
        </w:tc>
        <w:tc>
          <w:tcPr>
            <w:tcW w:w="0" w:type="auto"/>
            <w:hideMark/>
          </w:tcPr>
          <w:p w14:paraId="7E249AD4" w14:textId="77777777" w:rsidR="00026581" w:rsidRPr="00373686" w:rsidRDefault="00026581">
            <w:pPr>
              <w:pStyle w:val="p1"/>
              <w:rPr>
                <w:rFonts w:ascii="Calibri" w:hAnsi="Calibri" w:cs="Calibri"/>
              </w:rPr>
            </w:pPr>
            <w:r w:rsidRPr="00373686">
              <w:rPr>
                <w:rFonts w:ascii="Calibri" w:hAnsi="Calibri" w:cs="Calibri"/>
              </w:rPr>
              <w:t>Share Resume with Providers</w:t>
            </w:r>
          </w:p>
        </w:tc>
        <w:tc>
          <w:tcPr>
            <w:tcW w:w="0" w:type="auto"/>
            <w:hideMark/>
          </w:tcPr>
          <w:p w14:paraId="5D54BF89" w14:textId="77777777" w:rsidR="00026581" w:rsidRPr="00373686" w:rsidRDefault="00026581">
            <w:pPr>
              <w:pStyle w:val="p1"/>
              <w:rPr>
                <w:rFonts w:ascii="Calibri" w:hAnsi="Calibri" w:cs="Calibri"/>
              </w:rPr>
            </w:pPr>
            <w:r w:rsidRPr="00373686">
              <w:rPr>
                <w:rFonts w:ascii="Calibri" w:hAnsi="Calibri" w:cs="Calibri"/>
              </w:rPr>
              <w:t>Resume Builder → Share Resume Modal</w:t>
            </w:r>
          </w:p>
        </w:tc>
        <w:tc>
          <w:tcPr>
            <w:tcW w:w="0" w:type="auto"/>
            <w:hideMark/>
          </w:tcPr>
          <w:p w14:paraId="1744C2AA" w14:textId="77777777" w:rsidR="00026581" w:rsidRPr="00373686" w:rsidRDefault="00026581">
            <w:pPr>
              <w:pStyle w:val="p1"/>
              <w:rPr>
                <w:rFonts w:ascii="Calibri" w:hAnsi="Calibri" w:cs="Calibri"/>
              </w:rPr>
            </w:pPr>
            <w:r w:rsidRPr="00373686">
              <w:rPr>
                <w:rFonts w:ascii="Calibri" w:hAnsi="Calibri" w:cs="Calibri"/>
              </w:rPr>
              <w:t>Allows students (with parent messaging consent) to securely share resumes with employers, recruiters, or colleges.</w:t>
            </w:r>
          </w:p>
        </w:tc>
      </w:tr>
    </w:tbl>
    <w:p w14:paraId="3C6BE085" w14:textId="77777777" w:rsidR="00C46259" w:rsidRPr="0059076D" w:rsidRDefault="00C46259">
      <w:pPr>
        <w:rPr>
          <w:rFonts w:ascii="Calibri" w:hAnsi="Calibri" w:cs="Calibri"/>
          <w:b/>
          <w:bCs/>
          <w:kern w:val="36"/>
          <w:sz w:val="48"/>
          <w:szCs w:val="48"/>
        </w:rPr>
      </w:pPr>
    </w:p>
    <w:p w14:paraId="42F0D708" w14:textId="77777777" w:rsidR="0053104A" w:rsidRDefault="0053104A">
      <w:pPr>
        <w:rPr>
          <w:rFonts w:ascii="Calibri" w:hAnsi="Calibri" w:cs="Calibri"/>
        </w:rPr>
      </w:pPr>
    </w:p>
    <w:p w14:paraId="06FE8328" w14:textId="43C6F6A4" w:rsidR="009D46FE" w:rsidRPr="00B450AE" w:rsidRDefault="009D46FE">
      <w:pPr>
        <w:rPr>
          <w:rFonts w:ascii="Calibri" w:hAnsi="Calibri" w:cs="Calibri"/>
          <w:color w:val="0F4761" w:themeColor="accent1" w:themeShade="BF"/>
          <w:sz w:val="40"/>
          <w:szCs w:val="40"/>
        </w:rPr>
      </w:pPr>
      <w:r w:rsidRPr="00B450AE">
        <w:rPr>
          <w:rFonts w:ascii="Calibri" w:hAnsi="Calibri" w:cs="Calibri"/>
        </w:rPr>
        <w:br w:type="page"/>
      </w:r>
    </w:p>
    <w:p w14:paraId="49CBAA24" w14:textId="54A6CE3B" w:rsidR="00A71D0F" w:rsidRPr="00A71D0F" w:rsidRDefault="00A71D0F" w:rsidP="00A71D0F">
      <w:pPr>
        <w:pStyle w:val="Heading1"/>
        <w:rPr>
          <w:rFonts w:ascii="Calibri" w:eastAsia="Times New Roman" w:hAnsi="Calibri" w:cs="Calibri"/>
        </w:rPr>
      </w:pPr>
      <w:r w:rsidRPr="00A71D0F">
        <w:rPr>
          <w:rFonts w:ascii="Calibri" w:eastAsia="Times New Roman" w:hAnsi="Calibri" w:cs="Calibri"/>
        </w:rPr>
        <w:t>U</w:t>
      </w:r>
      <w:r w:rsidR="006C3D60">
        <w:rPr>
          <w:rFonts w:ascii="Calibri" w:eastAsia="Times New Roman" w:hAnsi="Calibri" w:cs="Calibri"/>
        </w:rPr>
        <w:t>se</w:t>
      </w:r>
      <w:r w:rsidRPr="00A71D0F">
        <w:rPr>
          <w:rFonts w:ascii="Calibri" w:eastAsia="Times New Roman" w:hAnsi="Calibri" w:cs="Calibri"/>
        </w:rPr>
        <w:t xml:space="preserve"> C</w:t>
      </w:r>
      <w:r w:rsidR="006C3D60">
        <w:rPr>
          <w:rFonts w:ascii="Calibri" w:eastAsia="Times New Roman" w:hAnsi="Calibri" w:cs="Calibri"/>
        </w:rPr>
        <w:t>ase 1</w:t>
      </w:r>
      <w:r w:rsidRPr="00A71D0F">
        <w:rPr>
          <w:rFonts w:ascii="Calibri" w:eastAsia="Times New Roman" w:hAnsi="Calibri" w:cs="Calibri"/>
        </w:rPr>
        <w:t>: Scholar Path Admin Sends Invite to a District Tech Lead</w:t>
      </w:r>
    </w:p>
    <w:p w14:paraId="2F2E6264" w14:textId="10BEF915" w:rsidR="00F85AEF" w:rsidRPr="00A71D0F" w:rsidRDefault="00F85AEF" w:rsidP="00A71D0F">
      <w:pPr>
        <w:rPr>
          <w:rFonts w:ascii="Calibri" w:hAnsi="Calibri" w:cs="Calibri"/>
          <w:lang w:val="en-US"/>
        </w:rPr>
      </w:pPr>
    </w:p>
    <w:p w14:paraId="0192C872" w14:textId="52E08984" w:rsidR="00D3406C" w:rsidRPr="008907FE" w:rsidRDefault="00F85AEF" w:rsidP="008907FE">
      <w:pPr>
        <w:spacing w:before="100" w:beforeAutospacing="1" w:after="100" w:afterAutospacing="1"/>
        <w:outlineLvl w:val="2"/>
        <w:rPr>
          <w:rFonts w:ascii="Calibri" w:hAnsi="Calibri" w:cs="Calibri"/>
          <w:b/>
          <w:sz w:val="27"/>
          <w:szCs w:val="27"/>
        </w:rPr>
      </w:pPr>
      <w:r w:rsidRPr="00A71D0F">
        <w:rPr>
          <w:rFonts w:ascii="Calibri" w:hAnsi="Calibri" w:cs="Calibri"/>
          <w:b/>
          <w:sz w:val="27"/>
          <w:szCs w:val="27"/>
        </w:rPr>
        <w:t>Description</w:t>
      </w:r>
    </w:p>
    <w:p w14:paraId="0478540C" w14:textId="77777777" w:rsidR="002F3DF6" w:rsidRDefault="002F3DF6" w:rsidP="002F3DF6">
      <w:pPr>
        <w:rPr>
          <w:rFonts w:ascii="Calibri" w:hAnsi="Calibri" w:cs="Calibri"/>
          <w:lang w:val="en-US"/>
        </w:rPr>
      </w:pPr>
      <w:r w:rsidRPr="002F3DF6">
        <w:rPr>
          <w:rFonts w:ascii="Calibri" w:hAnsi="Calibri" w:cs="Calibri"/>
          <w:lang w:val="en-US"/>
        </w:rPr>
        <w:t xml:space="preserve">This use case describes how a ScholarPath Admin creates a new District Tech Lead and sends an invitation email that allows the tech </w:t>
      </w:r>
      <w:proofErr w:type="gramStart"/>
      <w:r w:rsidRPr="002F3DF6">
        <w:rPr>
          <w:rFonts w:ascii="Calibri" w:hAnsi="Calibri" w:cs="Calibri"/>
          <w:lang w:val="en-US"/>
        </w:rPr>
        <w:t>lead</w:t>
      </w:r>
      <w:proofErr w:type="gramEnd"/>
      <w:r w:rsidRPr="002F3DF6">
        <w:rPr>
          <w:rFonts w:ascii="Calibri" w:hAnsi="Calibri" w:cs="Calibri"/>
          <w:lang w:val="en-US"/>
        </w:rPr>
        <w:t xml:space="preserve"> to activate their account and access district-level tools.</w:t>
      </w:r>
    </w:p>
    <w:p w14:paraId="37CACFB9" w14:textId="09665A3F" w:rsidR="00F85AEF" w:rsidRPr="00A71D0F" w:rsidRDefault="00F85AEF" w:rsidP="00A71D0F">
      <w:pPr>
        <w:rPr>
          <w:rFonts w:ascii="Calibri" w:hAnsi="Calibri" w:cs="Calibri"/>
          <w:lang w:val="en-US"/>
        </w:rPr>
      </w:pPr>
    </w:p>
    <w:p w14:paraId="7A8FBB8E" w14:textId="77777777" w:rsidR="00F85AEF" w:rsidRPr="00A71D0F" w:rsidRDefault="00F85AEF" w:rsidP="006C3D60">
      <w:pPr>
        <w:spacing w:before="100" w:beforeAutospacing="1" w:after="100" w:afterAutospacing="1"/>
        <w:outlineLvl w:val="2"/>
        <w:rPr>
          <w:rFonts w:ascii="Calibri" w:hAnsi="Calibri" w:cs="Calibri"/>
          <w:b/>
          <w:sz w:val="27"/>
          <w:szCs w:val="27"/>
        </w:rPr>
      </w:pPr>
      <w:r w:rsidRPr="00A71D0F">
        <w:rPr>
          <w:rFonts w:ascii="Calibri" w:hAnsi="Calibri" w:cs="Calibri"/>
          <w:b/>
          <w:sz w:val="27"/>
          <w:szCs w:val="27"/>
        </w:rPr>
        <w:t>Actors</w:t>
      </w:r>
    </w:p>
    <w:p w14:paraId="665FFFC0" w14:textId="30F0F2BB" w:rsidR="00F85AEF" w:rsidRPr="009A73DB" w:rsidRDefault="00F85AEF" w:rsidP="009A73DB">
      <w:pPr>
        <w:rPr>
          <w:rFonts w:ascii="Calibri" w:hAnsi="Calibri" w:cs="Calibri"/>
          <w:b/>
          <w:lang w:val="en-US"/>
        </w:rPr>
      </w:pPr>
      <w:r w:rsidRPr="00A71D0F">
        <w:rPr>
          <w:rFonts w:ascii="Calibri" w:hAnsi="Calibri" w:cs="Calibri"/>
          <w:b/>
          <w:lang w:val="en-US"/>
        </w:rPr>
        <w:t>Primary Actor</w:t>
      </w:r>
      <w:r w:rsidR="009A73DB">
        <w:rPr>
          <w:rFonts w:ascii="Calibri" w:hAnsi="Calibri" w:cs="Calibri"/>
          <w:b/>
          <w:bCs/>
          <w:lang w:val="en-US"/>
        </w:rPr>
        <w:t xml:space="preserve">: </w:t>
      </w:r>
      <w:r w:rsidRPr="00A71D0F">
        <w:rPr>
          <w:rFonts w:ascii="Calibri" w:hAnsi="Calibri" w:cs="Calibri"/>
          <w:lang w:val="en-US"/>
        </w:rPr>
        <w:t>ScholarPath Admin</w:t>
      </w:r>
    </w:p>
    <w:p w14:paraId="4EABDBBC" w14:textId="77777777" w:rsidR="006C3D60" w:rsidRPr="00A71D0F" w:rsidRDefault="006C3D60" w:rsidP="009A73DB">
      <w:pPr>
        <w:ind w:left="360"/>
        <w:rPr>
          <w:rFonts w:ascii="Calibri" w:hAnsi="Calibri" w:cs="Calibri"/>
          <w:lang w:val="en-US"/>
        </w:rPr>
      </w:pPr>
    </w:p>
    <w:p w14:paraId="2C7DBE7D" w14:textId="1AF80C18" w:rsidR="00F85AEF" w:rsidRPr="00A71D0F" w:rsidRDefault="00F85AEF" w:rsidP="009A73DB">
      <w:pPr>
        <w:rPr>
          <w:rFonts w:ascii="Calibri" w:hAnsi="Calibri" w:cs="Calibri"/>
          <w:b/>
          <w:lang w:val="en-US"/>
        </w:rPr>
      </w:pPr>
      <w:r w:rsidRPr="00A71D0F">
        <w:rPr>
          <w:rFonts w:ascii="Calibri" w:hAnsi="Calibri" w:cs="Calibri"/>
          <w:b/>
          <w:lang w:val="en-US"/>
        </w:rPr>
        <w:t>Secondary Actors</w:t>
      </w:r>
      <w:r w:rsidR="009A73DB">
        <w:rPr>
          <w:rFonts w:ascii="Calibri" w:hAnsi="Calibri" w:cs="Calibri"/>
          <w:b/>
          <w:bCs/>
          <w:lang w:val="en-US"/>
        </w:rPr>
        <w:t xml:space="preserve">: </w:t>
      </w:r>
      <w:r w:rsidRPr="00A71D0F">
        <w:rPr>
          <w:rFonts w:ascii="Calibri" w:hAnsi="Calibri" w:cs="Calibri"/>
          <w:lang w:val="en-US"/>
        </w:rPr>
        <w:t>District Tech Lead (recipient)</w:t>
      </w:r>
    </w:p>
    <w:p w14:paraId="2A3808BC" w14:textId="321988C6" w:rsidR="00F85AEF" w:rsidRPr="00A71D0F" w:rsidRDefault="00F85AEF" w:rsidP="00A71D0F">
      <w:pPr>
        <w:rPr>
          <w:rFonts w:ascii="Calibri" w:hAnsi="Calibri" w:cs="Calibri"/>
          <w:lang w:val="en-US"/>
        </w:rPr>
      </w:pPr>
    </w:p>
    <w:p w14:paraId="42B3EC56" w14:textId="77777777" w:rsidR="00F85AEF" w:rsidRPr="00A71D0F" w:rsidRDefault="00F85AEF" w:rsidP="006C3D60">
      <w:pPr>
        <w:spacing w:before="100" w:beforeAutospacing="1" w:after="100" w:afterAutospacing="1"/>
        <w:outlineLvl w:val="2"/>
        <w:rPr>
          <w:rFonts w:ascii="Calibri" w:hAnsi="Calibri" w:cs="Calibri"/>
          <w:b/>
          <w:sz w:val="27"/>
          <w:szCs w:val="27"/>
        </w:rPr>
      </w:pPr>
      <w:r w:rsidRPr="00A71D0F">
        <w:rPr>
          <w:rFonts w:ascii="Calibri" w:hAnsi="Calibri" w:cs="Calibri"/>
          <w:b/>
          <w:sz w:val="27"/>
          <w:szCs w:val="27"/>
        </w:rPr>
        <w:t>Goal</w:t>
      </w:r>
    </w:p>
    <w:p w14:paraId="0B7E897E" w14:textId="77777777" w:rsidR="00F85AEF" w:rsidRPr="00A71D0F" w:rsidRDefault="00F85AEF" w:rsidP="00A71D0F">
      <w:pPr>
        <w:rPr>
          <w:rFonts w:ascii="Calibri" w:hAnsi="Calibri" w:cs="Calibri"/>
          <w:lang w:val="en-US"/>
        </w:rPr>
      </w:pPr>
      <w:r w:rsidRPr="00A71D0F">
        <w:rPr>
          <w:rFonts w:ascii="Calibri" w:hAnsi="Calibri" w:cs="Calibri"/>
          <w:lang w:val="en-US"/>
        </w:rPr>
        <w:t>To allow ScholarPath Admin to create a District Tech Lead and send an email invitation for account activation.</w:t>
      </w:r>
    </w:p>
    <w:p w14:paraId="106D6FFB" w14:textId="18A0E6BA" w:rsidR="00F85AEF" w:rsidRPr="00A71D0F" w:rsidRDefault="00F85AEF" w:rsidP="00A71D0F">
      <w:pPr>
        <w:rPr>
          <w:rFonts w:ascii="Calibri" w:hAnsi="Calibri" w:cs="Calibri"/>
          <w:lang w:val="en-US"/>
        </w:rPr>
      </w:pPr>
    </w:p>
    <w:p w14:paraId="516DB56B" w14:textId="77777777" w:rsidR="00F85AEF" w:rsidRPr="00A71D0F" w:rsidRDefault="00F85AEF" w:rsidP="006C3D60">
      <w:pPr>
        <w:spacing w:before="100" w:beforeAutospacing="1" w:after="100" w:afterAutospacing="1"/>
        <w:outlineLvl w:val="2"/>
        <w:rPr>
          <w:rFonts w:ascii="Calibri" w:hAnsi="Calibri" w:cs="Calibri"/>
          <w:b/>
          <w:sz w:val="27"/>
          <w:szCs w:val="27"/>
        </w:rPr>
      </w:pPr>
      <w:r w:rsidRPr="00A71D0F">
        <w:rPr>
          <w:rFonts w:ascii="Calibri" w:hAnsi="Calibri" w:cs="Calibri"/>
          <w:b/>
          <w:sz w:val="27"/>
          <w:szCs w:val="27"/>
        </w:rPr>
        <w:t>Trigger</w:t>
      </w:r>
    </w:p>
    <w:p w14:paraId="78D59D6A" w14:textId="77777777" w:rsidR="00F85AEF" w:rsidRPr="00A71D0F" w:rsidRDefault="00F85AEF" w:rsidP="00590A31">
      <w:pPr>
        <w:numPr>
          <w:ilvl w:val="0"/>
          <w:numId w:val="343"/>
        </w:numPr>
        <w:rPr>
          <w:rFonts w:ascii="Calibri" w:hAnsi="Calibri" w:cs="Calibri"/>
          <w:lang w:val="en-US"/>
        </w:rPr>
      </w:pPr>
      <w:r w:rsidRPr="00A71D0F">
        <w:rPr>
          <w:rFonts w:ascii="Calibri" w:hAnsi="Calibri" w:cs="Calibri"/>
          <w:lang w:val="en-US"/>
        </w:rPr>
        <w:t>Admin clicks "Manage District Tech Leads" from the profile dropdown</w:t>
      </w:r>
    </w:p>
    <w:p w14:paraId="3604D9A7" w14:textId="77777777" w:rsidR="00F85AEF" w:rsidRPr="00A71D0F" w:rsidRDefault="00F85AEF" w:rsidP="00590A31">
      <w:pPr>
        <w:numPr>
          <w:ilvl w:val="0"/>
          <w:numId w:val="343"/>
        </w:numPr>
        <w:rPr>
          <w:rFonts w:ascii="Calibri" w:hAnsi="Calibri" w:cs="Calibri"/>
          <w:lang w:val="en-US"/>
        </w:rPr>
      </w:pPr>
      <w:r w:rsidRPr="00A71D0F">
        <w:rPr>
          <w:rFonts w:ascii="Calibri" w:hAnsi="Calibri" w:cs="Calibri"/>
          <w:lang w:val="en-US"/>
        </w:rPr>
        <w:t>Admin clicks "Create District Tech Lead" button</w:t>
      </w:r>
    </w:p>
    <w:p w14:paraId="731EB61B" w14:textId="6FC03C64" w:rsidR="00F85AEF" w:rsidRPr="00A71D0F" w:rsidRDefault="00F85AEF" w:rsidP="00A71D0F">
      <w:pPr>
        <w:rPr>
          <w:rFonts w:ascii="Calibri" w:hAnsi="Calibri" w:cs="Calibri"/>
          <w:lang w:val="en-US"/>
        </w:rPr>
      </w:pPr>
    </w:p>
    <w:p w14:paraId="7C3D0CDC" w14:textId="77777777" w:rsidR="00F85AEF" w:rsidRPr="00A71D0F" w:rsidRDefault="00F85AEF" w:rsidP="006C3D60">
      <w:pPr>
        <w:spacing w:before="100" w:beforeAutospacing="1" w:after="100" w:afterAutospacing="1"/>
        <w:outlineLvl w:val="2"/>
        <w:rPr>
          <w:rFonts w:ascii="Calibri" w:hAnsi="Calibri" w:cs="Calibri"/>
          <w:b/>
          <w:sz w:val="27"/>
          <w:szCs w:val="27"/>
        </w:rPr>
      </w:pPr>
      <w:r w:rsidRPr="00A71D0F">
        <w:rPr>
          <w:rFonts w:ascii="Calibri" w:hAnsi="Calibri" w:cs="Calibri"/>
          <w:b/>
          <w:sz w:val="27"/>
          <w:szCs w:val="27"/>
        </w:rPr>
        <w:t>Business Rules</w:t>
      </w:r>
    </w:p>
    <w:tbl>
      <w:tblPr>
        <w:tblStyle w:val="TableGrid"/>
        <w:tblW w:w="0" w:type="auto"/>
        <w:tblLook w:val="04A0" w:firstRow="1" w:lastRow="0" w:firstColumn="1" w:lastColumn="0" w:noHBand="0" w:noVBand="1"/>
      </w:tblPr>
      <w:tblGrid>
        <w:gridCol w:w="988"/>
        <w:gridCol w:w="8028"/>
      </w:tblGrid>
      <w:tr w:rsidR="00F85AEF" w:rsidRPr="00A71D0F" w14:paraId="2A443A70" w14:textId="77777777" w:rsidTr="005800AE">
        <w:tc>
          <w:tcPr>
            <w:tcW w:w="988" w:type="dxa"/>
            <w:hideMark/>
          </w:tcPr>
          <w:p w14:paraId="4D235938" w14:textId="77777777" w:rsidR="00F85AEF" w:rsidRPr="00A71D0F" w:rsidRDefault="00F85AEF" w:rsidP="00A71D0F">
            <w:pPr>
              <w:rPr>
                <w:rFonts w:ascii="Calibri" w:hAnsi="Calibri" w:cs="Calibri"/>
                <w:lang w:val="en-US"/>
              </w:rPr>
            </w:pPr>
            <w:r w:rsidRPr="00A71D0F">
              <w:rPr>
                <w:rFonts w:ascii="Calibri" w:hAnsi="Calibri" w:cs="Calibri"/>
                <w:lang w:val="en-US"/>
              </w:rPr>
              <w:t>#</w:t>
            </w:r>
          </w:p>
        </w:tc>
        <w:tc>
          <w:tcPr>
            <w:tcW w:w="8028" w:type="dxa"/>
            <w:hideMark/>
          </w:tcPr>
          <w:p w14:paraId="60229893" w14:textId="77777777" w:rsidR="00F85AEF" w:rsidRPr="00A71D0F" w:rsidRDefault="00F85AEF" w:rsidP="00A71D0F">
            <w:pPr>
              <w:rPr>
                <w:rFonts w:ascii="Calibri" w:hAnsi="Calibri" w:cs="Calibri"/>
                <w:b/>
                <w:lang w:val="en-US"/>
              </w:rPr>
            </w:pPr>
            <w:r w:rsidRPr="00A71D0F">
              <w:rPr>
                <w:rFonts w:ascii="Calibri" w:hAnsi="Calibri" w:cs="Calibri"/>
                <w:b/>
                <w:lang w:val="en-US"/>
              </w:rPr>
              <w:t>Rule Description</w:t>
            </w:r>
          </w:p>
        </w:tc>
      </w:tr>
      <w:tr w:rsidR="00F85AEF" w:rsidRPr="00A71D0F" w14:paraId="4862F3A3" w14:textId="77777777" w:rsidTr="005800AE">
        <w:tc>
          <w:tcPr>
            <w:tcW w:w="988" w:type="dxa"/>
            <w:hideMark/>
          </w:tcPr>
          <w:p w14:paraId="168297E8" w14:textId="77777777" w:rsidR="00F85AEF" w:rsidRPr="00A71D0F" w:rsidRDefault="00F85AEF" w:rsidP="00A71D0F">
            <w:pPr>
              <w:rPr>
                <w:rFonts w:ascii="Calibri" w:hAnsi="Calibri" w:cs="Calibri"/>
                <w:lang w:val="en-US"/>
              </w:rPr>
            </w:pPr>
            <w:r w:rsidRPr="00A71D0F">
              <w:rPr>
                <w:rFonts w:ascii="Calibri" w:hAnsi="Calibri" w:cs="Calibri"/>
                <w:lang w:val="en-US"/>
              </w:rPr>
              <w:t>BR-01</w:t>
            </w:r>
          </w:p>
        </w:tc>
        <w:tc>
          <w:tcPr>
            <w:tcW w:w="8028" w:type="dxa"/>
            <w:hideMark/>
          </w:tcPr>
          <w:p w14:paraId="2B0A621E" w14:textId="77777777" w:rsidR="00F85AEF" w:rsidRPr="00A71D0F" w:rsidRDefault="00F85AEF" w:rsidP="00A71D0F">
            <w:pPr>
              <w:rPr>
                <w:rFonts w:ascii="Calibri" w:hAnsi="Calibri" w:cs="Calibri"/>
                <w:lang w:val="en-US"/>
              </w:rPr>
            </w:pPr>
            <w:r w:rsidRPr="00A71D0F">
              <w:rPr>
                <w:rFonts w:ascii="Calibri" w:hAnsi="Calibri" w:cs="Calibri"/>
                <w:lang w:val="en-US"/>
              </w:rPr>
              <w:t>District Name, District Tech Lead Name, and Email are mandatory.</w:t>
            </w:r>
          </w:p>
        </w:tc>
      </w:tr>
      <w:tr w:rsidR="00F85AEF" w:rsidRPr="00A71D0F" w14:paraId="231A63BA" w14:textId="77777777" w:rsidTr="005800AE">
        <w:tc>
          <w:tcPr>
            <w:tcW w:w="988" w:type="dxa"/>
            <w:hideMark/>
          </w:tcPr>
          <w:p w14:paraId="17298CC8" w14:textId="77777777" w:rsidR="00F85AEF" w:rsidRPr="00A71D0F" w:rsidRDefault="00F85AEF" w:rsidP="00A71D0F">
            <w:pPr>
              <w:rPr>
                <w:rFonts w:ascii="Calibri" w:hAnsi="Calibri" w:cs="Calibri"/>
                <w:lang w:val="en-US"/>
              </w:rPr>
            </w:pPr>
            <w:r w:rsidRPr="00A71D0F">
              <w:rPr>
                <w:rFonts w:ascii="Calibri" w:hAnsi="Calibri" w:cs="Calibri"/>
                <w:lang w:val="en-US"/>
              </w:rPr>
              <w:t>BR-02</w:t>
            </w:r>
          </w:p>
        </w:tc>
        <w:tc>
          <w:tcPr>
            <w:tcW w:w="8028" w:type="dxa"/>
            <w:hideMark/>
          </w:tcPr>
          <w:p w14:paraId="300AA2F5" w14:textId="0FDABC22" w:rsidR="00F85AEF" w:rsidRPr="00A71D0F" w:rsidRDefault="00F85AEF" w:rsidP="00A71D0F">
            <w:pPr>
              <w:rPr>
                <w:rFonts w:ascii="Calibri" w:hAnsi="Calibri" w:cs="Calibri"/>
                <w:lang w:val="en-US"/>
              </w:rPr>
            </w:pPr>
            <w:r w:rsidRPr="00A71D0F">
              <w:rPr>
                <w:rFonts w:ascii="Calibri" w:hAnsi="Calibri" w:cs="Calibri"/>
                <w:lang w:val="en-US"/>
              </w:rPr>
              <w:t xml:space="preserve">Send Invite button </w:t>
            </w:r>
            <w:r w:rsidR="009A73DB" w:rsidRPr="00A71D0F">
              <w:rPr>
                <w:rFonts w:ascii="Calibri" w:hAnsi="Calibri" w:cs="Calibri"/>
                <w:lang w:val="en-US"/>
              </w:rPr>
              <w:t>stays</w:t>
            </w:r>
            <w:r w:rsidRPr="00A71D0F">
              <w:rPr>
                <w:rFonts w:ascii="Calibri" w:hAnsi="Calibri" w:cs="Calibri"/>
                <w:lang w:val="en-US"/>
              </w:rPr>
              <w:t xml:space="preserve"> disabled until all mandatory fields are completed.</w:t>
            </w:r>
          </w:p>
        </w:tc>
      </w:tr>
      <w:tr w:rsidR="00F85AEF" w:rsidRPr="00A71D0F" w14:paraId="1FE04E8F" w14:textId="77777777" w:rsidTr="005800AE">
        <w:tc>
          <w:tcPr>
            <w:tcW w:w="988" w:type="dxa"/>
            <w:hideMark/>
          </w:tcPr>
          <w:p w14:paraId="46709E6D" w14:textId="77777777" w:rsidR="00F85AEF" w:rsidRPr="00A71D0F" w:rsidRDefault="00F85AEF" w:rsidP="00A71D0F">
            <w:pPr>
              <w:rPr>
                <w:rFonts w:ascii="Calibri" w:hAnsi="Calibri" w:cs="Calibri"/>
                <w:lang w:val="en-US"/>
              </w:rPr>
            </w:pPr>
            <w:r w:rsidRPr="00A71D0F">
              <w:rPr>
                <w:rFonts w:ascii="Calibri" w:hAnsi="Calibri" w:cs="Calibri"/>
                <w:lang w:val="en-US"/>
              </w:rPr>
              <w:t>BR-03</w:t>
            </w:r>
          </w:p>
        </w:tc>
        <w:tc>
          <w:tcPr>
            <w:tcW w:w="8028" w:type="dxa"/>
            <w:hideMark/>
          </w:tcPr>
          <w:p w14:paraId="697A9CDA" w14:textId="77777777" w:rsidR="00F85AEF" w:rsidRPr="00A71D0F" w:rsidRDefault="00F85AEF" w:rsidP="00A71D0F">
            <w:pPr>
              <w:rPr>
                <w:rFonts w:ascii="Calibri" w:hAnsi="Calibri" w:cs="Calibri"/>
                <w:lang w:val="en-US"/>
              </w:rPr>
            </w:pPr>
            <w:r w:rsidRPr="00A71D0F">
              <w:rPr>
                <w:rFonts w:ascii="Calibri" w:hAnsi="Calibri" w:cs="Calibri"/>
                <w:lang w:val="en-US"/>
              </w:rPr>
              <w:t>Email must be unique; duplicates are not allowed.</w:t>
            </w:r>
          </w:p>
        </w:tc>
      </w:tr>
      <w:tr w:rsidR="00F85AEF" w:rsidRPr="00A71D0F" w14:paraId="05BBA8BF" w14:textId="77777777" w:rsidTr="005800AE">
        <w:tc>
          <w:tcPr>
            <w:tcW w:w="988" w:type="dxa"/>
            <w:hideMark/>
          </w:tcPr>
          <w:p w14:paraId="7B3284FC" w14:textId="77777777" w:rsidR="00F85AEF" w:rsidRPr="00A71D0F" w:rsidRDefault="00F85AEF" w:rsidP="00A71D0F">
            <w:pPr>
              <w:rPr>
                <w:rFonts w:ascii="Calibri" w:hAnsi="Calibri" w:cs="Calibri"/>
                <w:lang w:val="en-US"/>
              </w:rPr>
            </w:pPr>
            <w:r w:rsidRPr="00A71D0F">
              <w:rPr>
                <w:rFonts w:ascii="Calibri" w:hAnsi="Calibri" w:cs="Calibri"/>
                <w:lang w:val="en-US"/>
              </w:rPr>
              <w:t>BR-04</w:t>
            </w:r>
          </w:p>
        </w:tc>
        <w:tc>
          <w:tcPr>
            <w:tcW w:w="8028" w:type="dxa"/>
            <w:hideMark/>
          </w:tcPr>
          <w:p w14:paraId="5C24AADC" w14:textId="77777777" w:rsidR="00F85AEF" w:rsidRPr="00A71D0F" w:rsidRDefault="00F85AEF" w:rsidP="00A71D0F">
            <w:pPr>
              <w:rPr>
                <w:rFonts w:ascii="Calibri" w:hAnsi="Calibri" w:cs="Calibri"/>
                <w:lang w:val="en-US"/>
              </w:rPr>
            </w:pPr>
            <w:r w:rsidRPr="00A71D0F">
              <w:rPr>
                <w:rFonts w:ascii="Calibri" w:hAnsi="Calibri" w:cs="Calibri"/>
                <w:lang w:val="en-US"/>
              </w:rPr>
              <w:t>Email format validation must be applied.</w:t>
            </w:r>
          </w:p>
        </w:tc>
      </w:tr>
      <w:tr w:rsidR="00F85AEF" w:rsidRPr="00A71D0F" w14:paraId="07782F30" w14:textId="77777777" w:rsidTr="005800AE">
        <w:tc>
          <w:tcPr>
            <w:tcW w:w="988" w:type="dxa"/>
            <w:hideMark/>
          </w:tcPr>
          <w:p w14:paraId="0B454D4E" w14:textId="77777777" w:rsidR="00F85AEF" w:rsidRPr="00A71D0F" w:rsidRDefault="00F85AEF" w:rsidP="00A71D0F">
            <w:pPr>
              <w:rPr>
                <w:rFonts w:ascii="Calibri" w:hAnsi="Calibri" w:cs="Calibri"/>
                <w:lang w:val="en-US"/>
              </w:rPr>
            </w:pPr>
            <w:r w:rsidRPr="00A71D0F">
              <w:rPr>
                <w:rFonts w:ascii="Calibri" w:hAnsi="Calibri" w:cs="Calibri"/>
                <w:lang w:val="en-US"/>
              </w:rPr>
              <w:t>BR-05</w:t>
            </w:r>
          </w:p>
        </w:tc>
        <w:tc>
          <w:tcPr>
            <w:tcW w:w="8028" w:type="dxa"/>
            <w:hideMark/>
          </w:tcPr>
          <w:p w14:paraId="7CB3595D" w14:textId="77777777" w:rsidR="00F85AEF" w:rsidRPr="00A71D0F" w:rsidRDefault="00F85AEF" w:rsidP="00A71D0F">
            <w:pPr>
              <w:rPr>
                <w:rFonts w:ascii="Calibri" w:hAnsi="Calibri" w:cs="Calibri"/>
                <w:lang w:val="en-US"/>
              </w:rPr>
            </w:pPr>
            <w:r w:rsidRPr="00A71D0F">
              <w:rPr>
                <w:rFonts w:ascii="Calibri" w:hAnsi="Calibri" w:cs="Calibri"/>
                <w:lang w:val="en-US"/>
              </w:rPr>
              <w:t>New District Tech Lead is created with Pending status until they activate their account.</w:t>
            </w:r>
          </w:p>
        </w:tc>
      </w:tr>
      <w:tr w:rsidR="00F85AEF" w:rsidRPr="00A71D0F" w14:paraId="6A341189" w14:textId="77777777" w:rsidTr="005800AE">
        <w:tc>
          <w:tcPr>
            <w:tcW w:w="988" w:type="dxa"/>
            <w:hideMark/>
          </w:tcPr>
          <w:p w14:paraId="28B6F538" w14:textId="77777777" w:rsidR="00F85AEF" w:rsidRPr="00A71D0F" w:rsidRDefault="00F85AEF" w:rsidP="00A71D0F">
            <w:pPr>
              <w:rPr>
                <w:rFonts w:ascii="Calibri" w:hAnsi="Calibri" w:cs="Calibri"/>
                <w:lang w:val="en-US"/>
              </w:rPr>
            </w:pPr>
            <w:r w:rsidRPr="00A71D0F">
              <w:rPr>
                <w:rFonts w:ascii="Calibri" w:hAnsi="Calibri" w:cs="Calibri"/>
                <w:lang w:val="en-US"/>
              </w:rPr>
              <w:t>BR-06</w:t>
            </w:r>
          </w:p>
        </w:tc>
        <w:tc>
          <w:tcPr>
            <w:tcW w:w="8028" w:type="dxa"/>
            <w:hideMark/>
          </w:tcPr>
          <w:p w14:paraId="0DEA2257" w14:textId="77777777" w:rsidR="00F85AEF" w:rsidRPr="00A71D0F" w:rsidRDefault="00F85AEF" w:rsidP="00A71D0F">
            <w:pPr>
              <w:rPr>
                <w:rFonts w:ascii="Calibri" w:hAnsi="Calibri" w:cs="Calibri"/>
                <w:lang w:val="en-US"/>
              </w:rPr>
            </w:pPr>
            <w:r w:rsidRPr="00A71D0F">
              <w:rPr>
                <w:rFonts w:ascii="Calibri" w:hAnsi="Calibri" w:cs="Calibri"/>
                <w:lang w:val="en-US"/>
              </w:rPr>
              <w:t>Upon creation, “Resend Invitation” button must appear instead of “Deactivate/Reactivate.”</w:t>
            </w:r>
          </w:p>
        </w:tc>
      </w:tr>
      <w:tr w:rsidR="00F85AEF" w:rsidRPr="00A71D0F" w14:paraId="2979E802" w14:textId="77777777" w:rsidTr="005800AE">
        <w:tc>
          <w:tcPr>
            <w:tcW w:w="988" w:type="dxa"/>
            <w:hideMark/>
          </w:tcPr>
          <w:p w14:paraId="6A919BDE" w14:textId="77777777" w:rsidR="00F85AEF" w:rsidRPr="00A71D0F" w:rsidRDefault="00F85AEF" w:rsidP="00A71D0F">
            <w:pPr>
              <w:rPr>
                <w:rFonts w:ascii="Calibri" w:hAnsi="Calibri" w:cs="Calibri"/>
                <w:lang w:val="en-US"/>
              </w:rPr>
            </w:pPr>
            <w:r w:rsidRPr="00A71D0F">
              <w:rPr>
                <w:rFonts w:ascii="Calibri" w:hAnsi="Calibri" w:cs="Calibri"/>
                <w:lang w:val="en-US"/>
              </w:rPr>
              <w:t>BR-07</w:t>
            </w:r>
          </w:p>
        </w:tc>
        <w:tc>
          <w:tcPr>
            <w:tcW w:w="8028" w:type="dxa"/>
            <w:hideMark/>
          </w:tcPr>
          <w:p w14:paraId="6F159173" w14:textId="77777777" w:rsidR="00F85AEF" w:rsidRPr="00A71D0F" w:rsidRDefault="00F85AEF" w:rsidP="00A71D0F">
            <w:pPr>
              <w:rPr>
                <w:rFonts w:ascii="Calibri" w:hAnsi="Calibri" w:cs="Calibri"/>
                <w:lang w:val="en-US"/>
              </w:rPr>
            </w:pPr>
            <w:r w:rsidRPr="00A71D0F">
              <w:rPr>
                <w:rFonts w:ascii="Calibri" w:hAnsi="Calibri" w:cs="Calibri"/>
                <w:lang w:val="en-US"/>
              </w:rPr>
              <w:t>Admin can resend the invitation any time before activation.</w:t>
            </w:r>
          </w:p>
        </w:tc>
      </w:tr>
      <w:tr w:rsidR="00F85AEF" w:rsidRPr="00A71D0F" w14:paraId="6020A1A5" w14:textId="77777777" w:rsidTr="005800AE">
        <w:tc>
          <w:tcPr>
            <w:tcW w:w="988" w:type="dxa"/>
            <w:hideMark/>
          </w:tcPr>
          <w:p w14:paraId="44C658B0" w14:textId="77777777" w:rsidR="00F85AEF" w:rsidRPr="00A71D0F" w:rsidRDefault="00F85AEF" w:rsidP="00A71D0F">
            <w:pPr>
              <w:rPr>
                <w:rFonts w:ascii="Calibri" w:hAnsi="Calibri" w:cs="Calibri"/>
                <w:lang w:val="en-US"/>
              </w:rPr>
            </w:pPr>
            <w:r w:rsidRPr="00A71D0F">
              <w:rPr>
                <w:rFonts w:ascii="Calibri" w:hAnsi="Calibri" w:cs="Calibri"/>
                <w:lang w:val="en-US"/>
              </w:rPr>
              <w:t>BR-08</w:t>
            </w:r>
          </w:p>
        </w:tc>
        <w:tc>
          <w:tcPr>
            <w:tcW w:w="8028" w:type="dxa"/>
            <w:hideMark/>
          </w:tcPr>
          <w:p w14:paraId="0845281D" w14:textId="77777777" w:rsidR="00F85AEF" w:rsidRPr="00A71D0F" w:rsidRDefault="00F85AEF" w:rsidP="00A71D0F">
            <w:pPr>
              <w:rPr>
                <w:rFonts w:ascii="Calibri" w:hAnsi="Calibri" w:cs="Calibri"/>
                <w:lang w:val="en-US"/>
              </w:rPr>
            </w:pPr>
            <w:r w:rsidRPr="00A71D0F">
              <w:rPr>
                <w:rFonts w:ascii="Calibri" w:hAnsi="Calibri" w:cs="Calibri"/>
                <w:lang w:val="en-US"/>
              </w:rPr>
              <w:t>Deactivate button must not show for pending accounts.</w:t>
            </w:r>
          </w:p>
        </w:tc>
      </w:tr>
      <w:tr w:rsidR="00F85AEF" w:rsidRPr="00A71D0F" w14:paraId="252C7C90" w14:textId="77777777" w:rsidTr="005800AE">
        <w:tc>
          <w:tcPr>
            <w:tcW w:w="988" w:type="dxa"/>
            <w:hideMark/>
          </w:tcPr>
          <w:p w14:paraId="5EE63139" w14:textId="77777777" w:rsidR="00F85AEF" w:rsidRPr="00A71D0F" w:rsidRDefault="00F85AEF" w:rsidP="00A71D0F">
            <w:pPr>
              <w:rPr>
                <w:rFonts w:ascii="Calibri" w:hAnsi="Calibri" w:cs="Calibri"/>
                <w:lang w:val="en-US"/>
              </w:rPr>
            </w:pPr>
            <w:r w:rsidRPr="00A71D0F">
              <w:rPr>
                <w:rFonts w:ascii="Calibri" w:hAnsi="Calibri" w:cs="Calibri"/>
                <w:lang w:val="en-US"/>
              </w:rPr>
              <w:t>BR-09</w:t>
            </w:r>
          </w:p>
        </w:tc>
        <w:tc>
          <w:tcPr>
            <w:tcW w:w="8028" w:type="dxa"/>
            <w:hideMark/>
          </w:tcPr>
          <w:p w14:paraId="3FFB4255" w14:textId="77777777" w:rsidR="00F85AEF" w:rsidRPr="00A71D0F" w:rsidRDefault="00F85AEF" w:rsidP="00A71D0F">
            <w:pPr>
              <w:rPr>
                <w:rFonts w:ascii="Calibri" w:hAnsi="Calibri" w:cs="Calibri"/>
                <w:lang w:val="en-US"/>
              </w:rPr>
            </w:pPr>
            <w:r w:rsidRPr="00A71D0F">
              <w:rPr>
                <w:rFonts w:ascii="Calibri" w:hAnsi="Calibri" w:cs="Calibri"/>
                <w:lang w:val="en-US"/>
              </w:rPr>
              <w:t>Deactivate is disabled when district has only one active district tech lead.</w:t>
            </w:r>
          </w:p>
        </w:tc>
      </w:tr>
      <w:tr w:rsidR="00F85AEF" w:rsidRPr="00A71D0F" w14:paraId="519388A6" w14:textId="77777777" w:rsidTr="005800AE">
        <w:tc>
          <w:tcPr>
            <w:tcW w:w="988" w:type="dxa"/>
            <w:hideMark/>
          </w:tcPr>
          <w:p w14:paraId="36B3774E" w14:textId="77777777" w:rsidR="00F85AEF" w:rsidRPr="00A71D0F" w:rsidRDefault="00F85AEF" w:rsidP="00A71D0F">
            <w:pPr>
              <w:rPr>
                <w:rFonts w:ascii="Calibri" w:hAnsi="Calibri" w:cs="Calibri"/>
                <w:lang w:val="en-US"/>
              </w:rPr>
            </w:pPr>
            <w:r w:rsidRPr="00A71D0F">
              <w:rPr>
                <w:rFonts w:ascii="Calibri" w:hAnsi="Calibri" w:cs="Calibri"/>
                <w:lang w:val="en-US"/>
              </w:rPr>
              <w:t>BR-10</w:t>
            </w:r>
          </w:p>
        </w:tc>
        <w:tc>
          <w:tcPr>
            <w:tcW w:w="8028" w:type="dxa"/>
            <w:hideMark/>
          </w:tcPr>
          <w:p w14:paraId="1DF4C0C2" w14:textId="387F2A60" w:rsidR="00F85AEF" w:rsidRPr="00A71D0F" w:rsidRDefault="00A71D0F" w:rsidP="00A71D0F">
            <w:pPr>
              <w:rPr>
                <w:rFonts w:ascii="Calibri" w:hAnsi="Calibri" w:cs="Calibri"/>
                <w:lang w:val="en-US"/>
              </w:rPr>
            </w:pPr>
            <w:r w:rsidRPr="00A71D0F">
              <w:rPr>
                <w:rFonts w:ascii="Calibri" w:hAnsi="Calibri" w:cs="Calibri"/>
                <w:lang w:val="en-US"/>
              </w:rPr>
              <w:t xml:space="preserve">Only </w:t>
            </w:r>
            <w:r w:rsidR="00115127">
              <w:rPr>
                <w:rFonts w:ascii="Calibri" w:hAnsi="Calibri" w:cs="Calibri"/>
                <w:lang w:val="en-US"/>
              </w:rPr>
              <w:t>ScholarPath</w:t>
            </w:r>
            <w:r w:rsidR="00F85AEF" w:rsidRPr="00A71D0F">
              <w:rPr>
                <w:rFonts w:ascii="Calibri" w:hAnsi="Calibri" w:cs="Calibri"/>
                <w:lang w:val="en-US"/>
              </w:rPr>
              <w:t xml:space="preserve"> Admin can create, deactivate, reactivate, or resend invitations.</w:t>
            </w:r>
          </w:p>
        </w:tc>
      </w:tr>
    </w:tbl>
    <w:p w14:paraId="23EE2EA9" w14:textId="3CD9CBD4" w:rsidR="00F85AEF" w:rsidRPr="00A71D0F" w:rsidRDefault="00F85AEF" w:rsidP="00A71D0F">
      <w:pPr>
        <w:rPr>
          <w:rFonts w:ascii="Calibri" w:hAnsi="Calibri" w:cs="Calibri"/>
          <w:lang w:val="en-US"/>
        </w:rPr>
      </w:pPr>
    </w:p>
    <w:p w14:paraId="0380C185" w14:textId="77777777" w:rsidR="00F85AEF" w:rsidRPr="00A71D0F" w:rsidRDefault="00F85AEF" w:rsidP="006C3D60">
      <w:pPr>
        <w:spacing w:before="100" w:beforeAutospacing="1" w:after="100" w:afterAutospacing="1"/>
        <w:outlineLvl w:val="2"/>
        <w:rPr>
          <w:rFonts w:ascii="Calibri" w:hAnsi="Calibri" w:cs="Calibri"/>
          <w:b/>
          <w:sz w:val="27"/>
          <w:szCs w:val="27"/>
        </w:rPr>
      </w:pPr>
      <w:r w:rsidRPr="00A71D0F">
        <w:rPr>
          <w:rFonts w:ascii="Calibri" w:hAnsi="Calibri" w:cs="Calibri"/>
          <w:b/>
          <w:sz w:val="27"/>
          <w:szCs w:val="27"/>
        </w:rPr>
        <w:t>Pre-Conditions</w:t>
      </w:r>
    </w:p>
    <w:p w14:paraId="7D8CC0A9" w14:textId="77777777" w:rsidR="00F85AEF" w:rsidRPr="00A71D0F" w:rsidRDefault="00F85AEF" w:rsidP="00590A31">
      <w:pPr>
        <w:numPr>
          <w:ilvl w:val="0"/>
          <w:numId w:val="344"/>
        </w:numPr>
        <w:rPr>
          <w:rFonts w:ascii="Calibri" w:hAnsi="Calibri" w:cs="Calibri"/>
          <w:lang w:val="en-US"/>
        </w:rPr>
      </w:pPr>
      <w:r w:rsidRPr="00A71D0F">
        <w:rPr>
          <w:rFonts w:ascii="Calibri" w:hAnsi="Calibri" w:cs="Calibri"/>
          <w:lang w:val="en-US"/>
        </w:rPr>
        <w:t>ScholarPath Admin is logged in.</w:t>
      </w:r>
    </w:p>
    <w:p w14:paraId="1BC82030" w14:textId="77777777" w:rsidR="00F85AEF" w:rsidRPr="00A71D0F" w:rsidRDefault="00F85AEF" w:rsidP="00590A31">
      <w:pPr>
        <w:numPr>
          <w:ilvl w:val="0"/>
          <w:numId w:val="344"/>
        </w:numPr>
        <w:rPr>
          <w:rFonts w:ascii="Calibri" w:hAnsi="Calibri" w:cs="Calibri"/>
          <w:lang w:val="en-US"/>
        </w:rPr>
      </w:pPr>
      <w:r w:rsidRPr="00A71D0F">
        <w:rPr>
          <w:rFonts w:ascii="Calibri" w:hAnsi="Calibri" w:cs="Calibri"/>
          <w:lang w:val="en-US"/>
        </w:rPr>
        <w:t>Admin has appropriate permissions.</w:t>
      </w:r>
    </w:p>
    <w:p w14:paraId="6787909A" w14:textId="77777777" w:rsidR="00F85AEF" w:rsidRPr="00A71D0F" w:rsidRDefault="00F85AEF" w:rsidP="00590A31">
      <w:pPr>
        <w:numPr>
          <w:ilvl w:val="0"/>
          <w:numId w:val="344"/>
        </w:numPr>
        <w:rPr>
          <w:rFonts w:ascii="Calibri" w:hAnsi="Calibri" w:cs="Calibri"/>
          <w:lang w:val="en-US"/>
        </w:rPr>
      </w:pPr>
      <w:r w:rsidRPr="00A71D0F">
        <w:rPr>
          <w:rFonts w:ascii="Calibri" w:hAnsi="Calibri" w:cs="Calibri"/>
          <w:lang w:val="en-US"/>
        </w:rPr>
        <w:t>District name is not blank.</w:t>
      </w:r>
    </w:p>
    <w:p w14:paraId="56C34281" w14:textId="77777777" w:rsidR="00F85AEF" w:rsidRPr="00A71D0F" w:rsidRDefault="00F85AEF" w:rsidP="00590A31">
      <w:pPr>
        <w:numPr>
          <w:ilvl w:val="0"/>
          <w:numId w:val="344"/>
        </w:numPr>
        <w:rPr>
          <w:rFonts w:ascii="Calibri" w:hAnsi="Calibri" w:cs="Calibri"/>
          <w:lang w:val="en-US"/>
        </w:rPr>
      </w:pPr>
      <w:r w:rsidRPr="00A71D0F">
        <w:rPr>
          <w:rFonts w:ascii="Calibri" w:hAnsi="Calibri" w:cs="Calibri"/>
          <w:lang w:val="en-US"/>
        </w:rPr>
        <w:t>The Manage District Tech Leads module is available and enabled.</w:t>
      </w:r>
    </w:p>
    <w:p w14:paraId="1BDB318C" w14:textId="77777777" w:rsidR="00F85AEF" w:rsidRPr="00A71D0F" w:rsidRDefault="00F85AEF" w:rsidP="00590A31">
      <w:pPr>
        <w:numPr>
          <w:ilvl w:val="0"/>
          <w:numId w:val="344"/>
        </w:numPr>
        <w:rPr>
          <w:rFonts w:ascii="Calibri" w:hAnsi="Calibri" w:cs="Calibri"/>
          <w:lang w:val="en-US"/>
        </w:rPr>
      </w:pPr>
      <w:r w:rsidRPr="00A71D0F">
        <w:rPr>
          <w:rFonts w:ascii="Calibri" w:hAnsi="Calibri" w:cs="Calibri"/>
          <w:lang w:val="en-US"/>
        </w:rPr>
        <w:t>Email server/API is active and available.</w:t>
      </w:r>
    </w:p>
    <w:p w14:paraId="430883CD" w14:textId="0A6D5577" w:rsidR="00F85AEF" w:rsidRPr="00A71D0F" w:rsidRDefault="00F85AEF" w:rsidP="00A71D0F">
      <w:pPr>
        <w:rPr>
          <w:rFonts w:ascii="Calibri" w:hAnsi="Calibri" w:cs="Calibri"/>
          <w:lang w:val="en-US"/>
        </w:rPr>
      </w:pPr>
    </w:p>
    <w:p w14:paraId="38B5354D" w14:textId="77777777" w:rsidR="00F85AEF" w:rsidRPr="00A71D0F" w:rsidRDefault="00F85AEF" w:rsidP="006C3D60">
      <w:pPr>
        <w:spacing w:before="100" w:beforeAutospacing="1" w:after="100" w:afterAutospacing="1"/>
        <w:outlineLvl w:val="2"/>
        <w:rPr>
          <w:rFonts w:ascii="Calibri" w:hAnsi="Calibri" w:cs="Calibri"/>
          <w:b/>
          <w:sz w:val="27"/>
          <w:szCs w:val="27"/>
        </w:rPr>
      </w:pPr>
      <w:r w:rsidRPr="00A71D0F">
        <w:rPr>
          <w:rFonts w:ascii="Calibri" w:hAnsi="Calibri" w:cs="Calibri"/>
          <w:b/>
          <w:sz w:val="27"/>
          <w:szCs w:val="27"/>
        </w:rPr>
        <w:t>Steps</w:t>
      </w:r>
    </w:p>
    <w:p w14:paraId="1ACA9F0B" w14:textId="77777777" w:rsidR="00F85AEF" w:rsidRPr="00A71D0F" w:rsidRDefault="00F85AEF" w:rsidP="00A71D0F">
      <w:pPr>
        <w:rPr>
          <w:rFonts w:ascii="Calibri" w:hAnsi="Calibri" w:cs="Calibri"/>
          <w:lang w:val="en-US"/>
        </w:rPr>
      </w:pPr>
      <w:r w:rsidRPr="00A71D0F">
        <w:rPr>
          <w:rFonts w:ascii="Calibri" w:hAnsi="Calibri" w:cs="Calibri"/>
          <w:lang w:val="en-US"/>
        </w:rPr>
        <w:t xml:space="preserve">1. </w:t>
      </w:r>
      <w:r w:rsidRPr="00A71D0F">
        <w:rPr>
          <w:rFonts w:ascii="Calibri" w:hAnsi="Calibri" w:cs="Calibri"/>
          <w:b/>
          <w:lang w:val="en-US"/>
        </w:rPr>
        <w:t>Navigation</w:t>
      </w:r>
    </w:p>
    <w:p w14:paraId="6A443B31" w14:textId="77777777" w:rsidR="00F85AEF" w:rsidRPr="00A71D0F" w:rsidRDefault="00F85AEF" w:rsidP="00590A31">
      <w:pPr>
        <w:numPr>
          <w:ilvl w:val="0"/>
          <w:numId w:val="345"/>
        </w:numPr>
        <w:rPr>
          <w:rFonts w:ascii="Calibri" w:hAnsi="Calibri" w:cs="Calibri"/>
          <w:lang w:val="en-US"/>
        </w:rPr>
      </w:pPr>
      <w:r w:rsidRPr="00A71D0F">
        <w:rPr>
          <w:rFonts w:ascii="Calibri" w:hAnsi="Calibri" w:cs="Calibri"/>
          <w:lang w:val="en-US"/>
        </w:rPr>
        <w:t>Admin logs into ScholarPath.</w:t>
      </w:r>
    </w:p>
    <w:p w14:paraId="569FAA9B" w14:textId="77777777" w:rsidR="00F85AEF" w:rsidRPr="00A71D0F" w:rsidRDefault="00F85AEF" w:rsidP="00590A31">
      <w:pPr>
        <w:numPr>
          <w:ilvl w:val="0"/>
          <w:numId w:val="345"/>
        </w:numPr>
        <w:rPr>
          <w:rFonts w:ascii="Calibri" w:hAnsi="Calibri" w:cs="Calibri"/>
          <w:lang w:val="en-US"/>
        </w:rPr>
      </w:pPr>
      <w:r w:rsidRPr="00A71D0F">
        <w:rPr>
          <w:rFonts w:ascii="Calibri" w:hAnsi="Calibri" w:cs="Calibri"/>
          <w:lang w:val="en-US"/>
        </w:rPr>
        <w:t>Admin clicks the Profile Icon.</w:t>
      </w:r>
    </w:p>
    <w:p w14:paraId="4660D40D" w14:textId="77777777" w:rsidR="00F85AEF" w:rsidRPr="00A71D0F" w:rsidRDefault="00F85AEF" w:rsidP="00590A31">
      <w:pPr>
        <w:numPr>
          <w:ilvl w:val="0"/>
          <w:numId w:val="345"/>
        </w:numPr>
        <w:rPr>
          <w:rFonts w:ascii="Calibri" w:hAnsi="Calibri" w:cs="Calibri"/>
          <w:lang w:val="en-US"/>
        </w:rPr>
      </w:pPr>
      <w:r w:rsidRPr="00A71D0F">
        <w:rPr>
          <w:rFonts w:ascii="Calibri" w:hAnsi="Calibri" w:cs="Calibri"/>
          <w:lang w:val="en-US"/>
        </w:rPr>
        <w:t>Overlay menu appears.</w:t>
      </w:r>
    </w:p>
    <w:p w14:paraId="0BB3C51A" w14:textId="34C2E455" w:rsidR="00F85AEF" w:rsidRPr="00A71D0F" w:rsidRDefault="00F85AEF" w:rsidP="00590A31">
      <w:pPr>
        <w:numPr>
          <w:ilvl w:val="0"/>
          <w:numId w:val="345"/>
        </w:numPr>
        <w:rPr>
          <w:rFonts w:ascii="Calibri" w:hAnsi="Calibri" w:cs="Calibri"/>
          <w:lang w:val="en-US"/>
        </w:rPr>
      </w:pPr>
      <w:r w:rsidRPr="00A71D0F">
        <w:rPr>
          <w:rFonts w:ascii="Calibri" w:hAnsi="Calibri" w:cs="Calibri"/>
          <w:lang w:val="en-US"/>
        </w:rPr>
        <w:t>Admin clicks Manage District Tech Leads</w:t>
      </w:r>
      <w:r w:rsidR="00115127">
        <w:rPr>
          <w:rFonts w:ascii="Calibri" w:hAnsi="Calibri" w:cs="Calibri"/>
          <w:lang w:val="en-US"/>
        </w:rPr>
        <w:t xml:space="preserve"> option</w:t>
      </w:r>
      <w:r>
        <w:rPr>
          <w:rFonts w:ascii="Calibri" w:hAnsi="Calibri" w:cs="Calibri"/>
          <w:lang w:val="en-US"/>
        </w:rPr>
        <w:t>.</w:t>
      </w:r>
    </w:p>
    <w:p w14:paraId="0A9D29C6" w14:textId="77777777" w:rsidR="00F85AEF" w:rsidRDefault="00F85AEF" w:rsidP="00590A31">
      <w:pPr>
        <w:numPr>
          <w:ilvl w:val="0"/>
          <w:numId w:val="345"/>
        </w:numPr>
        <w:rPr>
          <w:rFonts w:ascii="Calibri" w:hAnsi="Calibri" w:cs="Calibri"/>
          <w:lang w:val="en-US"/>
        </w:rPr>
      </w:pPr>
      <w:r w:rsidRPr="00A71D0F">
        <w:rPr>
          <w:rFonts w:ascii="Calibri" w:hAnsi="Calibri" w:cs="Calibri"/>
          <w:lang w:val="en-US"/>
        </w:rPr>
        <w:t>System displays the Manage District Tech Leads screen with the grid.</w:t>
      </w:r>
    </w:p>
    <w:p w14:paraId="64C7B4AE" w14:textId="77777777" w:rsidR="002C4BED" w:rsidRPr="00F83108" w:rsidRDefault="002C4BED" w:rsidP="00590A31">
      <w:pPr>
        <w:pStyle w:val="NormalWeb"/>
        <w:numPr>
          <w:ilvl w:val="1"/>
          <w:numId w:val="345"/>
        </w:numPr>
        <w:rPr>
          <w:rFonts w:ascii="Calibri" w:hAnsi="Calibri" w:cs="Calibri"/>
        </w:rPr>
      </w:pPr>
      <w:r w:rsidRPr="00F83108">
        <w:rPr>
          <w:rFonts w:ascii="Calibri" w:hAnsi="Calibri" w:cs="Calibri"/>
        </w:rPr>
        <w:t>District Name</w:t>
      </w:r>
    </w:p>
    <w:p w14:paraId="5C6B69ED" w14:textId="77777777" w:rsidR="002C4BED" w:rsidRPr="00F83108" w:rsidRDefault="002C4BED" w:rsidP="00590A31">
      <w:pPr>
        <w:pStyle w:val="NormalWeb"/>
        <w:numPr>
          <w:ilvl w:val="1"/>
          <w:numId w:val="345"/>
        </w:numPr>
        <w:rPr>
          <w:rFonts w:ascii="Calibri" w:hAnsi="Calibri" w:cs="Calibri"/>
        </w:rPr>
      </w:pPr>
      <w:r w:rsidRPr="00F83108">
        <w:rPr>
          <w:rFonts w:ascii="Calibri" w:hAnsi="Calibri" w:cs="Calibri"/>
        </w:rPr>
        <w:t>District Tech Lead Name</w:t>
      </w:r>
    </w:p>
    <w:p w14:paraId="1FCB8676" w14:textId="77777777" w:rsidR="002C4BED" w:rsidRPr="00F83108" w:rsidRDefault="002C4BED" w:rsidP="00590A31">
      <w:pPr>
        <w:pStyle w:val="NormalWeb"/>
        <w:numPr>
          <w:ilvl w:val="1"/>
          <w:numId w:val="345"/>
        </w:numPr>
        <w:rPr>
          <w:rFonts w:ascii="Calibri" w:hAnsi="Calibri" w:cs="Calibri"/>
        </w:rPr>
      </w:pPr>
      <w:r w:rsidRPr="00F83108">
        <w:rPr>
          <w:rFonts w:ascii="Calibri" w:hAnsi="Calibri" w:cs="Calibri"/>
        </w:rPr>
        <w:t>Email Address</w:t>
      </w:r>
    </w:p>
    <w:p w14:paraId="5DF21CC8" w14:textId="77777777" w:rsidR="002C4BED" w:rsidRPr="00F83108" w:rsidRDefault="002C4BED" w:rsidP="00590A31">
      <w:pPr>
        <w:pStyle w:val="NormalWeb"/>
        <w:numPr>
          <w:ilvl w:val="1"/>
          <w:numId w:val="345"/>
        </w:numPr>
        <w:rPr>
          <w:rFonts w:ascii="Calibri" w:hAnsi="Calibri" w:cs="Calibri"/>
        </w:rPr>
      </w:pPr>
      <w:r w:rsidRPr="00F83108">
        <w:rPr>
          <w:rFonts w:ascii="Calibri" w:hAnsi="Calibri" w:cs="Calibri"/>
        </w:rPr>
        <w:t>No. of Schools</w:t>
      </w:r>
    </w:p>
    <w:p w14:paraId="2C46FC2D" w14:textId="77777777" w:rsidR="002C4BED" w:rsidRPr="00F83108" w:rsidRDefault="002C4BED" w:rsidP="00590A31">
      <w:pPr>
        <w:pStyle w:val="NormalWeb"/>
        <w:numPr>
          <w:ilvl w:val="1"/>
          <w:numId w:val="345"/>
        </w:numPr>
        <w:rPr>
          <w:rFonts w:ascii="Calibri" w:hAnsi="Calibri" w:cs="Calibri"/>
        </w:rPr>
      </w:pPr>
      <w:r w:rsidRPr="00F83108">
        <w:rPr>
          <w:rFonts w:ascii="Calibri" w:hAnsi="Calibri" w:cs="Calibri"/>
        </w:rPr>
        <w:t>Status (Active/Pending)</w:t>
      </w:r>
    </w:p>
    <w:p w14:paraId="3A4503D1" w14:textId="77777777" w:rsidR="002C4BED" w:rsidRPr="00F83108" w:rsidRDefault="002C4BED" w:rsidP="00590A31">
      <w:pPr>
        <w:pStyle w:val="NormalWeb"/>
        <w:numPr>
          <w:ilvl w:val="1"/>
          <w:numId w:val="345"/>
        </w:numPr>
        <w:rPr>
          <w:rFonts w:ascii="Calibri" w:hAnsi="Calibri" w:cs="Calibri"/>
        </w:rPr>
      </w:pPr>
      <w:r w:rsidRPr="00F83108">
        <w:rPr>
          <w:rFonts w:ascii="Calibri" w:hAnsi="Calibri" w:cs="Calibri"/>
        </w:rPr>
        <w:t>Actions</w:t>
      </w:r>
    </w:p>
    <w:p w14:paraId="287EA422" w14:textId="5ACB4CAD" w:rsidR="00115127" w:rsidRPr="00F83108" w:rsidRDefault="002C4BED" w:rsidP="00590A31">
      <w:pPr>
        <w:pStyle w:val="NormalWeb"/>
        <w:numPr>
          <w:ilvl w:val="1"/>
          <w:numId w:val="345"/>
        </w:numPr>
        <w:rPr>
          <w:rFonts w:ascii="Calibri" w:hAnsi="Calibri" w:cs="Calibri"/>
        </w:rPr>
      </w:pPr>
      <w:r w:rsidRPr="00F83108">
        <w:rPr>
          <w:rFonts w:ascii="Calibri" w:hAnsi="Calibri" w:cs="Calibri"/>
        </w:rPr>
        <w:t>Expand icon for schools list</w:t>
      </w:r>
    </w:p>
    <w:p w14:paraId="4A5854AA" w14:textId="28166EE7" w:rsidR="00F85AEF" w:rsidRPr="0044712C" w:rsidRDefault="00F85AEF" w:rsidP="00590A31">
      <w:pPr>
        <w:pStyle w:val="NormalWeb"/>
        <w:numPr>
          <w:ilvl w:val="0"/>
          <w:numId w:val="353"/>
        </w:numPr>
        <w:rPr>
          <w:rFonts w:ascii="Calibri" w:hAnsi="Calibri" w:cs="Calibri"/>
          <w:b/>
        </w:rPr>
      </w:pPr>
      <w:r w:rsidRPr="00DF0A6D">
        <w:rPr>
          <w:rFonts w:ascii="Calibri" w:hAnsi="Calibri" w:cs="Calibri"/>
        </w:rPr>
        <w:t xml:space="preserve"> </w:t>
      </w:r>
      <w:r w:rsidRPr="0044712C">
        <w:rPr>
          <w:rFonts w:ascii="Calibri" w:hAnsi="Calibri" w:cs="Calibri"/>
          <w:b/>
        </w:rPr>
        <w:t>Creating a District Tech Lead</w:t>
      </w:r>
    </w:p>
    <w:p w14:paraId="39B4DF64" w14:textId="77777777" w:rsidR="00F85AEF" w:rsidRPr="00A71D0F" w:rsidRDefault="00F85AEF" w:rsidP="00590A31">
      <w:pPr>
        <w:pStyle w:val="NormalWeb"/>
        <w:numPr>
          <w:ilvl w:val="1"/>
          <w:numId w:val="353"/>
        </w:numPr>
        <w:rPr>
          <w:rFonts w:ascii="Calibri" w:hAnsi="Calibri" w:cs="Calibri"/>
        </w:rPr>
      </w:pPr>
      <w:r w:rsidRPr="0044712C">
        <w:rPr>
          <w:rFonts w:ascii="Calibri" w:hAnsi="Calibri" w:cs="Calibri"/>
        </w:rPr>
        <w:t xml:space="preserve">Admin clicks </w:t>
      </w:r>
      <w:r w:rsidRPr="00A71D0F">
        <w:rPr>
          <w:rFonts w:ascii="Calibri" w:hAnsi="Calibri" w:cs="Calibri"/>
        </w:rPr>
        <w:t>Create District Tech Lead button.</w:t>
      </w:r>
    </w:p>
    <w:p w14:paraId="6AEACCCD" w14:textId="77777777" w:rsidR="00F85AEF" w:rsidRPr="00A71D0F" w:rsidRDefault="00F85AEF" w:rsidP="00590A31">
      <w:pPr>
        <w:pStyle w:val="NormalWeb"/>
        <w:numPr>
          <w:ilvl w:val="1"/>
          <w:numId w:val="353"/>
        </w:numPr>
        <w:rPr>
          <w:rFonts w:ascii="Calibri" w:hAnsi="Calibri" w:cs="Calibri"/>
        </w:rPr>
      </w:pPr>
      <w:r w:rsidRPr="0044712C">
        <w:rPr>
          <w:rFonts w:ascii="Calibri" w:hAnsi="Calibri" w:cs="Calibri"/>
        </w:rPr>
        <w:t>System displays the Create District Tech Lead popup.</w:t>
      </w:r>
    </w:p>
    <w:p w14:paraId="4CBFCDA2" w14:textId="54D0736A" w:rsidR="00F85AEF" w:rsidRPr="0044712C" w:rsidRDefault="00F85AEF" w:rsidP="00590A31">
      <w:pPr>
        <w:pStyle w:val="ListParagraph"/>
        <w:numPr>
          <w:ilvl w:val="0"/>
          <w:numId w:val="353"/>
        </w:numPr>
        <w:rPr>
          <w:rFonts w:ascii="Calibri" w:hAnsi="Calibri" w:cs="Calibri"/>
          <w:b/>
          <w:lang w:val="en-US"/>
        </w:rPr>
      </w:pPr>
      <w:r w:rsidRPr="0044712C">
        <w:rPr>
          <w:rFonts w:ascii="Calibri" w:hAnsi="Calibri" w:cs="Calibri"/>
          <w:b/>
          <w:lang w:val="en-US"/>
        </w:rPr>
        <w:t>Entering Information</w:t>
      </w:r>
    </w:p>
    <w:p w14:paraId="75408EC0" w14:textId="77777777" w:rsidR="00F85AEF" w:rsidRPr="00A71D0F" w:rsidRDefault="00F85AEF" w:rsidP="00590A31">
      <w:pPr>
        <w:pStyle w:val="ListParagraph"/>
        <w:numPr>
          <w:ilvl w:val="1"/>
          <w:numId w:val="353"/>
        </w:numPr>
        <w:rPr>
          <w:rFonts w:ascii="Calibri" w:hAnsi="Calibri" w:cs="Calibri"/>
          <w:lang w:val="en-US"/>
        </w:rPr>
      </w:pPr>
      <w:r w:rsidRPr="00A71D0F">
        <w:rPr>
          <w:rFonts w:ascii="Calibri" w:hAnsi="Calibri" w:cs="Calibri"/>
          <w:lang w:val="en-US"/>
        </w:rPr>
        <w:t>Admin enters District Name (mandatory).</w:t>
      </w:r>
    </w:p>
    <w:p w14:paraId="48B13FDB" w14:textId="77777777" w:rsidR="00F85AEF" w:rsidRPr="00A71D0F" w:rsidRDefault="00F85AEF" w:rsidP="00590A31">
      <w:pPr>
        <w:pStyle w:val="ListParagraph"/>
        <w:numPr>
          <w:ilvl w:val="1"/>
          <w:numId w:val="353"/>
        </w:numPr>
        <w:rPr>
          <w:rFonts w:ascii="Calibri" w:hAnsi="Calibri" w:cs="Calibri"/>
          <w:lang w:val="en-US"/>
        </w:rPr>
      </w:pPr>
      <w:r w:rsidRPr="00A71D0F">
        <w:rPr>
          <w:rFonts w:ascii="Calibri" w:hAnsi="Calibri" w:cs="Calibri"/>
          <w:lang w:val="en-US"/>
        </w:rPr>
        <w:t>Admin enters District Tech Lead Name (mandatory).</w:t>
      </w:r>
    </w:p>
    <w:p w14:paraId="52EB81CF" w14:textId="77777777" w:rsidR="00F85AEF" w:rsidRPr="00A71D0F" w:rsidRDefault="00F85AEF" w:rsidP="00590A31">
      <w:pPr>
        <w:pStyle w:val="ListParagraph"/>
        <w:numPr>
          <w:ilvl w:val="1"/>
          <w:numId w:val="353"/>
        </w:numPr>
        <w:rPr>
          <w:rFonts w:ascii="Calibri" w:hAnsi="Calibri" w:cs="Calibri"/>
          <w:lang w:val="en-US"/>
        </w:rPr>
      </w:pPr>
      <w:r w:rsidRPr="00A71D0F">
        <w:rPr>
          <w:rFonts w:ascii="Calibri" w:hAnsi="Calibri" w:cs="Calibri"/>
          <w:lang w:val="en-US"/>
        </w:rPr>
        <w:t>Admin enters Email Address (mandatory + email validation).</w:t>
      </w:r>
    </w:p>
    <w:p w14:paraId="1E1F4C3A" w14:textId="15792082" w:rsidR="0044712C" w:rsidRDefault="00A71D0F" w:rsidP="00590A31">
      <w:pPr>
        <w:pStyle w:val="ListParagraph"/>
        <w:numPr>
          <w:ilvl w:val="1"/>
          <w:numId w:val="353"/>
        </w:numPr>
        <w:rPr>
          <w:rFonts w:ascii="Calibri" w:hAnsi="Calibri" w:cs="Calibri"/>
          <w:lang w:val="en-US"/>
        </w:rPr>
      </w:pPr>
      <w:r w:rsidRPr="0044712C">
        <w:rPr>
          <w:rFonts w:ascii="Calibri" w:hAnsi="Calibri" w:cs="Calibri"/>
          <w:lang w:val="en-US"/>
        </w:rPr>
        <w:t xml:space="preserve">System </w:t>
      </w:r>
      <w:r w:rsidR="0044712C" w:rsidRPr="0044712C">
        <w:rPr>
          <w:rFonts w:ascii="Calibri" w:hAnsi="Calibri" w:cs="Calibri"/>
          <w:lang w:val="en-US"/>
        </w:rPr>
        <w:t>confirms</w:t>
      </w:r>
      <w:r w:rsidRPr="0044712C">
        <w:rPr>
          <w:rFonts w:ascii="Calibri" w:hAnsi="Calibri" w:cs="Calibri"/>
          <w:lang w:val="en-US"/>
        </w:rPr>
        <w:t xml:space="preserve"> fields.</w:t>
      </w:r>
    </w:p>
    <w:p w14:paraId="36CD2B54" w14:textId="77777777" w:rsidR="00F85AEF" w:rsidRPr="00A71D0F" w:rsidRDefault="00F85AEF" w:rsidP="00590A31">
      <w:pPr>
        <w:pStyle w:val="ListParagraph"/>
        <w:numPr>
          <w:ilvl w:val="1"/>
          <w:numId w:val="353"/>
        </w:numPr>
        <w:rPr>
          <w:rFonts w:ascii="Calibri" w:hAnsi="Calibri" w:cs="Calibri"/>
          <w:lang w:val="en-US"/>
        </w:rPr>
      </w:pPr>
      <w:r w:rsidRPr="00A71D0F">
        <w:rPr>
          <w:rFonts w:ascii="Calibri" w:hAnsi="Calibri" w:cs="Calibri"/>
          <w:lang w:val="en-US"/>
        </w:rPr>
        <w:t>If all fields are valid → Send Invite button becomes enabled.</w:t>
      </w:r>
    </w:p>
    <w:p w14:paraId="78041186" w14:textId="5CCE96EB" w:rsidR="00F85AEF" w:rsidRPr="0044712C" w:rsidRDefault="00F85AEF" w:rsidP="00590A31">
      <w:pPr>
        <w:pStyle w:val="ListParagraph"/>
        <w:numPr>
          <w:ilvl w:val="0"/>
          <w:numId w:val="353"/>
        </w:numPr>
        <w:rPr>
          <w:rFonts w:ascii="Calibri" w:hAnsi="Calibri" w:cs="Calibri"/>
          <w:b/>
          <w:lang w:val="en-US"/>
        </w:rPr>
      </w:pPr>
      <w:r w:rsidRPr="0044712C">
        <w:rPr>
          <w:rFonts w:ascii="Calibri" w:hAnsi="Calibri" w:cs="Calibri"/>
          <w:b/>
          <w:lang w:val="en-US"/>
        </w:rPr>
        <w:t>Sending Invite</w:t>
      </w:r>
    </w:p>
    <w:p w14:paraId="4F2143FB" w14:textId="77777777" w:rsidR="00F85AEF" w:rsidRPr="00A71D0F" w:rsidRDefault="00F85AEF" w:rsidP="00590A31">
      <w:pPr>
        <w:pStyle w:val="ListParagraph"/>
        <w:numPr>
          <w:ilvl w:val="0"/>
          <w:numId w:val="353"/>
        </w:numPr>
        <w:rPr>
          <w:rFonts w:ascii="Calibri" w:hAnsi="Calibri" w:cs="Calibri"/>
          <w:lang w:val="en-US"/>
        </w:rPr>
      </w:pPr>
      <w:r w:rsidRPr="00A71D0F">
        <w:rPr>
          <w:rFonts w:ascii="Calibri" w:hAnsi="Calibri" w:cs="Calibri"/>
          <w:lang w:val="en-US"/>
        </w:rPr>
        <w:t>Admin clicks Send Invite.</w:t>
      </w:r>
    </w:p>
    <w:p w14:paraId="4A39C93A" w14:textId="77777777" w:rsidR="00F85AEF" w:rsidRPr="00A71D0F" w:rsidRDefault="00F85AEF" w:rsidP="00590A31">
      <w:pPr>
        <w:pStyle w:val="ListParagraph"/>
        <w:numPr>
          <w:ilvl w:val="0"/>
          <w:numId w:val="353"/>
        </w:numPr>
        <w:rPr>
          <w:rFonts w:ascii="Calibri" w:hAnsi="Calibri" w:cs="Calibri"/>
          <w:b/>
          <w:lang w:val="en-US"/>
        </w:rPr>
      </w:pPr>
      <w:r w:rsidRPr="00A71D0F">
        <w:rPr>
          <w:rFonts w:ascii="Calibri" w:hAnsi="Calibri" w:cs="Calibri"/>
          <w:b/>
          <w:lang w:val="en-US"/>
        </w:rPr>
        <w:t>System:</w:t>
      </w:r>
    </w:p>
    <w:p w14:paraId="25E99621" w14:textId="77777777" w:rsidR="00F85AEF" w:rsidRPr="00A71D0F" w:rsidRDefault="00F85AEF" w:rsidP="00590A31">
      <w:pPr>
        <w:numPr>
          <w:ilvl w:val="0"/>
          <w:numId w:val="346"/>
        </w:numPr>
        <w:rPr>
          <w:rFonts w:ascii="Calibri" w:hAnsi="Calibri" w:cs="Calibri"/>
          <w:lang w:val="en-US"/>
        </w:rPr>
      </w:pPr>
      <w:r w:rsidRPr="00A71D0F">
        <w:rPr>
          <w:rFonts w:ascii="Calibri" w:hAnsi="Calibri" w:cs="Calibri"/>
          <w:lang w:val="en-US"/>
        </w:rPr>
        <w:t>Saves the new District Tech Lead record.</w:t>
      </w:r>
    </w:p>
    <w:p w14:paraId="0D314496" w14:textId="77777777" w:rsidR="00F85AEF" w:rsidRPr="00A71D0F" w:rsidRDefault="00F85AEF" w:rsidP="00590A31">
      <w:pPr>
        <w:numPr>
          <w:ilvl w:val="0"/>
          <w:numId w:val="346"/>
        </w:numPr>
        <w:rPr>
          <w:rFonts w:ascii="Calibri" w:hAnsi="Calibri" w:cs="Calibri"/>
          <w:lang w:val="en-US"/>
        </w:rPr>
      </w:pPr>
      <w:r w:rsidRPr="00A71D0F">
        <w:rPr>
          <w:rFonts w:ascii="Calibri" w:hAnsi="Calibri" w:cs="Calibri"/>
          <w:lang w:val="en-US"/>
        </w:rPr>
        <w:t>Assigns Pending status.</w:t>
      </w:r>
    </w:p>
    <w:p w14:paraId="3620E4BE" w14:textId="77EA2490" w:rsidR="00F85AEF" w:rsidRPr="00A71D0F" w:rsidRDefault="0044712C" w:rsidP="00590A31">
      <w:pPr>
        <w:numPr>
          <w:ilvl w:val="0"/>
          <w:numId w:val="346"/>
        </w:numPr>
        <w:rPr>
          <w:rFonts w:ascii="Calibri" w:hAnsi="Calibri" w:cs="Calibri"/>
          <w:lang w:val="en-US"/>
        </w:rPr>
      </w:pPr>
      <w:r w:rsidRPr="00A71D0F">
        <w:rPr>
          <w:rFonts w:ascii="Calibri" w:hAnsi="Calibri" w:cs="Calibri"/>
          <w:lang w:val="en-US"/>
        </w:rPr>
        <w:t>Send</w:t>
      </w:r>
      <w:r w:rsidR="00F85AEF" w:rsidRPr="00A71D0F">
        <w:rPr>
          <w:rFonts w:ascii="Calibri" w:hAnsi="Calibri" w:cs="Calibri"/>
          <w:lang w:val="en-US"/>
        </w:rPr>
        <w:t xml:space="preserve"> invitation email to the entered email address.</w:t>
      </w:r>
    </w:p>
    <w:p w14:paraId="0BE88646" w14:textId="77777777" w:rsidR="00300602" w:rsidRDefault="00F85AEF" w:rsidP="00300602">
      <w:pPr>
        <w:numPr>
          <w:ilvl w:val="0"/>
          <w:numId w:val="346"/>
        </w:numPr>
        <w:rPr>
          <w:rFonts w:ascii="Calibri" w:hAnsi="Calibri" w:cs="Calibri"/>
          <w:lang w:val="en-US"/>
        </w:rPr>
      </w:pPr>
      <w:r w:rsidRPr="00A71D0F">
        <w:rPr>
          <w:rFonts w:ascii="Calibri" w:hAnsi="Calibri" w:cs="Calibri"/>
          <w:lang w:val="en-US"/>
        </w:rPr>
        <w:t>Closes the popup.</w:t>
      </w:r>
    </w:p>
    <w:p w14:paraId="7CAF5E8B" w14:textId="2E1F901D" w:rsidR="00F85AEF" w:rsidRPr="00300602" w:rsidRDefault="00F85AEF" w:rsidP="00300602">
      <w:pPr>
        <w:numPr>
          <w:ilvl w:val="0"/>
          <w:numId w:val="346"/>
        </w:numPr>
        <w:rPr>
          <w:rFonts w:ascii="Calibri" w:hAnsi="Calibri" w:cs="Calibri"/>
          <w:lang w:val="en-US"/>
        </w:rPr>
      </w:pPr>
      <w:r w:rsidRPr="00300602">
        <w:rPr>
          <w:rFonts w:ascii="Calibri" w:hAnsi="Calibri" w:cs="Calibri"/>
          <w:lang w:val="en-US"/>
        </w:rPr>
        <w:t>System adds a new record in the grid with:</w:t>
      </w:r>
    </w:p>
    <w:p w14:paraId="6ECAFCF2" w14:textId="77777777" w:rsidR="00F85AEF" w:rsidRPr="00A71D0F" w:rsidRDefault="00F85AEF" w:rsidP="00590A31">
      <w:pPr>
        <w:numPr>
          <w:ilvl w:val="0"/>
          <w:numId w:val="348"/>
        </w:numPr>
        <w:rPr>
          <w:rFonts w:ascii="Calibri" w:hAnsi="Calibri" w:cs="Calibri"/>
          <w:lang w:val="en-US"/>
        </w:rPr>
      </w:pPr>
      <w:r w:rsidRPr="00A71D0F">
        <w:rPr>
          <w:rFonts w:ascii="Calibri" w:hAnsi="Calibri" w:cs="Calibri"/>
          <w:lang w:val="en-US"/>
        </w:rPr>
        <w:t>Status = Pending</w:t>
      </w:r>
    </w:p>
    <w:p w14:paraId="747DAAE1" w14:textId="15A8DE12" w:rsidR="0044712C" w:rsidRPr="00A71D0F" w:rsidRDefault="00F85AEF" w:rsidP="00590A31">
      <w:pPr>
        <w:numPr>
          <w:ilvl w:val="0"/>
          <w:numId w:val="348"/>
        </w:numPr>
        <w:rPr>
          <w:rFonts w:ascii="Calibri" w:hAnsi="Calibri" w:cs="Calibri"/>
          <w:lang w:val="en-US"/>
        </w:rPr>
      </w:pPr>
      <w:r w:rsidRPr="00A71D0F">
        <w:rPr>
          <w:rFonts w:ascii="Calibri" w:hAnsi="Calibri" w:cs="Calibri"/>
          <w:lang w:val="en-US"/>
        </w:rPr>
        <w:t>Action = Resend Invitation</w:t>
      </w:r>
    </w:p>
    <w:p w14:paraId="6987E2F9" w14:textId="77777777" w:rsidR="000669D4" w:rsidRDefault="000669D4" w:rsidP="000669D4">
      <w:pPr>
        <w:ind w:left="720"/>
        <w:rPr>
          <w:rFonts w:ascii="Calibri" w:hAnsi="Calibri" w:cs="Calibri"/>
          <w:lang w:val="en-US"/>
        </w:rPr>
      </w:pPr>
    </w:p>
    <w:p w14:paraId="0BA42055" w14:textId="17A2D1B9" w:rsidR="00E82814" w:rsidRPr="00E82814" w:rsidRDefault="00E82814" w:rsidP="00590A31">
      <w:pPr>
        <w:pStyle w:val="ListParagraph"/>
        <w:numPr>
          <w:ilvl w:val="0"/>
          <w:numId w:val="353"/>
        </w:numPr>
        <w:rPr>
          <w:rFonts w:ascii="Calibri" w:hAnsi="Calibri" w:cs="Calibri"/>
          <w:b/>
          <w:bCs/>
          <w:lang w:val="en-US"/>
        </w:rPr>
      </w:pPr>
      <w:r w:rsidRPr="00E82814">
        <w:rPr>
          <w:rFonts w:ascii="Calibri" w:hAnsi="Calibri" w:cs="Calibri"/>
          <w:b/>
          <w:bCs/>
          <w:lang w:val="en-US"/>
        </w:rPr>
        <w:t xml:space="preserve">Sent Invite Email Template </w:t>
      </w:r>
    </w:p>
    <w:p w14:paraId="753F4765" w14:textId="77777777" w:rsidR="00E82814" w:rsidRDefault="00E82814" w:rsidP="00E82814">
      <w:pPr>
        <w:rPr>
          <w:rFonts w:ascii="Calibri" w:hAnsi="Calibri" w:cs="Calibri"/>
          <w:b/>
          <w:bCs/>
          <w:lang w:val="en-US"/>
        </w:rPr>
      </w:pPr>
    </w:p>
    <w:p w14:paraId="064005E7" w14:textId="77777777" w:rsidR="000669D4" w:rsidRPr="000669D4" w:rsidRDefault="000669D4" w:rsidP="000669D4">
      <w:pPr>
        <w:rPr>
          <w:rFonts w:ascii="Calibri" w:hAnsi="Calibri" w:cs="Calibri"/>
          <w:b/>
          <w:bCs/>
          <w:lang w:val="en-US"/>
        </w:rPr>
      </w:pPr>
      <w:r w:rsidRPr="000669D4">
        <w:rPr>
          <w:rFonts w:ascii="Calibri" w:hAnsi="Calibri" w:cs="Calibri"/>
          <w:b/>
          <w:bCs/>
          <w:lang w:val="en-US"/>
        </w:rPr>
        <w:t>Send Invitation (First-Time Invitation): </w:t>
      </w:r>
    </w:p>
    <w:p w14:paraId="612F22D7" w14:textId="77777777" w:rsidR="000669D4" w:rsidRPr="000669D4" w:rsidRDefault="000669D4" w:rsidP="000669D4">
      <w:pPr>
        <w:rPr>
          <w:rFonts w:ascii="Calibri" w:hAnsi="Calibri" w:cs="Calibri"/>
          <w:b/>
          <w:bCs/>
          <w:lang w:val="en-US"/>
        </w:rPr>
      </w:pPr>
      <w:r w:rsidRPr="000669D4">
        <w:rPr>
          <w:rFonts w:ascii="Calibri" w:hAnsi="Calibri" w:cs="Calibri"/>
          <w:b/>
          <w:bCs/>
          <w:lang w:val="en-US"/>
        </w:rPr>
        <w:t> </w:t>
      </w:r>
    </w:p>
    <w:p w14:paraId="68588D96" w14:textId="77777777" w:rsidR="000669D4" w:rsidRPr="000669D4" w:rsidRDefault="000669D4" w:rsidP="000669D4">
      <w:pPr>
        <w:rPr>
          <w:rFonts w:ascii="Calibri" w:hAnsi="Calibri" w:cs="Calibri"/>
          <w:lang w:val="en-US"/>
        </w:rPr>
      </w:pPr>
      <w:r w:rsidRPr="000669D4">
        <w:rPr>
          <w:rFonts w:ascii="Calibri" w:hAnsi="Calibri" w:cs="Calibri"/>
          <w:b/>
          <w:bCs/>
          <w:lang w:val="en-US"/>
        </w:rPr>
        <w:t>Subject:</w:t>
      </w:r>
      <w:r w:rsidRPr="000669D4">
        <w:rPr>
          <w:rFonts w:ascii="Calibri" w:hAnsi="Calibri" w:cs="Calibri"/>
          <w:b/>
          <w:bCs/>
          <w:lang w:val="en-US"/>
        </w:rPr>
        <w:br/>
      </w:r>
      <w:r w:rsidRPr="000669D4">
        <w:rPr>
          <w:rFonts w:ascii="Calibri" w:hAnsi="Calibri" w:cs="Calibri"/>
          <w:lang w:val="en-US"/>
        </w:rPr>
        <w:t>Your District Tech Lead Account Invitation</w:t>
      </w:r>
    </w:p>
    <w:p w14:paraId="283C9A85" w14:textId="77777777" w:rsidR="000669D4" w:rsidRPr="000669D4" w:rsidRDefault="000669D4" w:rsidP="000669D4">
      <w:pPr>
        <w:rPr>
          <w:rFonts w:ascii="Calibri" w:hAnsi="Calibri" w:cs="Calibri"/>
          <w:b/>
          <w:bCs/>
          <w:lang w:val="en-US"/>
        </w:rPr>
      </w:pPr>
      <w:r w:rsidRPr="000669D4">
        <w:rPr>
          <w:rFonts w:ascii="Calibri" w:hAnsi="Calibri" w:cs="Calibri"/>
          <w:b/>
          <w:bCs/>
          <w:lang w:val="en-US"/>
        </w:rPr>
        <w:t> </w:t>
      </w:r>
    </w:p>
    <w:p w14:paraId="3800B0CA" w14:textId="77777777" w:rsidR="000669D4" w:rsidRPr="000669D4" w:rsidRDefault="000669D4" w:rsidP="000669D4">
      <w:pPr>
        <w:rPr>
          <w:rFonts w:ascii="Calibri" w:hAnsi="Calibri" w:cs="Calibri"/>
          <w:b/>
          <w:bCs/>
          <w:lang w:val="en-US"/>
        </w:rPr>
      </w:pPr>
      <w:r w:rsidRPr="000669D4">
        <w:rPr>
          <w:rFonts w:ascii="Calibri" w:hAnsi="Calibri" w:cs="Calibri"/>
          <w:b/>
          <w:bCs/>
          <w:lang w:val="en-US"/>
        </w:rPr>
        <w:t>Email Body:</w:t>
      </w:r>
      <w:r w:rsidRPr="000669D4">
        <w:rPr>
          <w:rFonts w:ascii="Calibri" w:hAnsi="Calibri" w:cs="Calibri"/>
          <w:b/>
          <w:bCs/>
          <w:lang w:val="en-US"/>
        </w:rPr>
        <w:br/>
      </w:r>
      <w:r w:rsidRPr="000669D4">
        <w:rPr>
          <w:rFonts w:ascii="Calibri" w:hAnsi="Calibri" w:cs="Calibri"/>
          <w:lang w:val="en-US"/>
        </w:rPr>
        <w:t>Hello [District Tech Lead Name],</w:t>
      </w:r>
    </w:p>
    <w:p w14:paraId="0D8B125F" w14:textId="77777777" w:rsidR="000669D4" w:rsidRPr="000669D4" w:rsidRDefault="000669D4" w:rsidP="000669D4">
      <w:pPr>
        <w:rPr>
          <w:rFonts w:ascii="Calibri" w:hAnsi="Calibri" w:cs="Calibri"/>
          <w:b/>
          <w:bCs/>
          <w:lang w:val="en-US"/>
        </w:rPr>
      </w:pPr>
      <w:r w:rsidRPr="000669D4">
        <w:rPr>
          <w:rFonts w:ascii="Calibri" w:hAnsi="Calibri" w:cs="Calibri"/>
          <w:b/>
          <w:bCs/>
          <w:lang w:val="en-US"/>
        </w:rPr>
        <w:t> </w:t>
      </w:r>
    </w:p>
    <w:p w14:paraId="2B4C89F3" w14:textId="77777777" w:rsidR="000669D4" w:rsidRPr="000669D4" w:rsidRDefault="000669D4" w:rsidP="000669D4">
      <w:pPr>
        <w:rPr>
          <w:rFonts w:ascii="Calibri" w:hAnsi="Calibri" w:cs="Calibri"/>
          <w:lang w:val="en-US"/>
        </w:rPr>
      </w:pPr>
      <w:r w:rsidRPr="000669D4">
        <w:rPr>
          <w:rFonts w:ascii="Calibri" w:hAnsi="Calibri" w:cs="Calibri"/>
          <w:lang w:val="en-US"/>
        </w:rPr>
        <w:t>You have been added as the District Tech Lead for [District Name].</w:t>
      </w:r>
      <w:r w:rsidRPr="000669D4">
        <w:rPr>
          <w:rFonts w:ascii="Calibri" w:hAnsi="Calibri" w:cs="Calibri"/>
          <w:lang w:val="en-US"/>
        </w:rPr>
        <w:br/>
        <w:t>To activate your account, please set your password using the link below:</w:t>
      </w:r>
    </w:p>
    <w:p w14:paraId="3254F509" w14:textId="77777777" w:rsidR="000669D4" w:rsidRPr="000669D4" w:rsidRDefault="000669D4" w:rsidP="000669D4">
      <w:pPr>
        <w:rPr>
          <w:rFonts w:ascii="Calibri" w:hAnsi="Calibri" w:cs="Calibri"/>
          <w:b/>
          <w:bCs/>
          <w:lang w:val="en-US"/>
        </w:rPr>
      </w:pPr>
      <w:r w:rsidRPr="000669D4">
        <w:rPr>
          <w:rFonts w:ascii="Calibri" w:hAnsi="Calibri" w:cs="Calibri"/>
          <w:b/>
          <w:bCs/>
          <w:lang w:val="en-US"/>
        </w:rPr>
        <w:t> </w:t>
      </w:r>
    </w:p>
    <w:p w14:paraId="0049383C" w14:textId="77777777" w:rsidR="000669D4" w:rsidRPr="000669D4" w:rsidRDefault="000669D4" w:rsidP="000669D4">
      <w:pPr>
        <w:rPr>
          <w:rFonts w:ascii="Calibri" w:hAnsi="Calibri" w:cs="Calibri"/>
          <w:lang w:val="en-US"/>
        </w:rPr>
      </w:pPr>
      <w:r w:rsidRPr="000669D4">
        <w:rPr>
          <w:rFonts w:ascii="Calibri" w:hAnsi="Calibri" w:cs="Calibri"/>
          <w:lang w:val="en-US"/>
        </w:rPr>
        <w:t>Set Password:</w:t>
      </w:r>
      <w:r w:rsidRPr="000669D4">
        <w:rPr>
          <w:rFonts w:ascii="Calibri" w:hAnsi="Calibri" w:cs="Calibri"/>
          <w:lang w:val="en-US"/>
        </w:rPr>
        <w:br/>
        <w:t>[Set Password Link]</w:t>
      </w:r>
    </w:p>
    <w:p w14:paraId="13FF00BC" w14:textId="77777777" w:rsidR="000669D4" w:rsidRPr="000669D4" w:rsidRDefault="000669D4" w:rsidP="000669D4">
      <w:pPr>
        <w:rPr>
          <w:rFonts w:ascii="Calibri" w:hAnsi="Calibri" w:cs="Calibri"/>
          <w:lang w:val="en-US"/>
        </w:rPr>
      </w:pPr>
      <w:r w:rsidRPr="000669D4">
        <w:rPr>
          <w:rFonts w:ascii="Calibri" w:hAnsi="Calibri" w:cs="Calibri"/>
          <w:lang w:val="en-US"/>
        </w:rPr>
        <w:t> </w:t>
      </w:r>
    </w:p>
    <w:p w14:paraId="38CBE2D9" w14:textId="77777777" w:rsidR="000669D4" w:rsidRPr="000669D4" w:rsidRDefault="000669D4" w:rsidP="000669D4">
      <w:pPr>
        <w:rPr>
          <w:rFonts w:ascii="Calibri" w:hAnsi="Calibri" w:cs="Calibri"/>
          <w:lang w:val="en-US"/>
        </w:rPr>
      </w:pPr>
      <w:r w:rsidRPr="000669D4">
        <w:rPr>
          <w:rFonts w:ascii="Calibri" w:hAnsi="Calibri" w:cs="Calibri"/>
          <w:lang w:val="en-US"/>
        </w:rPr>
        <w:t>This link will allow you to create your password and log in to your account for the first time.</w:t>
      </w:r>
    </w:p>
    <w:p w14:paraId="00CA69AC" w14:textId="77777777" w:rsidR="000669D4" w:rsidRPr="000669D4" w:rsidRDefault="000669D4" w:rsidP="000669D4">
      <w:pPr>
        <w:rPr>
          <w:rFonts w:ascii="Calibri" w:hAnsi="Calibri" w:cs="Calibri"/>
          <w:lang w:val="en-US"/>
        </w:rPr>
      </w:pPr>
      <w:r w:rsidRPr="000669D4">
        <w:rPr>
          <w:rFonts w:ascii="Calibri" w:hAnsi="Calibri" w:cs="Calibri"/>
          <w:lang w:val="en-US"/>
        </w:rPr>
        <w:t>If you did not expect this invitation, please contact your ScholarPath administrator.</w:t>
      </w:r>
    </w:p>
    <w:p w14:paraId="70449212" w14:textId="77777777" w:rsidR="000669D4" w:rsidRPr="000669D4" w:rsidRDefault="000669D4" w:rsidP="000669D4">
      <w:pPr>
        <w:rPr>
          <w:rFonts w:ascii="Calibri" w:hAnsi="Calibri" w:cs="Calibri"/>
          <w:lang w:val="en-US"/>
        </w:rPr>
      </w:pPr>
      <w:r w:rsidRPr="000669D4">
        <w:rPr>
          <w:rFonts w:ascii="Calibri" w:hAnsi="Calibri" w:cs="Calibri"/>
          <w:lang w:val="en-US"/>
        </w:rPr>
        <w:t> </w:t>
      </w:r>
    </w:p>
    <w:p w14:paraId="11A4AB4A" w14:textId="77777777" w:rsidR="000669D4" w:rsidRPr="000669D4" w:rsidRDefault="000669D4" w:rsidP="000669D4">
      <w:pPr>
        <w:rPr>
          <w:rFonts w:ascii="Calibri" w:hAnsi="Calibri" w:cs="Calibri"/>
          <w:lang w:val="en-US"/>
        </w:rPr>
      </w:pPr>
      <w:r w:rsidRPr="000669D4">
        <w:rPr>
          <w:rFonts w:ascii="Calibri" w:hAnsi="Calibri" w:cs="Calibri"/>
          <w:lang w:val="en-US"/>
        </w:rPr>
        <w:t>Thank you,</w:t>
      </w:r>
    </w:p>
    <w:p w14:paraId="754BE05D" w14:textId="40282372" w:rsidR="000669D4" w:rsidRPr="000669D4" w:rsidRDefault="000669D4" w:rsidP="000669D4">
      <w:pPr>
        <w:rPr>
          <w:rFonts w:ascii="Calibri" w:hAnsi="Calibri" w:cs="Calibri"/>
          <w:lang w:val="en-US"/>
        </w:rPr>
      </w:pPr>
      <w:r w:rsidRPr="000669D4">
        <w:rPr>
          <w:rFonts w:ascii="Calibri" w:hAnsi="Calibri" w:cs="Calibri"/>
          <w:lang w:val="en-US"/>
        </w:rPr>
        <w:br/>
        <w:t>ScholarPath Team</w:t>
      </w:r>
      <w:r w:rsidRPr="00C63B2B">
        <w:rPr>
          <w:rFonts w:ascii="Calibri" w:hAnsi="Calibri" w:cs="Calibri"/>
          <w:lang w:val="en-US"/>
        </w:rPr>
        <w:t xml:space="preserve">. </w:t>
      </w:r>
    </w:p>
    <w:p w14:paraId="0D14DDA5" w14:textId="77777777" w:rsidR="000669D4" w:rsidRPr="00C63B2B" w:rsidRDefault="000669D4" w:rsidP="00E82814">
      <w:pPr>
        <w:rPr>
          <w:rFonts w:ascii="Calibri" w:hAnsi="Calibri" w:cs="Calibri"/>
          <w:b/>
          <w:bCs/>
          <w:lang w:val="en-US"/>
        </w:rPr>
      </w:pPr>
    </w:p>
    <w:p w14:paraId="53183B19" w14:textId="77777777" w:rsidR="000669D4" w:rsidRPr="00C63B2B" w:rsidRDefault="000669D4" w:rsidP="00E82814">
      <w:pPr>
        <w:rPr>
          <w:rFonts w:ascii="Calibri" w:hAnsi="Calibri" w:cs="Calibri"/>
          <w:b/>
          <w:bCs/>
          <w:lang w:val="en-US"/>
        </w:rPr>
      </w:pPr>
    </w:p>
    <w:p w14:paraId="2519D316" w14:textId="5844C474" w:rsidR="00F85AEF" w:rsidRPr="00C63B2B" w:rsidRDefault="00F85AEF" w:rsidP="00590A31">
      <w:pPr>
        <w:pStyle w:val="ListParagraph"/>
        <w:numPr>
          <w:ilvl w:val="0"/>
          <w:numId w:val="353"/>
        </w:numPr>
        <w:rPr>
          <w:rFonts w:ascii="Calibri" w:hAnsi="Calibri" w:cs="Calibri"/>
          <w:b/>
          <w:lang w:val="en-US"/>
        </w:rPr>
      </w:pPr>
      <w:r w:rsidRPr="00C63B2B">
        <w:rPr>
          <w:rFonts w:ascii="Calibri" w:hAnsi="Calibri" w:cs="Calibri"/>
          <w:b/>
          <w:lang w:val="en-US"/>
        </w:rPr>
        <w:t>Resending Invitation</w:t>
      </w:r>
    </w:p>
    <w:p w14:paraId="6AC3A903" w14:textId="77777777" w:rsidR="00F85AEF" w:rsidRPr="00A71D0F" w:rsidRDefault="00F85AEF" w:rsidP="00590A31">
      <w:pPr>
        <w:numPr>
          <w:ilvl w:val="0"/>
          <w:numId w:val="365"/>
        </w:numPr>
        <w:rPr>
          <w:rFonts w:ascii="Calibri" w:hAnsi="Calibri" w:cs="Calibri"/>
          <w:lang w:val="en-US"/>
        </w:rPr>
      </w:pPr>
      <w:r w:rsidRPr="00A71D0F">
        <w:rPr>
          <w:rFonts w:ascii="Calibri" w:hAnsi="Calibri" w:cs="Calibri"/>
          <w:lang w:val="en-US"/>
        </w:rPr>
        <w:t>Admin clicks Resend Invitation.</w:t>
      </w:r>
    </w:p>
    <w:p w14:paraId="4C3AE960" w14:textId="3F651A0F" w:rsidR="00F85AEF" w:rsidRPr="00A71D0F" w:rsidRDefault="00F85AEF" w:rsidP="00590A31">
      <w:pPr>
        <w:numPr>
          <w:ilvl w:val="0"/>
          <w:numId w:val="365"/>
        </w:numPr>
        <w:rPr>
          <w:rFonts w:ascii="Calibri" w:hAnsi="Calibri" w:cs="Calibri"/>
          <w:lang w:val="en-US"/>
        </w:rPr>
      </w:pPr>
      <w:r w:rsidRPr="00A71D0F">
        <w:rPr>
          <w:rFonts w:ascii="Calibri" w:hAnsi="Calibri" w:cs="Calibri"/>
          <w:lang w:val="en-US"/>
        </w:rPr>
        <w:t>System displays a confirmation popup:</w:t>
      </w:r>
      <w:r w:rsidR="00A11FCC" w:rsidRPr="00C63B2B">
        <w:rPr>
          <w:rFonts w:ascii="Calibri" w:hAnsi="Calibri" w:cs="Calibri"/>
          <w:lang w:val="en-US"/>
        </w:rPr>
        <w:t xml:space="preserve"> </w:t>
      </w:r>
      <w:r w:rsidRPr="00A71D0F">
        <w:rPr>
          <w:rFonts w:ascii="Calibri" w:hAnsi="Calibri" w:cs="Calibri"/>
          <w:lang w:val="en-US"/>
        </w:rPr>
        <w:t>“A new invitation email has been sent successfully to &lt;Tech Lead Name&gt;.”</w:t>
      </w:r>
    </w:p>
    <w:p w14:paraId="0B17E2EB" w14:textId="77777777" w:rsidR="00F85AEF" w:rsidRPr="00A71D0F" w:rsidRDefault="00F85AEF" w:rsidP="00590A31">
      <w:pPr>
        <w:numPr>
          <w:ilvl w:val="0"/>
          <w:numId w:val="365"/>
        </w:numPr>
        <w:rPr>
          <w:rFonts w:ascii="Calibri" w:hAnsi="Calibri" w:cs="Calibri"/>
          <w:lang w:val="en-US"/>
        </w:rPr>
      </w:pPr>
      <w:r w:rsidRPr="00A71D0F">
        <w:rPr>
          <w:rFonts w:ascii="Calibri" w:hAnsi="Calibri" w:cs="Calibri"/>
          <w:lang w:val="en-US"/>
        </w:rPr>
        <w:t>Admin clicks OK.</w:t>
      </w:r>
    </w:p>
    <w:p w14:paraId="2E68F916" w14:textId="77777777" w:rsidR="00F85AEF" w:rsidRPr="00A71D0F" w:rsidRDefault="00F85AEF" w:rsidP="00590A31">
      <w:pPr>
        <w:numPr>
          <w:ilvl w:val="0"/>
          <w:numId w:val="365"/>
        </w:numPr>
        <w:rPr>
          <w:rFonts w:ascii="Calibri" w:hAnsi="Calibri" w:cs="Calibri"/>
          <w:lang w:val="en-US"/>
        </w:rPr>
      </w:pPr>
      <w:r w:rsidRPr="00A71D0F">
        <w:rPr>
          <w:rFonts w:ascii="Calibri" w:hAnsi="Calibri" w:cs="Calibri"/>
          <w:lang w:val="en-US"/>
        </w:rPr>
        <w:t>System sends invitation email again.</w:t>
      </w:r>
    </w:p>
    <w:p w14:paraId="6FFA92B0" w14:textId="77777777" w:rsidR="00A11FCC" w:rsidRPr="00A71D0F" w:rsidRDefault="00A11FCC" w:rsidP="00A11FCC">
      <w:pPr>
        <w:rPr>
          <w:rFonts w:ascii="Calibri" w:hAnsi="Calibri" w:cs="Calibri"/>
          <w:lang w:val="en-US"/>
        </w:rPr>
      </w:pPr>
    </w:p>
    <w:p w14:paraId="0C287ED0" w14:textId="002D347D" w:rsidR="00F85AEF" w:rsidRPr="00C63B2B" w:rsidRDefault="00A11FCC" w:rsidP="00A71D0F">
      <w:pPr>
        <w:rPr>
          <w:rFonts w:ascii="Calibri" w:hAnsi="Calibri" w:cs="Calibri"/>
          <w:b/>
          <w:lang w:val="en-US"/>
        </w:rPr>
      </w:pPr>
      <w:r w:rsidRPr="00C63B2B">
        <w:rPr>
          <w:rFonts w:ascii="Calibri" w:hAnsi="Calibri" w:cs="Calibri"/>
          <w:b/>
          <w:bCs/>
          <w:lang w:val="en-US"/>
        </w:rPr>
        <w:t xml:space="preserve">Resend Invitation email Template. </w:t>
      </w:r>
    </w:p>
    <w:p w14:paraId="2DF85BA3" w14:textId="77777777" w:rsidR="00A11FCC" w:rsidRPr="00C63B2B" w:rsidRDefault="00A11FCC" w:rsidP="00A71D0F">
      <w:pPr>
        <w:rPr>
          <w:rFonts w:ascii="Calibri" w:hAnsi="Calibri" w:cs="Calibri"/>
          <w:b/>
          <w:bCs/>
          <w:lang w:val="en-US"/>
        </w:rPr>
      </w:pPr>
    </w:p>
    <w:p w14:paraId="34A35833" w14:textId="77777777" w:rsidR="00C63B2B" w:rsidRPr="00C63B2B" w:rsidRDefault="00C63B2B" w:rsidP="00C63B2B">
      <w:pPr>
        <w:rPr>
          <w:rFonts w:ascii="Calibri" w:hAnsi="Calibri" w:cs="Calibri"/>
          <w:b/>
          <w:bCs/>
          <w:lang w:val="en-US"/>
        </w:rPr>
      </w:pPr>
      <w:r w:rsidRPr="00C63B2B">
        <w:rPr>
          <w:rFonts w:ascii="Calibri" w:hAnsi="Calibri" w:cs="Calibri"/>
          <w:b/>
          <w:bCs/>
          <w:lang w:val="en-US"/>
        </w:rPr>
        <w:t>Resend Invitation (Second or Additional Invitation):</w:t>
      </w:r>
    </w:p>
    <w:p w14:paraId="797B77B6" w14:textId="77777777" w:rsidR="00C63B2B" w:rsidRPr="00C63B2B" w:rsidRDefault="00C63B2B" w:rsidP="00C63B2B">
      <w:pPr>
        <w:rPr>
          <w:rFonts w:ascii="Calibri" w:hAnsi="Calibri" w:cs="Calibri"/>
          <w:b/>
          <w:bCs/>
          <w:lang w:val="en-US"/>
        </w:rPr>
      </w:pPr>
      <w:r w:rsidRPr="00C63B2B">
        <w:rPr>
          <w:rFonts w:ascii="Calibri" w:hAnsi="Calibri" w:cs="Calibri"/>
          <w:b/>
          <w:bCs/>
          <w:lang w:val="en-US"/>
        </w:rPr>
        <w:t> </w:t>
      </w:r>
    </w:p>
    <w:p w14:paraId="10AC837F" w14:textId="77777777" w:rsidR="00C63B2B" w:rsidRPr="00C63B2B" w:rsidRDefault="00C63B2B" w:rsidP="00C63B2B">
      <w:pPr>
        <w:rPr>
          <w:rFonts w:ascii="Calibri" w:hAnsi="Calibri" w:cs="Calibri"/>
          <w:b/>
          <w:bCs/>
          <w:lang w:val="en-US"/>
        </w:rPr>
      </w:pPr>
      <w:r w:rsidRPr="00C63B2B">
        <w:rPr>
          <w:rFonts w:ascii="Calibri" w:hAnsi="Calibri" w:cs="Calibri"/>
          <w:b/>
          <w:bCs/>
          <w:lang w:val="en-US"/>
        </w:rPr>
        <w:t>Subject:</w:t>
      </w:r>
      <w:r w:rsidRPr="00C63B2B">
        <w:rPr>
          <w:rFonts w:ascii="Calibri" w:hAnsi="Calibri" w:cs="Calibri"/>
          <w:b/>
          <w:bCs/>
          <w:lang w:val="en-US"/>
        </w:rPr>
        <w:br/>
      </w:r>
      <w:r w:rsidRPr="00C63B2B">
        <w:rPr>
          <w:rFonts w:ascii="Calibri" w:hAnsi="Calibri" w:cs="Calibri"/>
          <w:lang w:val="en-US"/>
        </w:rPr>
        <w:t>Your District Tech Lead Invitation – Action Required</w:t>
      </w:r>
    </w:p>
    <w:p w14:paraId="453D54B6" w14:textId="77777777" w:rsidR="00C63B2B" w:rsidRPr="00C63B2B" w:rsidRDefault="00C63B2B" w:rsidP="00C63B2B">
      <w:pPr>
        <w:rPr>
          <w:rFonts w:ascii="Calibri" w:hAnsi="Calibri" w:cs="Calibri"/>
          <w:b/>
          <w:bCs/>
          <w:lang w:val="en-US"/>
        </w:rPr>
      </w:pPr>
      <w:r w:rsidRPr="00C63B2B">
        <w:rPr>
          <w:rFonts w:ascii="Calibri" w:hAnsi="Calibri" w:cs="Calibri"/>
          <w:b/>
          <w:bCs/>
          <w:lang w:val="en-US"/>
        </w:rPr>
        <w:t> </w:t>
      </w:r>
    </w:p>
    <w:p w14:paraId="5CE79F16" w14:textId="77777777" w:rsidR="00C63B2B" w:rsidRPr="00C63B2B" w:rsidRDefault="00C63B2B" w:rsidP="00C63B2B">
      <w:pPr>
        <w:rPr>
          <w:rFonts w:ascii="Calibri" w:hAnsi="Calibri" w:cs="Calibri"/>
          <w:lang w:val="en-US"/>
        </w:rPr>
      </w:pPr>
      <w:r w:rsidRPr="00C63B2B">
        <w:rPr>
          <w:rFonts w:ascii="Calibri" w:hAnsi="Calibri" w:cs="Calibri"/>
          <w:b/>
          <w:bCs/>
          <w:lang w:val="en-US"/>
        </w:rPr>
        <w:t>Email Body:</w:t>
      </w:r>
      <w:r w:rsidRPr="00C63B2B">
        <w:rPr>
          <w:rFonts w:ascii="Calibri" w:hAnsi="Calibri" w:cs="Calibri"/>
          <w:b/>
          <w:bCs/>
          <w:lang w:val="en-US"/>
        </w:rPr>
        <w:br/>
      </w:r>
      <w:r w:rsidRPr="00C63B2B">
        <w:rPr>
          <w:rFonts w:ascii="Calibri" w:hAnsi="Calibri" w:cs="Calibri"/>
          <w:lang w:val="en-US"/>
        </w:rPr>
        <w:t>Hello [District Tech Lead Name],</w:t>
      </w:r>
    </w:p>
    <w:p w14:paraId="3CCEE815" w14:textId="77777777" w:rsidR="00C63B2B" w:rsidRPr="00C63B2B" w:rsidRDefault="00C63B2B" w:rsidP="00C63B2B">
      <w:pPr>
        <w:rPr>
          <w:rFonts w:ascii="Calibri" w:hAnsi="Calibri" w:cs="Calibri"/>
          <w:lang w:val="en-US"/>
        </w:rPr>
      </w:pPr>
      <w:r w:rsidRPr="00C63B2B">
        <w:rPr>
          <w:rFonts w:ascii="Calibri" w:hAnsi="Calibri" w:cs="Calibri"/>
          <w:lang w:val="en-US"/>
        </w:rPr>
        <w:t>This is a reminder to activate your District Tech Lead account for [District Name].</w:t>
      </w:r>
      <w:r w:rsidRPr="00C63B2B">
        <w:rPr>
          <w:rFonts w:ascii="Calibri" w:hAnsi="Calibri" w:cs="Calibri"/>
          <w:lang w:val="en-US"/>
        </w:rPr>
        <w:br/>
        <w:t>A new password setup link has been generated for your convenience:</w:t>
      </w:r>
    </w:p>
    <w:p w14:paraId="68AA4658" w14:textId="77777777" w:rsidR="00C63B2B" w:rsidRPr="00C63B2B" w:rsidRDefault="00C63B2B" w:rsidP="00C63B2B">
      <w:pPr>
        <w:rPr>
          <w:rFonts w:ascii="Calibri" w:hAnsi="Calibri" w:cs="Calibri"/>
          <w:lang w:val="en-US"/>
        </w:rPr>
      </w:pPr>
      <w:r w:rsidRPr="00C63B2B">
        <w:rPr>
          <w:rFonts w:ascii="Calibri" w:hAnsi="Calibri" w:cs="Calibri"/>
          <w:lang w:val="en-US"/>
        </w:rPr>
        <w:t> </w:t>
      </w:r>
    </w:p>
    <w:p w14:paraId="67597A34" w14:textId="77777777" w:rsidR="00C63B2B" w:rsidRPr="00C63B2B" w:rsidRDefault="00C63B2B" w:rsidP="00C63B2B">
      <w:pPr>
        <w:rPr>
          <w:rFonts w:ascii="Calibri" w:hAnsi="Calibri" w:cs="Calibri"/>
          <w:lang w:val="en-US"/>
        </w:rPr>
      </w:pPr>
      <w:r w:rsidRPr="00C63B2B">
        <w:rPr>
          <w:rFonts w:ascii="Calibri" w:hAnsi="Calibri" w:cs="Calibri"/>
          <w:lang w:val="en-US"/>
        </w:rPr>
        <w:t>Set Password:</w:t>
      </w:r>
      <w:r w:rsidRPr="00C63B2B">
        <w:rPr>
          <w:rFonts w:ascii="Calibri" w:hAnsi="Calibri" w:cs="Calibri"/>
          <w:lang w:val="en-US"/>
        </w:rPr>
        <w:br/>
        <w:t>[Set Password Link]</w:t>
      </w:r>
    </w:p>
    <w:p w14:paraId="6EB20DBB" w14:textId="77777777" w:rsidR="00C63B2B" w:rsidRPr="00C63B2B" w:rsidRDefault="00C63B2B" w:rsidP="00C63B2B">
      <w:pPr>
        <w:rPr>
          <w:rFonts w:ascii="Calibri" w:hAnsi="Calibri" w:cs="Calibri"/>
          <w:lang w:val="en-US"/>
        </w:rPr>
      </w:pPr>
      <w:r w:rsidRPr="00C63B2B">
        <w:rPr>
          <w:rFonts w:ascii="Calibri" w:hAnsi="Calibri" w:cs="Calibri"/>
          <w:lang w:val="en-US"/>
        </w:rPr>
        <w:t> </w:t>
      </w:r>
    </w:p>
    <w:p w14:paraId="3FC5ADE7" w14:textId="77777777" w:rsidR="00C63B2B" w:rsidRPr="00C63B2B" w:rsidRDefault="00C63B2B" w:rsidP="00C63B2B">
      <w:pPr>
        <w:rPr>
          <w:rFonts w:ascii="Calibri" w:hAnsi="Calibri" w:cs="Calibri"/>
          <w:lang w:val="en-US"/>
        </w:rPr>
      </w:pPr>
      <w:r w:rsidRPr="00C63B2B">
        <w:rPr>
          <w:rFonts w:ascii="Calibri" w:hAnsi="Calibri" w:cs="Calibri"/>
          <w:lang w:val="en-US"/>
        </w:rPr>
        <w:t>Please use this link to create your password and complete your account activation.</w:t>
      </w:r>
    </w:p>
    <w:p w14:paraId="1DAD5135" w14:textId="77777777" w:rsidR="00C63B2B" w:rsidRPr="00C63B2B" w:rsidRDefault="00C63B2B" w:rsidP="00C63B2B">
      <w:pPr>
        <w:rPr>
          <w:rFonts w:ascii="Calibri" w:hAnsi="Calibri" w:cs="Calibri"/>
          <w:lang w:val="en-US"/>
        </w:rPr>
      </w:pPr>
      <w:r w:rsidRPr="00C63B2B">
        <w:rPr>
          <w:rFonts w:ascii="Calibri" w:hAnsi="Calibri" w:cs="Calibri"/>
          <w:lang w:val="en-US"/>
        </w:rPr>
        <w:t>If you have already activated your account, you may ignore this email.</w:t>
      </w:r>
    </w:p>
    <w:p w14:paraId="1D113360" w14:textId="77777777" w:rsidR="00C63B2B" w:rsidRPr="00C63B2B" w:rsidRDefault="00C63B2B" w:rsidP="00C63B2B">
      <w:pPr>
        <w:rPr>
          <w:rFonts w:ascii="Calibri" w:hAnsi="Calibri" w:cs="Calibri"/>
          <w:b/>
          <w:bCs/>
          <w:lang w:val="en-US"/>
        </w:rPr>
      </w:pPr>
      <w:r w:rsidRPr="00C63B2B">
        <w:rPr>
          <w:rFonts w:ascii="Calibri" w:hAnsi="Calibri" w:cs="Calibri"/>
          <w:b/>
          <w:bCs/>
          <w:lang w:val="en-US"/>
        </w:rPr>
        <w:t> </w:t>
      </w:r>
    </w:p>
    <w:p w14:paraId="37ECAA8A" w14:textId="77777777" w:rsidR="00C63B2B" w:rsidRPr="00C63B2B" w:rsidRDefault="00C63B2B" w:rsidP="00C63B2B">
      <w:pPr>
        <w:rPr>
          <w:rFonts w:ascii="Calibri" w:hAnsi="Calibri" w:cs="Calibri"/>
          <w:lang w:val="en-US"/>
        </w:rPr>
      </w:pPr>
      <w:r w:rsidRPr="00C63B2B">
        <w:rPr>
          <w:rFonts w:ascii="Calibri" w:hAnsi="Calibri" w:cs="Calibri"/>
          <w:lang w:val="en-US"/>
        </w:rPr>
        <w:t>Thank you,</w:t>
      </w:r>
      <w:r w:rsidRPr="00C63B2B">
        <w:rPr>
          <w:rFonts w:ascii="Calibri" w:hAnsi="Calibri" w:cs="Calibri"/>
          <w:lang w:val="en-US"/>
        </w:rPr>
        <w:br/>
        <w:t>ScholarPath Team</w:t>
      </w:r>
    </w:p>
    <w:p w14:paraId="54419793" w14:textId="77777777" w:rsidR="00A11FCC" w:rsidRPr="00367080" w:rsidRDefault="00A11FCC" w:rsidP="00A71D0F">
      <w:pPr>
        <w:rPr>
          <w:rFonts w:ascii="Calibri" w:hAnsi="Calibri" w:cs="Calibri"/>
          <w:b/>
          <w:lang w:val="en-US"/>
        </w:rPr>
      </w:pPr>
    </w:p>
    <w:p w14:paraId="4539AAA1" w14:textId="6295AF47" w:rsidR="002C6DFB" w:rsidRPr="002C6DFB" w:rsidRDefault="002C6DFB" w:rsidP="004550D4">
      <w:pPr>
        <w:pStyle w:val="NormalWeb"/>
        <w:numPr>
          <w:ilvl w:val="0"/>
          <w:numId w:val="353"/>
        </w:numPr>
        <w:rPr>
          <w:rFonts w:ascii="Calibri" w:hAnsi="Calibri" w:cs="Calibri"/>
          <w:lang w:eastAsia="en-US"/>
        </w:rPr>
      </w:pPr>
      <w:r w:rsidRPr="002C6DFB">
        <w:rPr>
          <w:rFonts w:ascii="Calibri" w:hAnsi="Calibri" w:cs="Calibri"/>
        </w:rPr>
        <w:t xml:space="preserve">Active users show </w:t>
      </w:r>
      <w:r w:rsidRPr="002C6DFB">
        <w:rPr>
          <w:rStyle w:val="Strong"/>
          <w:rFonts w:ascii="Calibri" w:eastAsiaTheme="majorEastAsia" w:hAnsi="Calibri" w:cs="Calibri"/>
        </w:rPr>
        <w:t>Deactivate</w:t>
      </w:r>
      <w:r w:rsidRPr="002C6DFB">
        <w:rPr>
          <w:rFonts w:ascii="Calibri" w:hAnsi="Calibri" w:cs="Calibri"/>
        </w:rPr>
        <w:t xml:space="preserve"> button.</w:t>
      </w:r>
    </w:p>
    <w:p w14:paraId="5053B2E3" w14:textId="2D6DE264" w:rsidR="002C6DFB" w:rsidRPr="002C6DFB" w:rsidRDefault="002C6DFB" w:rsidP="004550D4">
      <w:pPr>
        <w:pStyle w:val="NormalWeb"/>
        <w:numPr>
          <w:ilvl w:val="0"/>
          <w:numId w:val="353"/>
        </w:numPr>
        <w:rPr>
          <w:rFonts w:ascii="Calibri" w:hAnsi="Calibri" w:cs="Calibri"/>
        </w:rPr>
      </w:pPr>
      <w:r w:rsidRPr="002C6DFB">
        <w:rPr>
          <w:rFonts w:ascii="Calibri" w:hAnsi="Calibri" w:cs="Calibri"/>
        </w:rPr>
        <w:t>Deactivate button disabled when district has only 1 active tech lead.</w:t>
      </w:r>
    </w:p>
    <w:p w14:paraId="3602847C" w14:textId="15CDD086" w:rsidR="002C6DFB" w:rsidRDefault="002C6DFB" w:rsidP="004550D4">
      <w:pPr>
        <w:pStyle w:val="NormalWeb"/>
        <w:numPr>
          <w:ilvl w:val="0"/>
          <w:numId w:val="353"/>
        </w:numPr>
        <w:rPr>
          <w:rFonts w:ascii="Calibri" w:hAnsi="Calibri" w:cs="Calibri"/>
        </w:rPr>
      </w:pPr>
      <w:r w:rsidRPr="002C6DFB">
        <w:rPr>
          <w:rFonts w:ascii="Calibri" w:hAnsi="Calibri" w:cs="Calibri"/>
        </w:rPr>
        <w:t>Deactivate popup must match text given.</w:t>
      </w:r>
    </w:p>
    <w:p w14:paraId="269EE4E6" w14:textId="7FA6DA1E" w:rsidR="00DD6D73" w:rsidRDefault="00DD6D73" w:rsidP="004550D4">
      <w:pPr>
        <w:pStyle w:val="NormalWeb"/>
        <w:numPr>
          <w:ilvl w:val="1"/>
          <w:numId w:val="353"/>
        </w:numPr>
        <w:rPr>
          <w:rFonts w:ascii="Calibri" w:hAnsi="Calibri" w:cs="Calibri"/>
        </w:rPr>
      </w:pPr>
      <w:r>
        <w:rPr>
          <w:rFonts w:ascii="Calibri" w:hAnsi="Calibri" w:cs="Calibri"/>
        </w:rPr>
        <w:t>Deactivate confirmation pop up:</w:t>
      </w:r>
    </w:p>
    <w:p w14:paraId="191945A5" w14:textId="68D40C65" w:rsidR="00DD6D73" w:rsidRPr="0028112B" w:rsidRDefault="00DD6D73" w:rsidP="004550D4">
      <w:pPr>
        <w:pStyle w:val="NormalWeb"/>
        <w:numPr>
          <w:ilvl w:val="2"/>
          <w:numId w:val="353"/>
        </w:numPr>
        <w:rPr>
          <w:rFonts w:ascii="Calibri" w:hAnsi="Calibri" w:cs="Calibri"/>
          <w:b/>
        </w:rPr>
      </w:pPr>
      <w:r>
        <w:rPr>
          <w:rFonts w:ascii="Calibri" w:hAnsi="Calibri" w:cs="Calibri"/>
        </w:rPr>
        <w:t xml:space="preserve">Pop up title – </w:t>
      </w:r>
      <w:r w:rsidR="0028112B" w:rsidRPr="0028112B">
        <w:rPr>
          <w:rFonts w:ascii="Calibri" w:hAnsi="Calibri" w:cs="Calibri"/>
          <w:b/>
          <w:bCs/>
        </w:rPr>
        <w:t>Deactivate District Tech Lead</w:t>
      </w:r>
    </w:p>
    <w:p w14:paraId="18BD1B4A" w14:textId="77777777" w:rsidR="0050601D" w:rsidRPr="0050601D" w:rsidRDefault="00DD6D73" w:rsidP="0050601D">
      <w:pPr>
        <w:pStyle w:val="NormalWeb"/>
        <w:numPr>
          <w:ilvl w:val="2"/>
          <w:numId w:val="353"/>
        </w:numPr>
        <w:rPr>
          <w:rFonts w:ascii="Calibri" w:hAnsi="Calibri" w:cs="Calibri"/>
        </w:rPr>
      </w:pPr>
      <w:r>
        <w:rPr>
          <w:rFonts w:ascii="Calibri" w:hAnsi="Calibri" w:cs="Calibri"/>
        </w:rPr>
        <w:t xml:space="preserve">Content – </w:t>
      </w:r>
      <w:r w:rsidR="0050601D" w:rsidRPr="0050601D">
        <w:rPr>
          <w:rFonts w:ascii="Calibri" w:hAnsi="Calibri" w:cs="Calibri"/>
        </w:rPr>
        <w:t>Are you sure you want to deactivate </w:t>
      </w:r>
      <w:r w:rsidR="0050601D" w:rsidRPr="0050601D">
        <w:rPr>
          <w:rFonts w:ascii="Calibri" w:hAnsi="Calibri" w:cs="Calibri"/>
          <w:b/>
          <w:bCs/>
        </w:rPr>
        <w:t>John Smith</w:t>
      </w:r>
      <w:r w:rsidR="0050601D" w:rsidRPr="0050601D">
        <w:rPr>
          <w:rFonts w:ascii="Calibri" w:hAnsi="Calibri" w:cs="Calibri"/>
        </w:rPr>
        <w:t>?</w:t>
      </w:r>
    </w:p>
    <w:p w14:paraId="1E7FBCA2" w14:textId="5781C753" w:rsidR="00DD6D73" w:rsidRDefault="0050601D" w:rsidP="0050601D">
      <w:pPr>
        <w:pStyle w:val="NormalWeb"/>
        <w:ind w:left="1800"/>
        <w:rPr>
          <w:rFonts w:ascii="Calibri" w:hAnsi="Calibri" w:cs="Calibri"/>
        </w:rPr>
      </w:pPr>
      <w:r w:rsidRPr="0050601D">
        <w:rPr>
          <w:rFonts w:ascii="Calibri" w:hAnsi="Calibri" w:cs="Calibri"/>
        </w:rPr>
        <w:t>This action will at once remove their access to all district-level tools and permissions.</w:t>
      </w:r>
      <w:r>
        <w:rPr>
          <w:rFonts w:ascii="Calibri" w:hAnsi="Calibri" w:cs="Calibri"/>
        </w:rPr>
        <w:t xml:space="preserve"> </w:t>
      </w:r>
      <w:r w:rsidRPr="0050601D">
        <w:rPr>
          <w:rFonts w:ascii="Calibri" w:hAnsi="Calibri" w:cs="Calibri"/>
        </w:rPr>
        <w:t>This change cannot be undone without reactivating the user</w:t>
      </w:r>
    </w:p>
    <w:p w14:paraId="3486E02B" w14:textId="143103DA" w:rsidR="00DD6D73" w:rsidRPr="002C6DFB" w:rsidRDefault="00DD6D73" w:rsidP="004550D4">
      <w:pPr>
        <w:pStyle w:val="NormalWeb"/>
        <w:numPr>
          <w:ilvl w:val="2"/>
          <w:numId w:val="353"/>
        </w:numPr>
        <w:rPr>
          <w:rFonts w:ascii="Calibri" w:hAnsi="Calibri" w:cs="Calibri"/>
        </w:rPr>
      </w:pPr>
      <w:r>
        <w:rPr>
          <w:rFonts w:ascii="Calibri" w:hAnsi="Calibri" w:cs="Calibri"/>
        </w:rPr>
        <w:t xml:space="preserve">Buttons – </w:t>
      </w:r>
      <w:r w:rsidR="0050601D">
        <w:rPr>
          <w:rFonts w:ascii="Calibri" w:hAnsi="Calibri" w:cs="Calibri"/>
        </w:rPr>
        <w:t xml:space="preserve">Cancel, </w:t>
      </w:r>
      <w:proofErr w:type="spellStart"/>
      <w:proofErr w:type="gramStart"/>
      <w:r w:rsidR="0050601D">
        <w:rPr>
          <w:rFonts w:ascii="Calibri" w:hAnsi="Calibri" w:cs="Calibri"/>
        </w:rPr>
        <w:t>Yes</w:t>
      </w:r>
      <w:proofErr w:type="gramEnd"/>
      <w:r w:rsidR="0050601D">
        <w:rPr>
          <w:rFonts w:ascii="Calibri" w:hAnsi="Calibri" w:cs="Calibri"/>
        </w:rPr>
        <w:t>,Deactivate</w:t>
      </w:r>
      <w:proofErr w:type="spellEnd"/>
    </w:p>
    <w:p w14:paraId="19A1509B" w14:textId="26383190" w:rsidR="002C6DFB" w:rsidRPr="002C6DFB" w:rsidRDefault="002C6DFB" w:rsidP="004550D4">
      <w:pPr>
        <w:pStyle w:val="NormalWeb"/>
        <w:numPr>
          <w:ilvl w:val="0"/>
          <w:numId w:val="353"/>
        </w:numPr>
        <w:rPr>
          <w:rFonts w:ascii="Calibri" w:hAnsi="Calibri" w:cs="Calibri"/>
        </w:rPr>
      </w:pPr>
      <w:r w:rsidRPr="002C6DFB">
        <w:rPr>
          <w:rFonts w:ascii="Calibri" w:hAnsi="Calibri" w:cs="Calibri"/>
        </w:rPr>
        <w:t>After deactivation → Reactivate button appears.</w:t>
      </w:r>
    </w:p>
    <w:p w14:paraId="5C9E0FB1" w14:textId="3B931A60" w:rsidR="002C6DFB" w:rsidRPr="002C6DFB" w:rsidRDefault="002C6DFB" w:rsidP="004550D4">
      <w:pPr>
        <w:pStyle w:val="NormalWeb"/>
        <w:numPr>
          <w:ilvl w:val="0"/>
          <w:numId w:val="353"/>
        </w:numPr>
        <w:rPr>
          <w:rFonts w:ascii="Calibri" w:hAnsi="Calibri" w:cs="Calibri"/>
        </w:rPr>
      </w:pPr>
      <w:r w:rsidRPr="002C6DFB">
        <w:rPr>
          <w:rFonts w:ascii="Calibri" w:hAnsi="Calibri" w:cs="Calibri"/>
        </w:rPr>
        <w:t>Reactivate popup must match given text.</w:t>
      </w:r>
    </w:p>
    <w:p w14:paraId="16F1DB81" w14:textId="1C66B18D" w:rsidR="0088615A" w:rsidRPr="0088615A" w:rsidRDefault="00DE26CD" w:rsidP="0088615A">
      <w:pPr>
        <w:pStyle w:val="NormalWeb"/>
        <w:numPr>
          <w:ilvl w:val="2"/>
          <w:numId w:val="353"/>
        </w:numPr>
        <w:rPr>
          <w:rFonts w:ascii="Calibri" w:hAnsi="Calibri" w:cs="Calibri"/>
        </w:rPr>
      </w:pPr>
      <w:r>
        <w:rPr>
          <w:rFonts w:ascii="Calibri" w:hAnsi="Calibri" w:cs="Calibri"/>
        </w:rPr>
        <w:t xml:space="preserve">Pop up name - </w:t>
      </w:r>
      <w:r w:rsidR="0088615A" w:rsidRPr="0088615A">
        <w:rPr>
          <w:rFonts w:ascii="Calibri" w:hAnsi="Calibri" w:cs="Calibri"/>
        </w:rPr>
        <w:t>Reactivate District Tech Lead</w:t>
      </w:r>
    </w:p>
    <w:p w14:paraId="577EAC3E" w14:textId="021F107F" w:rsidR="0088615A" w:rsidRPr="0088615A" w:rsidRDefault="00DE26CD" w:rsidP="0088615A">
      <w:pPr>
        <w:pStyle w:val="NormalWeb"/>
        <w:numPr>
          <w:ilvl w:val="2"/>
          <w:numId w:val="353"/>
        </w:numPr>
        <w:rPr>
          <w:rFonts w:ascii="Calibri" w:hAnsi="Calibri" w:cs="Calibri"/>
        </w:rPr>
      </w:pPr>
      <w:r>
        <w:rPr>
          <w:rFonts w:ascii="Calibri" w:hAnsi="Calibri" w:cs="Calibri"/>
        </w:rPr>
        <w:t xml:space="preserve">Content - </w:t>
      </w:r>
      <w:r w:rsidR="0088615A" w:rsidRPr="0088615A">
        <w:rPr>
          <w:rFonts w:ascii="Calibri" w:hAnsi="Calibri" w:cs="Calibri"/>
        </w:rPr>
        <w:t>Are you sure you want to reactivate John Smith?</w:t>
      </w:r>
    </w:p>
    <w:p w14:paraId="32A6EE79" w14:textId="77777777" w:rsidR="00DE26CD" w:rsidRDefault="0088615A" w:rsidP="00DE26CD">
      <w:pPr>
        <w:pStyle w:val="NormalWeb"/>
        <w:ind w:left="1800"/>
        <w:rPr>
          <w:rFonts w:ascii="Calibri" w:hAnsi="Calibri" w:cs="Calibri"/>
        </w:rPr>
      </w:pPr>
      <w:r w:rsidRPr="0088615A">
        <w:rPr>
          <w:rFonts w:ascii="Calibri" w:hAnsi="Calibri" w:cs="Calibri"/>
        </w:rPr>
        <w:t>Reactivating will restore their access to all district-level tools and permissions</w:t>
      </w:r>
      <w:r>
        <w:rPr>
          <w:rFonts w:ascii="Calibri" w:hAnsi="Calibri" w:cs="Calibri"/>
        </w:rPr>
        <w:t>.</w:t>
      </w:r>
    </w:p>
    <w:p w14:paraId="7FC63C71" w14:textId="106B50B3" w:rsidR="0050601D" w:rsidRPr="0088615A" w:rsidRDefault="00DE26CD" w:rsidP="00DE26CD">
      <w:pPr>
        <w:pStyle w:val="NormalWeb"/>
        <w:ind w:left="1800"/>
        <w:rPr>
          <w:rFonts w:ascii="Calibri" w:hAnsi="Calibri" w:cs="Calibri"/>
        </w:rPr>
      </w:pPr>
      <w:r>
        <w:rPr>
          <w:rFonts w:ascii="Calibri" w:hAnsi="Calibri" w:cs="Calibri"/>
        </w:rPr>
        <w:t xml:space="preserve">Buttons – Cancel, </w:t>
      </w:r>
      <w:proofErr w:type="gramStart"/>
      <w:r>
        <w:rPr>
          <w:rFonts w:ascii="Calibri" w:hAnsi="Calibri" w:cs="Calibri"/>
        </w:rPr>
        <w:t>Yes</w:t>
      </w:r>
      <w:proofErr w:type="gramEnd"/>
      <w:r>
        <w:rPr>
          <w:rFonts w:ascii="Calibri" w:hAnsi="Calibri" w:cs="Calibri"/>
        </w:rPr>
        <w:t>,</w:t>
      </w:r>
      <w:r w:rsidR="00EF0849">
        <w:rPr>
          <w:rFonts w:ascii="Calibri" w:hAnsi="Calibri" w:cs="Calibri"/>
        </w:rPr>
        <w:t xml:space="preserve"> Reactivate</w:t>
      </w:r>
      <w:r w:rsidR="0088615A">
        <w:rPr>
          <w:rFonts w:ascii="Calibri" w:hAnsi="Calibri" w:cs="Calibri"/>
        </w:rPr>
        <w:t xml:space="preserve"> </w:t>
      </w:r>
    </w:p>
    <w:p w14:paraId="36CCDAC9" w14:textId="67FF2FC6" w:rsidR="002C6DFB" w:rsidRPr="002C6DFB" w:rsidRDefault="002C6DFB" w:rsidP="004550D4">
      <w:pPr>
        <w:pStyle w:val="NormalWeb"/>
        <w:numPr>
          <w:ilvl w:val="0"/>
          <w:numId w:val="353"/>
        </w:numPr>
        <w:rPr>
          <w:rFonts w:ascii="Calibri" w:hAnsi="Calibri" w:cs="Calibri"/>
        </w:rPr>
      </w:pPr>
      <w:r w:rsidRPr="002C6DFB">
        <w:rPr>
          <w:rFonts w:ascii="Calibri" w:hAnsi="Calibri" w:cs="Calibri"/>
        </w:rPr>
        <w:t>Expand icon displays associated schools list.</w:t>
      </w:r>
    </w:p>
    <w:p w14:paraId="3FE80E07" w14:textId="511D1064" w:rsidR="00C63B2B" w:rsidRPr="00EF0849" w:rsidRDefault="002C6DFB" w:rsidP="00EF0849">
      <w:pPr>
        <w:pStyle w:val="NormalWeb"/>
        <w:numPr>
          <w:ilvl w:val="0"/>
          <w:numId w:val="353"/>
        </w:numPr>
        <w:rPr>
          <w:rFonts w:ascii="Calibri" w:hAnsi="Calibri" w:cs="Calibri"/>
        </w:rPr>
      </w:pPr>
      <w:r w:rsidRPr="002C6DFB">
        <w:rPr>
          <w:rFonts w:ascii="Calibri" w:hAnsi="Calibri" w:cs="Calibri"/>
        </w:rPr>
        <w:t>Pending users must not show deactivate option.</w:t>
      </w:r>
    </w:p>
    <w:p w14:paraId="08959F6C" w14:textId="77777777" w:rsidR="00F85AEF" w:rsidRPr="00A71D0F" w:rsidRDefault="00F85AEF" w:rsidP="006C3D60">
      <w:pPr>
        <w:spacing w:before="100" w:beforeAutospacing="1" w:after="100" w:afterAutospacing="1"/>
        <w:outlineLvl w:val="2"/>
        <w:rPr>
          <w:rFonts w:ascii="Calibri" w:hAnsi="Calibri" w:cs="Calibri"/>
          <w:b/>
          <w:sz w:val="27"/>
          <w:szCs w:val="27"/>
        </w:rPr>
      </w:pPr>
      <w:r w:rsidRPr="00A71D0F">
        <w:rPr>
          <w:rFonts w:ascii="Calibri" w:hAnsi="Calibri" w:cs="Calibri"/>
          <w:b/>
          <w:sz w:val="27"/>
          <w:szCs w:val="27"/>
        </w:rPr>
        <w:t>Negative Flow</w:t>
      </w:r>
    </w:p>
    <w:tbl>
      <w:tblPr>
        <w:tblStyle w:val="TableGrid"/>
        <w:tblW w:w="0" w:type="auto"/>
        <w:tblLook w:val="04A0" w:firstRow="1" w:lastRow="0" w:firstColumn="1" w:lastColumn="0" w:noHBand="0" w:noVBand="1"/>
      </w:tblPr>
      <w:tblGrid>
        <w:gridCol w:w="1072"/>
        <w:gridCol w:w="7944"/>
      </w:tblGrid>
      <w:tr w:rsidR="00F85AEF" w:rsidRPr="00A71D0F" w14:paraId="71EBC5BC" w14:textId="77777777" w:rsidTr="00EF0849">
        <w:tc>
          <w:tcPr>
            <w:tcW w:w="0" w:type="auto"/>
            <w:hideMark/>
          </w:tcPr>
          <w:p w14:paraId="6F11AC00" w14:textId="77777777" w:rsidR="00F85AEF" w:rsidRPr="00A71D0F" w:rsidRDefault="00F85AEF" w:rsidP="00A71D0F">
            <w:pPr>
              <w:rPr>
                <w:rFonts w:ascii="Calibri" w:hAnsi="Calibri" w:cs="Calibri"/>
                <w:b/>
                <w:lang w:val="en-US"/>
              </w:rPr>
            </w:pPr>
            <w:r w:rsidRPr="00A71D0F">
              <w:rPr>
                <w:rFonts w:ascii="Calibri" w:hAnsi="Calibri" w:cs="Calibri"/>
                <w:b/>
                <w:lang w:val="en-US"/>
              </w:rPr>
              <w:t>Scenario</w:t>
            </w:r>
          </w:p>
        </w:tc>
        <w:tc>
          <w:tcPr>
            <w:tcW w:w="0" w:type="auto"/>
            <w:hideMark/>
          </w:tcPr>
          <w:p w14:paraId="14007DEE" w14:textId="77777777" w:rsidR="00F85AEF" w:rsidRPr="00A71D0F" w:rsidRDefault="00F85AEF" w:rsidP="00A71D0F">
            <w:pPr>
              <w:rPr>
                <w:rFonts w:ascii="Calibri" w:hAnsi="Calibri" w:cs="Calibri"/>
                <w:b/>
                <w:lang w:val="en-US"/>
              </w:rPr>
            </w:pPr>
            <w:r w:rsidRPr="00A71D0F">
              <w:rPr>
                <w:rFonts w:ascii="Calibri" w:hAnsi="Calibri" w:cs="Calibri"/>
                <w:b/>
                <w:lang w:val="en-US"/>
              </w:rPr>
              <w:t>Description</w:t>
            </w:r>
          </w:p>
        </w:tc>
      </w:tr>
      <w:tr w:rsidR="00F85AEF" w:rsidRPr="00A71D0F" w14:paraId="46445ADC" w14:textId="77777777" w:rsidTr="00EF0849">
        <w:tc>
          <w:tcPr>
            <w:tcW w:w="0" w:type="auto"/>
            <w:hideMark/>
          </w:tcPr>
          <w:p w14:paraId="7D0DB8ED" w14:textId="77777777" w:rsidR="00F85AEF" w:rsidRPr="00A71D0F" w:rsidRDefault="00F85AEF" w:rsidP="00A71D0F">
            <w:pPr>
              <w:rPr>
                <w:rFonts w:ascii="Calibri" w:hAnsi="Calibri" w:cs="Calibri"/>
                <w:lang w:val="en-US"/>
              </w:rPr>
            </w:pPr>
            <w:r w:rsidRPr="00A71D0F">
              <w:rPr>
                <w:rFonts w:ascii="Calibri" w:hAnsi="Calibri" w:cs="Calibri"/>
                <w:lang w:val="en-US"/>
              </w:rPr>
              <w:t>NF-01</w:t>
            </w:r>
          </w:p>
        </w:tc>
        <w:tc>
          <w:tcPr>
            <w:tcW w:w="0" w:type="auto"/>
            <w:hideMark/>
          </w:tcPr>
          <w:p w14:paraId="127C5137" w14:textId="77777777" w:rsidR="00F85AEF" w:rsidRPr="00A71D0F" w:rsidRDefault="00F85AEF" w:rsidP="00A71D0F">
            <w:pPr>
              <w:rPr>
                <w:rFonts w:ascii="Calibri" w:hAnsi="Calibri" w:cs="Calibri"/>
                <w:lang w:val="en-US"/>
              </w:rPr>
            </w:pPr>
            <w:r w:rsidRPr="00A71D0F">
              <w:rPr>
                <w:rFonts w:ascii="Calibri" w:hAnsi="Calibri" w:cs="Calibri"/>
                <w:lang w:val="en-US"/>
              </w:rPr>
              <w:t>Missing required fields → Send Invite button stays disabled.</w:t>
            </w:r>
          </w:p>
        </w:tc>
      </w:tr>
      <w:tr w:rsidR="00F85AEF" w:rsidRPr="00A71D0F" w14:paraId="576E7227" w14:textId="77777777" w:rsidTr="00EF0849">
        <w:tc>
          <w:tcPr>
            <w:tcW w:w="0" w:type="auto"/>
            <w:hideMark/>
          </w:tcPr>
          <w:p w14:paraId="475E8662" w14:textId="77777777" w:rsidR="00F85AEF" w:rsidRPr="00A71D0F" w:rsidRDefault="00F85AEF" w:rsidP="00A71D0F">
            <w:pPr>
              <w:rPr>
                <w:rFonts w:ascii="Calibri" w:hAnsi="Calibri" w:cs="Calibri"/>
                <w:lang w:val="en-US"/>
              </w:rPr>
            </w:pPr>
            <w:r w:rsidRPr="00A71D0F">
              <w:rPr>
                <w:rFonts w:ascii="Calibri" w:hAnsi="Calibri" w:cs="Calibri"/>
                <w:lang w:val="en-US"/>
              </w:rPr>
              <w:t>NF-02</w:t>
            </w:r>
          </w:p>
        </w:tc>
        <w:tc>
          <w:tcPr>
            <w:tcW w:w="0" w:type="auto"/>
            <w:hideMark/>
          </w:tcPr>
          <w:p w14:paraId="10563CFD" w14:textId="77777777" w:rsidR="00F85AEF" w:rsidRPr="00A71D0F" w:rsidRDefault="00F85AEF" w:rsidP="00A71D0F">
            <w:pPr>
              <w:rPr>
                <w:rFonts w:ascii="Calibri" w:hAnsi="Calibri" w:cs="Calibri"/>
                <w:lang w:val="en-US"/>
              </w:rPr>
            </w:pPr>
            <w:r w:rsidRPr="00A71D0F">
              <w:rPr>
                <w:rFonts w:ascii="Calibri" w:hAnsi="Calibri" w:cs="Calibri"/>
                <w:lang w:val="en-US"/>
              </w:rPr>
              <w:t>Invalid email format → System shows “Invalid email address.”</w:t>
            </w:r>
          </w:p>
        </w:tc>
      </w:tr>
      <w:tr w:rsidR="00F85AEF" w:rsidRPr="00A71D0F" w14:paraId="50244A42" w14:textId="77777777" w:rsidTr="00EF0849">
        <w:tc>
          <w:tcPr>
            <w:tcW w:w="0" w:type="auto"/>
            <w:hideMark/>
          </w:tcPr>
          <w:p w14:paraId="431E1D81" w14:textId="77777777" w:rsidR="00F85AEF" w:rsidRPr="00A71D0F" w:rsidRDefault="00F85AEF" w:rsidP="00A71D0F">
            <w:pPr>
              <w:rPr>
                <w:rFonts w:ascii="Calibri" w:hAnsi="Calibri" w:cs="Calibri"/>
                <w:lang w:val="en-US"/>
              </w:rPr>
            </w:pPr>
            <w:r w:rsidRPr="00A71D0F">
              <w:rPr>
                <w:rFonts w:ascii="Calibri" w:hAnsi="Calibri" w:cs="Calibri"/>
                <w:lang w:val="en-US"/>
              </w:rPr>
              <w:t>NF-03</w:t>
            </w:r>
          </w:p>
        </w:tc>
        <w:tc>
          <w:tcPr>
            <w:tcW w:w="0" w:type="auto"/>
            <w:hideMark/>
          </w:tcPr>
          <w:p w14:paraId="755EC7CF" w14:textId="77777777" w:rsidR="00F85AEF" w:rsidRPr="00A71D0F" w:rsidRDefault="00F85AEF" w:rsidP="00A71D0F">
            <w:pPr>
              <w:rPr>
                <w:rFonts w:ascii="Calibri" w:hAnsi="Calibri" w:cs="Calibri"/>
                <w:lang w:val="en-US"/>
              </w:rPr>
            </w:pPr>
            <w:r w:rsidRPr="00A71D0F">
              <w:rPr>
                <w:rFonts w:ascii="Calibri" w:hAnsi="Calibri" w:cs="Calibri"/>
                <w:lang w:val="en-US"/>
              </w:rPr>
              <w:t>Duplicate email → System shows “This email address is already associated with another District Tech Lead.”</w:t>
            </w:r>
          </w:p>
        </w:tc>
      </w:tr>
      <w:tr w:rsidR="00F85AEF" w:rsidRPr="00A71D0F" w14:paraId="3E6CFEE0" w14:textId="77777777" w:rsidTr="00EF0849">
        <w:tc>
          <w:tcPr>
            <w:tcW w:w="0" w:type="auto"/>
            <w:hideMark/>
          </w:tcPr>
          <w:p w14:paraId="1B419BC6" w14:textId="77777777" w:rsidR="00F85AEF" w:rsidRPr="00A71D0F" w:rsidRDefault="00F85AEF" w:rsidP="00A71D0F">
            <w:pPr>
              <w:rPr>
                <w:rFonts w:ascii="Calibri" w:hAnsi="Calibri" w:cs="Calibri"/>
                <w:lang w:val="en-US"/>
              </w:rPr>
            </w:pPr>
            <w:r w:rsidRPr="00A71D0F">
              <w:rPr>
                <w:rFonts w:ascii="Calibri" w:hAnsi="Calibri" w:cs="Calibri"/>
                <w:lang w:val="en-US"/>
              </w:rPr>
              <w:t>NF-04</w:t>
            </w:r>
          </w:p>
        </w:tc>
        <w:tc>
          <w:tcPr>
            <w:tcW w:w="0" w:type="auto"/>
            <w:hideMark/>
          </w:tcPr>
          <w:p w14:paraId="3F01AD95" w14:textId="77777777" w:rsidR="00F85AEF" w:rsidRPr="00A71D0F" w:rsidRDefault="00F85AEF" w:rsidP="00A71D0F">
            <w:pPr>
              <w:rPr>
                <w:rFonts w:ascii="Calibri" w:hAnsi="Calibri" w:cs="Calibri"/>
                <w:lang w:val="en-US"/>
              </w:rPr>
            </w:pPr>
            <w:r w:rsidRPr="00A71D0F">
              <w:rPr>
                <w:rFonts w:ascii="Calibri" w:hAnsi="Calibri" w:cs="Calibri"/>
                <w:lang w:val="en-US"/>
              </w:rPr>
              <w:t>Network issue sending invite → System displays retry message.</w:t>
            </w:r>
          </w:p>
        </w:tc>
      </w:tr>
    </w:tbl>
    <w:p w14:paraId="767AB7BB" w14:textId="1F747AB8" w:rsidR="00F85AEF" w:rsidRPr="00A71D0F" w:rsidRDefault="00F85AEF" w:rsidP="00A71D0F">
      <w:pPr>
        <w:rPr>
          <w:rFonts w:ascii="Calibri" w:hAnsi="Calibri" w:cs="Calibri"/>
          <w:lang w:val="en-US"/>
        </w:rPr>
      </w:pPr>
    </w:p>
    <w:p w14:paraId="5CE77166" w14:textId="77777777" w:rsidR="00F85AEF" w:rsidRPr="00A71D0F" w:rsidRDefault="00F85AEF" w:rsidP="006C3D60">
      <w:pPr>
        <w:spacing w:before="100" w:beforeAutospacing="1" w:after="100" w:afterAutospacing="1"/>
        <w:outlineLvl w:val="2"/>
        <w:rPr>
          <w:rFonts w:ascii="Calibri" w:hAnsi="Calibri" w:cs="Calibri"/>
          <w:b/>
          <w:sz w:val="27"/>
          <w:szCs w:val="27"/>
        </w:rPr>
      </w:pPr>
      <w:r w:rsidRPr="00A71D0F">
        <w:rPr>
          <w:rFonts w:ascii="Calibri" w:hAnsi="Calibri" w:cs="Calibri"/>
          <w:b/>
          <w:sz w:val="27"/>
          <w:szCs w:val="27"/>
        </w:rPr>
        <w:t>Post-Condition</w:t>
      </w:r>
    </w:p>
    <w:p w14:paraId="35F6489F" w14:textId="77777777" w:rsidR="00F85AEF" w:rsidRPr="00A71D0F" w:rsidRDefault="00F85AEF" w:rsidP="00590A31">
      <w:pPr>
        <w:numPr>
          <w:ilvl w:val="0"/>
          <w:numId w:val="349"/>
        </w:numPr>
        <w:rPr>
          <w:rFonts w:ascii="Calibri" w:hAnsi="Calibri" w:cs="Calibri"/>
          <w:lang w:val="en-US"/>
        </w:rPr>
      </w:pPr>
      <w:r w:rsidRPr="00A71D0F">
        <w:rPr>
          <w:rFonts w:ascii="Calibri" w:hAnsi="Calibri" w:cs="Calibri"/>
          <w:lang w:val="en-US"/>
        </w:rPr>
        <w:t>New District Tech Lead record appears in grid with Pending status.</w:t>
      </w:r>
    </w:p>
    <w:p w14:paraId="444CCB30" w14:textId="77777777" w:rsidR="00F85AEF" w:rsidRPr="00A71D0F" w:rsidRDefault="00F85AEF" w:rsidP="00590A31">
      <w:pPr>
        <w:numPr>
          <w:ilvl w:val="0"/>
          <w:numId w:val="349"/>
        </w:numPr>
        <w:rPr>
          <w:rFonts w:ascii="Calibri" w:hAnsi="Calibri" w:cs="Calibri"/>
          <w:lang w:val="en-US"/>
        </w:rPr>
      </w:pPr>
      <w:r w:rsidRPr="00A71D0F">
        <w:rPr>
          <w:rFonts w:ascii="Calibri" w:hAnsi="Calibri" w:cs="Calibri"/>
          <w:lang w:val="en-US"/>
        </w:rPr>
        <w:t>Invitation email is delivered to the tech lead.</w:t>
      </w:r>
    </w:p>
    <w:p w14:paraId="2F8575FD" w14:textId="4896ECD9" w:rsidR="00F85AEF" w:rsidRPr="00A71D0F" w:rsidRDefault="00F85AEF" w:rsidP="00A71D0F">
      <w:pPr>
        <w:numPr>
          <w:ilvl w:val="0"/>
          <w:numId w:val="349"/>
        </w:numPr>
        <w:rPr>
          <w:rFonts w:ascii="Calibri" w:hAnsi="Calibri" w:cs="Calibri"/>
          <w:lang w:val="en-US"/>
        </w:rPr>
      </w:pPr>
      <w:r w:rsidRPr="00A71D0F">
        <w:rPr>
          <w:rFonts w:ascii="Calibri" w:hAnsi="Calibri" w:cs="Calibri"/>
          <w:lang w:val="en-US"/>
        </w:rPr>
        <w:t>Admin can resend invitation any time before activation.</w:t>
      </w:r>
    </w:p>
    <w:p w14:paraId="2E0C2B6D" w14:textId="77777777" w:rsidR="00F85AEF" w:rsidRPr="00A71D0F" w:rsidRDefault="00F85AEF" w:rsidP="006C3D60">
      <w:pPr>
        <w:spacing w:before="100" w:beforeAutospacing="1" w:after="100" w:afterAutospacing="1"/>
        <w:outlineLvl w:val="2"/>
        <w:rPr>
          <w:rFonts w:ascii="Calibri" w:hAnsi="Calibri" w:cs="Calibri"/>
          <w:b/>
          <w:sz w:val="27"/>
          <w:szCs w:val="27"/>
        </w:rPr>
      </w:pPr>
      <w:r w:rsidRPr="00A71D0F">
        <w:rPr>
          <w:rFonts w:ascii="Calibri" w:hAnsi="Calibri" w:cs="Calibri"/>
          <w:b/>
          <w:sz w:val="27"/>
          <w:szCs w:val="27"/>
        </w:rPr>
        <w:t>Special Requirements</w:t>
      </w:r>
    </w:p>
    <w:p w14:paraId="23EAB723" w14:textId="77777777" w:rsidR="00F85AEF" w:rsidRPr="00A71D0F" w:rsidRDefault="00F85AEF" w:rsidP="00590A31">
      <w:pPr>
        <w:numPr>
          <w:ilvl w:val="0"/>
          <w:numId w:val="350"/>
        </w:numPr>
        <w:rPr>
          <w:rFonts w:ascii="Calibri" w:hAnsi="Calibri" w:cs="Calibri"/>
          <w:lang w:val="en-US"/>
        </w:rPr>
      </w:pPr>
      <w:r w:rsidRPr="00A71D0F">
        <w:rPr>
          <w:rFonts w:ascii="Calibri" w:hAnsi="Calibri" w:cs="Calibri"/>
          <w:lang w:val="en-US"/>
        </w:rPr>
        <w:t>Email must include an activation link.</w:t>
      </w:r>
    </w:p>
    <w:p w14:paraId="7E807894" w14:textId="77777777" w:rsidR="00F85AEF" w:rsidRPr="00A71D0F" w:rsidRDefault="00F85AEF" w:rsidP="00590A31">
      <w:pPr>
        <w:numPr>
          <w:ilvl w:val="0"/>
          <w:numId w:val="350"/>
        </w:numPr>
        <w:rPr>
          <w:rFonts w:ascii="Calibri" w:hAnsi="Calibri" w:cs="Calibri"/>
          <w:lang w:val="en-US"/>
        </w:rPr>
      </w:pPr>
      <w:r w:rsidRPr="00A71D0F">
        <w:rPr>
          <w:rFonts w:ascii="Calibri" w:hAnsi="Calibri" w:cs="Calibri"/>
          <w:lang w:val="en-US"/>
        </w:rPr>
        <w:t>Activation link must expire after configured duration.</w:t>
      </w:r>
    </w:p>
    <w:p w14:paraId="219EAED1" w14:textId="77777777" w:rsidR="00F85AEF" w:rsidRPr="00A71D0F" w:rsidRDefault="00F85AEF" w:rsidP="00590A31">
      <w:pPr>
        <w:numPr>
          <w:ilvl w:val="0"/>
          <w:numId w:val="350"/>
        </w:numPr>
        <w:rPr>
          <w:rFonts w:ascii="Calibri" w:hAnsi="Calibri" w:cs="Calibri"/>
          <w:lang w:val="en-US"/>
        </w:rPr>
      </w:pPr>
      <w:r w:rsidRPr="00A71D0F">
        <w:rPr>
          <w:rFonts w:ascii="Calibri" w:hAnsi="Calibri" w:cs="Calibri"/>
          <w:lang w:val="en-US"/>
        </w:rPr>
        <w:t>System must log email events in audit logs.</w:t>
      </w:r>
    </w:p>
    <w:p w14:paraId="5FA554E0" w14:textId="77777777" w:rsidR="00F85AEF" w:rsidRPr="00A71D0F" w:rsidRDefault="00F85AEF" w:rsidP="00590A31">
      <w:pPr>
        <w:numPr>
          <w:ilvl w:val="0"/>
          <w:numId w:val="350"/>
        </w:numPr>
        <w:rPr>
          <w:rFonts w:ascii="Calibri" w:hAnsi="Calibri" w:cs="Calibri"/>
          <w:lang w:val="en-US"/>
        </w:rPr>
      </w:pPr>
      <w:r w:rsidRPr="00A71D0F">
        <w:rPr>
          <w:rFonts w:ascii="Calibri" w:hAnsi="Calibri" w:cs="Calibri"/>
          <w:lang w:val="en-US"/>
        </w:rPr>
        <w:t>High accessibility standards (WCAG-compliant form fields).</w:t>
      </w:r>
    </w:p>
    <w:p w14:paraId="64B6041E" w14:textId="6EE2D229" w:rsidR="00F85AEF" w:rsidRPr="00A71D0F" w:rsidRDefault="00F85AEF" w:rsidP="00A71D0F">
      <w:pPr>
        <w:rPr>
          <w:rFonts w:ascii="Calibri" w:hAnsi="Calibri" w:cs="Calibri"/>
          <w:lang w:val="en-US"/>
        </w:rPr>
      </w:pPr>
    </w:p>
    <w:p w14:paraId="35C8DE92" w14:textId="77777777" w:rsidR="00F85AEF" w:rsidRPr="00A71D0F" w:rsidRDefault="00F85AEF" w:rsidP="006C3D60">
      <w:pPr>
        <w:spacing w:before="100" w:beforeAutospacing="1" w:after="100" w:afterAutospacing="1"/>
        <w:outlineLvl w:val="2"/>
        <w:rPr>
          <w:rFonts w:ascii="Calibri" w:hAnsi="Calibri" w:cs="Calibri"/>
          <w:b/>
          <w:sz w:val="27"/>
          <w:szCs w:val="27"/>
        </w:rPr>
      </w:pPr>
      <w:r w:rsidRPr="00A71D0F">
        <w:rPr>
          <w:rFonts w:ascii="Calibri" w:hAnsi="Calibri" w:cs="Calibri"/>
          <w:b/>
          <w:sz w:val="27"/>
          <w:szCs w:val="27"/>
        </w:rPr>
        <w:t>Constraints</w:t>
      </w:r>
    </w:p>
    <w:p w14:paraId="760F618D" w14:textId="77777777" w:rsidR="00F85AEF" w:rsidRPr="00A71D0F" w:rsidRDefault="00F85AEF" w:rsidP="00590A31">
      <w:pPr>
        <w:numPr>
          <w:ilvl w:val="0"/>
          <w:numId w:val="351"/>
        </w:numPr>
        <w:rPr>
          <w:rFonts w:ascii="Calibri" w:hAnsi="Calibri" w:cs="Calibri"/>
          <w:lang w:val="en-US"/>
        </w:rPr>
      </w:pPr>
      <w:r w:rsidRPr="00A71D0F">
        <w:rPr>
          <w:rFonts w:ascii="Calibri" w:hAnsi="Calibri" w:cs="Calibri"/>
          <w:lang w:val="en-US"/>
        </w:rPr>
        <w:t>User cannot be deactivated if they are the only tech lead for the district.</w:t>
      </w:r>
    </w:p>
    <w:p w14:paraId="471E483F" w14:textId="77777777" w:rsidR="00F85AEF" w:rsidRPr="00A71D0F" w:rsidRDefault="00F85AEF" w:rsidP="00590A31">
      <w:pPr>
        <w:numPr>
          <w:ilvl w:val="0"/>
          <w:numId w:val="351"/>
        </w:numPr>
        <w:rPr>
          <w:rFonts w:ascii="Calibri" w:hAnsi="Calibri" w:cs="Calibri"/>
          <w:lang w:val="en-US"/>
        </w:rPr>
      </w:pPr>
      <w:r w:rsidRPr="00A71D0F">
        <w:rPr>
          <w:rFonts w:ascii="Calibri" w:hAnsi="Calibri" w:cs="Calibri"/>
          <w:lang w:val="en-US"/>
        </w:rPr>
        <w:t>Only Pending users get the “Resend Invitation” button.</w:t>
      </w:r>
    </w:p>
    <w:p w14:paraId="6FC6739F" w14:textId="77777777" w:rsidR="00F85AEF" w:rsidRPr="00A71D0F" w:rsidRDefault="00F85AEF" w:rsidP="00590A31">
      <w:pPr>
        <w:numPr>
          <w:ilvl w:val="0"/>
          <w:numId w:val="351"/>
        </w:numPr>
        <w:rPr>
          <w:rFonts w:ascii="Calibri" w:hAnsi="Calibri" w:cs="Calibri"/>
          <w:lang w:val="en-US"/>
        </w:rPr>
      </w:pPr>
      <w:r w:rsidRPr="00A71D0F">
        <w:rPr>
          <w:rFonts w:ascii="Calibri" w:hAnsi="Calibri" w:cs="Calibri"/>
          <w:lang w:val="en-US"/>
        </w:rPr>
        <w:t>Only Active users can be deactivated.</w:t>
      </w:r>
    </w:p>
    <w:p w14:paraId="2B4E99B1" w14:textId="77777777" w:rsidR="00F85AEF" w:rsidRPr="00A71D0F" w:rsidRDefault="00F85AEF" w:rsidP="00590A31">
      <w:pPr>
        <w:numPr>
          <w:ilvl w:val="0"/>
          <w:numId w:val="351"/>
        </w:numPr>
        <w:rPr>
          <w:rFonts w:ascii="Calibri" w:hAnsi="Calibri" w:cs="Calibri"/>
          <w:lang w:val="en-US"/>
        </w:rPr>
      </w:pPr>
      <w:r w:rsidRPr="00A71D0F">
        <w:rPr>
          <w:rFonts w:ascii="Calibri" w:hAnsi="Calibri" w:cs="Calibri"/>
          <w:lang w:val="en-US"/>
        </w:rPr>
        <w:t>System must block multiple submissions (browser double-click protection).</w:t>
      </w:r>
    </w:p>
    <w:p w14:paraId="016AE9C1" w14:textId="0EA5673C" w:rsidR="00F85AEF" w:rsidRPr="00A71D0F" w:rsidRDefault="00F85AEF" w:rsidP="00A71D0F">
      <w:pPr>
        <w:rPr>
          <w:rFonts w:ascii="Calibri" w:hAnsi="Calibri" w:cs="Calibri"/>
          <w:lang w:val="en-US"/>
        </w:rPr>
      </w:pPr>
    </w:p>
    <w:p w14:paraId="7D964B67" w14:textId="77777777" w:rsidR="00F85AEF" w:rsidRPr="00A71D0F" w:rsidRDefault="00F85AEF" w:rsidP="006C3D60">
      <w:pPr>
        <w:spacing w:before="100" w:beforeAutospacing="1" w:after="100" w:afterAutospacing="1"/>
        <w:outlineLvl w:val="2"/>
        <w:rPr>
          <w:rFonts w:ascii="Calibri" w:hAnsi="Calibri" w:cs="Calibri"/>
          <w:b/>
          <w:sz w:val="27"/>
          <w:szCs w:val="27"/>
        </w:rPr>
      </w:pPr>
      <w:r w:rsidRPr="00A71D0F">
        <w:rPr>
          <w:rFonts w:ascii="Calibri" w:hAnsi="Calibri" w:cs="Calibri"/>
          <w:b/>
          <w:sz w:val="27"/>
          <w:szCs w:val="27"/>
        </w:rPr>
        <w:t>Screen Element Matrix</w:t>
      </w:r>
    </w:p>
    <w:tbl>
      <w:tblPr>
        <w:tblStyle w:val="TableGrid"/>
        <w:tblW w:w="0" w:type="auto"/>
        <w:tblLook w:val="04A0" w:firstRow="1" w:lastRow="0" w:firstColumn="1" w:lastColumn="0" w:noHBand="0" w:noVBand="1"/>
      </w:tblPr>
      <w:tblGrid>
        <w:gridCol w:w="3223"/>
        <w:gridCol w:w="1504"/>
        <w:gridCol w:w="4289"/>
      </w:tblGrid>
      <w:tr w:rsidR="00F85AEF" w:rsidRPr="00A71D0F" w14:paraId="43C9BA9B" w14:textId="77777777" w:rsidTr="000D7E5E">
        <w:tc>
          <w:tcPr>
            <w:tcW w:w="0" w:type="auto"/>
            <w:hideMark/>
          </w:tcPr>
          <w:p w14:paraId="09D7BAC3" w14:textId="77777777" w:rsidR="00F85AEF" w:rsidRPr="00A71D0F" w:rsidRDefault="00F85AEF" w:rsidP="00A71D0F">
            <w:pPr>
              <w:rPr>
                <w:rFonts w:ascii="Calibri" w:hAnsi="Calibri" w:cs="Calibri"/>
                <w:b/>
                <w:lang w:val="en-US"/>
              </w:rPr>
            </w:pPr>
            <w:r w:rsidRPr="00A71D0F">
              <w:rPr>
                <w:rFonts w:ascii="Calibri" w:hAnsi="Calibri" w:cs="Calibri"/>
                <w:b/>
                <w:lang w:val="en-US"/>
              </w:rPr>
              <w:t>Screen Element</w:t>
            </w:r>
          </w:p>
        </w:tc>
        <w:tc>
          <w:tcPr>
            <w:tcW w:w="0" w:type="auto"/>
            <w:hideMark/>
          </w:tcPr>
          <w:p w14:paraId="34249219" w14:textId="77777777" w:rsidR="00F85AEF" w:rsidRPr="00A71D0F" w:rsidRDefault="00F85AEF" w:rsidP="00A71D0F">
            <w:pPr>
              <w:rPr>
                <w:rFonts w:ascii="Calibri" w:hAnsi="Calibri" w:cs="Calibri"/>
                <w:b/>
                <w:lang w:val="en-US"/>
              </w:rPr>
            </w:pPr>
            <w:r w:rsidRPr="00A71D0F">
              <w:rPr>
                <w:rFonts w:ascii="Calibri" w:hAnsi="Calibri" w:cs="Calibri"/>
                <w:b/>
                <w:lang w:val="en-US"/>
              </w:rPr>
              <w:t>Type</w:t>
            </w:r>
          </w:p>
        </w:tc>
        <w:tc>
          <w:tcPr>
            <w:tcW w:w="0" w:type="auto"/>
            <w:hideMark/>
          </w:tcPr>
          <w:p w14:paraId="7A0598F4" w14:textId="77777777" w:rsidR="00F85AEF" w:rsidRPr="00A71D0F" w:rsidRDefault="00F85AEF" w:rsidP="00A71D0F">
            <w:pPr>
              <w:rPr>
                <w:rFonts w:ascii="Calibri" w:hAnsi="Calibri" w:cs="Calibri"/>
                <w:b/>
                <w:lang w:val="en-US"/>
              </w:rPr>
            </w:pPr>
            <w:r w:rsidRPr="00A71D0F">
              <w:rPr>
                <w:rFonts w:ascii="Calibri" w:hAnsi="Calibri" w:cs="Calibri"/>
                <w:b/>
                <w:lang w:val="en-US"/>
              </w:rPr>
              <w:t>Description</w:t>
            </w:r>
          </w:p>
        </w:tc>
      </w:tr>
      <w:tr w:rsidR="00F85AEF" w:rsidRPr="00A71D0F" w14:paraId="06CCA724" w14:textId="77777777" w:rsidTr="000D7E5E">
        <w:tc>
          <w:tcPr>
            <w:tcW w:w="0" w:type="auto"/>
            <w:hideMark/>
          </w:tcPr>
          <w:p w14:paraId="2D08B0CA" w14:textId="77777777" w:rsidR="00F85AEF" w:rsidRPr="00A71D0F" w:rsidRDefault="00F85AEF" w:rsidP="00A71D0F">
            <w:pPr>
              <w:rPr>
                <w:rFonts w:ascii="Calibri" w:hAnsi="Calibri" w:cs="Calibri"/>
                <w:lang w:val="en-US"/>
              </w:rPr>
            </w:pPr>
            <w:r w:rsidRPr="00A71D0F">
              <w:rPr>
                <w:rFonts w:ascii="Calibri" w:hAnsi="Calibri" w:cs="Calibri"/>
                <w:lang w:val="en-US"/>
              </w:rPr>
              <w:t>Manage District Tech Leads Menu</w:t>
            </w:r>
          </w:p>
        </w:tc>
        <w:tc>
          <w:tcPr>
            <w:tcW w:w="0" w:type="auto"/>
            <w:hideMark/>
          </w:tcPr>
          <w:p w14:paraId="4172FF1D" w14:textId="77777777" w:rsidR="00F85AEF" w:rsidRPr="00A71D0F" w:rsidRDefault="00F85AEF" w:rsidP="00A71D0F">
            <w:pPr>
              <w:rPr>
                <w:rFonts w:ascii="Calibri" w:hAnsi="Calibri" w:cs="Calibri"/>
                <w:lang w:val="en-US"/>
              </w:rPr>
            </w:pPr>
            <w:r w:rsidRPr="00A71D0F">
              <w:rPr>
                <w:rFonts w:ascii="Calibri" w:hAnsi="Calibri" w:cs="Calibri"/>
                <w:lang w:val="en-US"/>
              </w:rPr>
              <w:t>Navigation</w:t>
            </w:r>
          </w:p>
        </w:tc>
        <w:tc>
          <w:tcPr>
            <w:tcW w:w="0" w:type="auto"/>
            <w:hideMark/>
          </w:tcPr>
          <w:p w14:paraId="73B1CB2E" w14:textId="77777777" w:rsidR="00F85AEF" w:rsidRPr="00A71D0F" w:rsidRDefault="00F85AEF" w:rsidP="00A71D0F">
            <w:pPr>
              <w:rPr>
                <w:rFonts w:ascii="Calibri" w:hAnsi="Calibri" w:cs="Calibri"/>
                <w:lang w:val="en-US"/>
              </w:rPr>
            </w:pPr>
            <w:r w:rsidRPr="00A71D0F">
              <w:rPr>
                <w:rFonts w:ascii="Calibri" w:hAnsi="Calibri" w:cs="Calibri"/>
                <w:lang w:val="en-US"/>
              </w:rPr>
              <w:t>Opens Manage Tech Lead screen</w:t>
            </w:r>
          </w:p>
        </w:tc>
      </w:tr>
      <w:tr w:rsidR="00F85AEF" w:rsidRPr="00A71D0F" w14:paraId="093BD3C1" w14:textId="77777777" w:rsidTr="000D7E5E">
        <w:tc>
          <w:tcPr>
            <w:tcW w:w="0" w:type="auto"/>
            <w:hideMark/>
          </w:tcPr>
          <w:p w14:paraId="7434B444" w14:textId="77777777" w:rsidR="00F85AEF" w:rsidRPr="00A71D0F" w:rsidRDefault="00F85AEF" w:rsidP="00A71D0F">
            <w:pPr>
              <w:rPr>
                <w:rFonts w:ascii="Calibri" w:hAnsi="Calibri" w:cs="Calibri"/>
                <w:lang w:val="en-US"/>
              </w:rPr>
            </w:pPr>
            <w:r w:rsidRPr="00A71D0F">
              <w:rPr>
                <w:rFonts w:ascii="Calibri" w:hAnsi="Calibri" w:cs="Calibri"/>
                <w:lang w:val="en-US"/>
              </w:rPr>
              <w:t>Create District Tech Lead Button</w:t>
            </w:r>
          </w:p>
        </w:tc>
        <w:tc>
          <w:tcPr>
            <w:tcW w:w="0" w:type="auto"/>
            <w:hideMark/>
          </w:tcPr>
          <w:p w14:paraId="24F48AA4" w14:textId="77777777" w:rsidR="00F85AEF" w:rsidRPr="00A71D0F" w:rsidRDefault="00F85AEF" w:rsidP="00A71D0F">
            <w:pPr>
              <w:rPr>
                <w:rFonts w:ascii="Calibri" w:hAnsi="Calibri" w:cs="Calibri"/>
                <w:lang w:val="en-US"/>
              </w:rPr>
            </w:pPr>
            <w:r w:rsidRPr="00A71D0F">
              <w:rPr>
                <w:rFonts w:ascii="Calibri" w:hAnsi="Calibri" w:cs="Calibri"/>
                <w:lang w:val="en-US"/>
              </w:rPr>
              <w:t>CTA</w:t>
            </w:r>
          </w:p>
        </w:tc>
        <w:tc>
          <w:tcPr>
            <w:tcW w:w="0" w:type="auto"/>
            <w:hideMark/>
          </w:tcPr>
          <w:p w14:paraId="54778BD2" w14:textId="77777777" w:rsidR="00F85AEF" w:rsidRPr="00A71D0F" w:rsidRDefault="00F85AEF" w:rsidP="00A71D0F">
            <w:pPr>
              <w:rPr>
                <w:rFonts w:ascii="Calibri" w:hAnsi="Calibri" w:cs="Calibri"/>
                <w:lang w:val="en-US"/>
              </w:rPr>
            </w:pPr>
            <w:r w:rsidRPr="00A71D0F">
              <w:rPr>
                <w:rFonts w:ascii="Calibri" w:hAnsi="Calibri" w:cs="Calibri"/>
                <w:lang w:val="en-US"/>
              </w:rPr>
              <w:t>Opens popup</w:t>
            </w:r>
          </w:p>
        </w:tc>
      </w:tr>
      <w:tr w:rsidR="00F85AEF" w:rsidRPr="00A71D0F" w14:paraId="6FEBC3A0" w14:textId="77777777" w:rsidTr="000D7E5E">
        <w:tc>
          <w:tcPr>
            <w:tcW w:w="0" w:type="auto"/>
            <w:hideMark/>
          </w:tcPr>
          <w:p w14:paraId="57374C22" w14:textId="77777777" w:rsidR="00F85AEF" w:rsidRPr="00A71D0F" w:rsidRDefault="00F85AEF" w:rsidP="00A71D0F">
            <w:pPr>
              <w:rPr>
                <w:rFonts w:ascii="Calibri" w:hAnsi="Calibri" w:cs="Calibri"/>
                <w:lang w:val="en-US"/>
              </w:rPr>
            </w:pPr>
            <w:r w:rsidRPr="00A71D0F">
              <w:rPr>
                <w:rFonts w:ascii="Calibri" w:hAnsi="Calibri" w:cs="Calibri"/>
                <w:lang w:val="en-US"/>
              </w:rPr>
              <w:t>District Name</w:t>
            </w:r>
          </w:p>
        </w:tc>
        <w:tc>
          <w:tcPr>
            <w:tcW w:w="0" w:type="auto"/>
            <w:hideMark/>
          </w:tcPr>
          <w:p w14:paraId="7F7096F4" w14:textId="77777777" w:rsidR="00F85AEF" w:rsidRPr="00A71D0F" w:rsidRDefault="00F85AEF" w:rsidP="00A71D0F">
            <w:pPr>
              <w:rPr>
                <w:rFonts w:ascii="Calibri" w:hAnsi="Calibri" w:cs="Calibri"/>
                <w:lang w:val="en-US"/>
              </w:rPr>
            </w:pPr>
            <w:r w:rsidRPr="00A71D0F">
              <w:rPr>
                <w:rFonts w:ascii="Calibri" w:hAnsi="Calibri" w:cs="Calibri"/>
                <w:lang w:val="en-US"/>
              </w:rPr>
              <w:t>Input</w:t>
            </w:r>
          </w:p>
        </w:tc>
        <w:tc>
          <w:tcPr>
            <w:tcW w:w="0" w:type="auto"/>
            <w:hideMark/>
          </w:tcPr>
          <w:p w14:paraId="1D5C1058" w14:textId="77777777" w:rsidR="00F85AEF" w:rsidRPr="00A71D0F" w:rsidRDefault="00F85AEF" w:rsidP="00A71D0F">
            <w:pPr>
              <w:rPr>
                <w:rFonts w:ascii="Calibri" w:hAnsi="Calibri" w:cs="Calibri"/>
                <w:lang w:val="en-US"/>
              </w:rPr>
            </w:pPr>
            <w:r w:rsidRPr="00A71D0F">
              <w:rPr>
                <w:rFonts w:ascii="Calibri" w:hAnsi="Calibri" w:cs="Calibri"/>
                <w:lang w:val="en-US"/>
              </w:rPr>
              <w:t>Mandatory</w:t>
            </w:r>
          </w:p>
        </w:tc>
      </w:tr>
      <w:tr w:rsidR="00F85AEF" w:rsidRPr="00A71D0F" w14:paraId="20773841" w14:textId="77777777" w:rsidTr="000D7E5E">
        <w:tc>
          <w:tcPr>
            <w:tcW w:w="0" w:type="auto"/>
            <w:hideMark/>
          </w:tcPr>
          <w:p w14:paraId="42BCD227" w14:textId="77777777" w:rsidR="00F85AEF" w:rsidRPr="00A71D0F" w:rsidRDefault="00F85AEF" w:rsidP="00A71D0F">
            <w:pPr>
              <w:rPr>
                <w:rFonts w:ascii="Calibri" w:hAnsi="Calibri" w:cs="Calibri"/>
                <w:lang w:val="en-US"/>
              </w:rPr>
            </w:pPr>
            <w:r w:rsidRPr="00A71D0F">
              <w:rPr>
                <w:rFonts w:ascii="Calibri" w:hAnsi="Calibri" w:cs="Calibri"/>
                <w:lang w:val="en-US"/>
              </w:rPr>
              <w:t>District Tech Lead Name</w:t>
            </w:r>
          </w:p>
        </w:tc>
        <w:tc>
          <w:tcPr>
            <w:tcW w:w="0" w:type="auto"/>
            <w:hideMark/>
          </w:tcPr>
          <w:p w14:paraId="60D6F3EA" w14:textId="77777777" w:rsidR="00F85AEF" w:rsidRPr="00A71D0F" w:rsidRDefault="00F85AEF" w:rsidP="00A71D0F">
            <w:pPr>
              <w:rPr>
                <w:rFonts w:ascii="Calibri" w:hAnsi="Calibri" w:cs="Calibri"/>
                <w:lang w:val="en-US"/>
              </w:rPr>
            </w:pPr>
            <w:r w:rsidRPr="00A71D0F">
              <w:rPr>
                <w:rFonts w:ascii="Calibri" w:hAnsi="Calibri" w:cs="Calibri"/>
                <w:lang w:val="en-US"/>
              </w:rPr>
              <w:t>Input</w:t>
            </w:r>
          </w:p>
        </w:tc>
        <w:tc>
          <w:tcPr>
            <w:tcW w:w="0" w:type="auto"/>
            <w:hideMark/>
          </w:tcPr>
          <w:p w14:paraId="3158385E" w14:textId="77777777" w:rsidR="00F85AEF" w:rsidRPr="00A71D0F" w:rsidRDefault="00F85AEF" w:rsidP="00A71D0F">
            <w:pPr>
              <w:rPr>
                <w:rFonts w:ascii="Calibri" w:hAnsi="Calibri" w:cs="Calibri"/>
                <w:lang w:val="en-US"/>
              </w:rPr>
            </w:pPr>
            <w:r w:rsidRPr="00A71D0F">
              <w:rPr>
                <w:rFonts w:ascii="Calibri" w:hAnsi="Calibri" w:cs="Calibri"/>
                <w:lang w:val="en-US"/>
              </w:rPr>
              <w:t>Mandatory</w:t>
            </w:r>
          </w:p>
        </w:tc>
      </w:tr>
      <w:tr w:rsidR="00F85AEF" w:rsidRPr="00A71D0F" w14:paraId="65DC33C2" w14:textId="77777777" w:rsidTr="000D7E5E">
        <w:tc>
          <w:tcPr>
            <w:tcW w:w="0" w:type="auto"/>
            <w:hideMark/>
          </w:tcPr>
          <w:p w14:paraId="18B5E1BE" w14:textId="77777777" w:rsidR="00F85AEF" w:rsidRPr="00A71D0F" w:rsidRDefault="00F85AEF" w:rsidP="00A71D0F">
            <w:pPr>
              <w:rPr>
                <w:rFonts w:ascii="Calibri" w:hAnsi="Calibri" w:cs="Calibri"/>
                <w:lang w:val="en-US"/>
              </w:rPr>
            </w:pPr>
            <w:r w:rsidRPr="00A71D0F">
              <w:rPr>
                <w:rFonts w:ascii="Calibri" w:hAnsi="Calibri" w:cs="Calibri"/>
                <w:lang w:val="en-US"/>
              </w:rPr>
              <w:t>Email Address</w:t>
            </w:r>
          </w:p>
        </w:tc>
        <w:tc>
          <w:tcPr>
            <w:tcW w:w="0" w:type="auto"/>
            <w:hideMark/>
          </w:tcPr>
          <w:p w14:paraId="14A1FE7B" w14:textId="77777777" w:rsidR="00F85AEF" w:rsidRPr="00A71D0F" w:rsidRDefault="00F85AEF" w:rsidP="00A71D0F">
            <w:pPr>
              <w:rPr>
                <w:rFonts w:ascii="Calibri" w:hAnsi="Calibri" w:cs="Calibri"/>
                <w:lang w:val="en-US"/>
              </w:rPr>
            </w:pPr>
            <w:r w:rsidRPr="00A71D0F">
              <w:rPr>
                <w:rFonts w:ascii="Calibri" w:hAnsi="Calibri" w:cs="Calibri"/>
                <w:lang w:val="en-US"/>
              </w:rPr>
              <w:t>Input</w:t>
            </w:r>
          </w:p>
        </w:tc>
        <w:tc>
          <w:tcPr>
            <w:tcW w:w="0" w:type="auto"/>
            <w:hideMark/>
          </w:tcPr>
          <w:p w14:paraId="25AC80F6" w14:textId="77777777" w:rsidR="00F85AEF" w:rsidRPr="00A71D0F" w:rsidRDefault="00F85AEF" w:rsidP="00A71D0F">
            <w:pPr>
              <w:rPr>
                <w:rFonts w:ascii="Calibri" w:hAnsi="Calibri" w:cs="Calibri"/>
                <w:lang w:val="en-US"/>
              </w:rPr>
            </w:pPr>
            <w:r w:rsidRPr="00A71D0F">
              <w:rPr>
                <w:rFonts w:ascii="Calibri" w:hAnsi="Calibri" w:cs="Calibri"/>
                <w:lang w:val="en-US"/>
              </w:rPr>
              <w:t>Mandatory, validated</w:t>
            </w:r>
          </w:p>
        </w:tc>
      </w:tr>
      <w:tr w:rsidR="00F85AEF" w:rsidRPr="00A71D0F" w14:paraId="2B8D00FF" w14:textId="77777777" w:rsidTr="000D7E5E">
        <w:tc>
          <w:tcPr>
            <w:tcW w:w="0" w:type="auto"/>
            <w:hideMark/>
          </w:tcPr>
          <w:p w14:paraId="4BBA83E0" w14:textId="77777777" w:rsidR="00F85AEF" w:rsidRPr="00A71D0F" w:rsidRDefault="00F85AEF" w:rsidP="00A71D0F">
            <w:pPr>
              <w:rPr>
                <w:rFonts w:ascii="Calibri" w:hAnsi="Calibri" w:cs="Calibri"/>
                <w:lang w:val="en-US"/>
              </w:rPr>
            </w:pPr>
            <w:r w:rsidRPr="00A71D0F">
              <w:rPr>
                <w:rFonts w:ascii="Calibri" w:hAnsi="Calibri" w:cs="Calibri"/>
                <w:lang w:val="en-US"/>
              </w:rPr>
              <w:t>Cancel Button</w:t>
            </w:r>
          </w:p>
        </w:tc>
        <w:tc>
          <w:tcPr>
            <w:tcW w:w="0" w:type="auto"/>
            <w:hideMark/>
          </w:tcPr>
          <w:p w14:paraId="4D61FF84" w14:textId="77777777" w:rsidR="00F85AEF" w:rsidRPr="00A71D0F" w:rsidRDefault="00F85AEF" w:rsidP="00A71D0F">
            <w:pPr>
              <w:rPr>
                <w:rFonts w:ascii="Calibri" w:hAnsi="Calibri" w:cs="Calibri"/>
                <w:lang w:val="en-US"/>
              </w:rPr>
            </w:pPr>
            <w:r w:rsidRPr="00A71D0F">
              <w:rPr>
                <w:rFonts w:ascii="Calibri" w:hAnsi="Calibri" w:cs="Calibri"/>
                <w:lang w:val="en-US"/>
              </w:rPr>
              <w:t>CTA</w:t>
            </w:r>
          </w:p>
        </w:tc>
        <w:tc>
          <w:tcPr>
            <w:tcW w:w="0" w:type="auto"/>
            <w:hideMark/>
          </w:tcPr>
          <w:p w14:paraId="43944E4F" w14:textId="77777777" w:rsidR="00F85AEF" w:rsidRPr="00A71D0F" w:rsidRDefault="00F85AEF" w:rsidP="00A71D0F">
            <w:pPr>
              <w:rPr>
                <w:rFonts w:ascii="Calibri" w:hAnsi="Calibri" w:cs="Calibri"/>
                <w:lang w:val="en-US"/>
              </w:rPr>
            </w:pPr>
            <w:r w:rsidRPr="00A71D0F">
              <w:rPr>
                <w:rFonts w:ascii="Calibri" w:hAnsi="Calibri" w:cs="Calibri"/>
                <w:lang w:val="en-US"/>
              </w:rPr>
              <w:t>Closes popup</w:t>
            </w:r>
          </w:p>
        </w:tc>
      </w:tr>
      <w:tr w:rsidR="00F85AEF" w:rsidRPr="00A71D0F" w14:paraId="07D9EA0F" w14:textId="77777777" w:rsidTr="000D7E5E">
        <w:tc>
          <w:tcPr>
            <w:tcW w:w="0" w:type="auto"/>
            <w:hideMark/>
          </w:tcPr>
          <w:p w14:paraId="5B6BF760" w14:textId="77777777" w:rsidR="00F85AEF" w:rsidRPr="00A71D0F" w:rsidRDefault="00F85AEF" w:rsidP="00A71D0F">
            <w:pPr>
              <w:rPr>
                <w:rFonts w:ascii="Calibri" w:hAnsi="Calibri" w:cs="Calibri"/>
                <w:lang w:val="en-US"/>
              </w:rPr>
            </w:pPr>
            <w:r w:rsidRPr="00A71D0F">
              <w:rPr>
                <w:rFonts w:ascii="Calibri" w:hAnsi="Calibri" w:cs="Calibri"/>
                <w:lang w:val="en-US"/>
              </w:rPr>
              <w:t>Send Invite Button</w:t>
            </w:r>
          </w:p>
        </w:tc>
        <w:tc>
          <w:tcPr>
            <w:tcW w:w="0" w:type="auto"/>
            <w:hideMark/>
          </w:tcPr>
          <w:p w14:paraId="57FDF551" w14:textId="77777777" w:rsidR="00F85AEF" w:rsidRPr="00A71D0F" w:rsidRDefault="00F85AEF" w:rsidP="00A71D0F">
            <w:pPr>
              <w:rPr>
                <w:rFonts w:ascii="Calibri" w:hAnsi="Calibri" w:cs="Calibri"/>
                <w:lang w:val="en-US"/>
              </w:rPr>
            </w:pPr>
            <w:r w:rsidRPr="00A71D0F">
              <w:rPr>
                <w:rFonts w:ascii="Calibri" w:hAnsi="Calibri" w:cs="Calibri"/>
                <w:lang w:val="en-US"/>
              </w:rPr>
              <w:t>CTA</w:t>
            </w:r>
          </w:p>
        </w:tc>
        <w:tc>
          <w:tcPr>
            <w:tcW w:w="0" w:type="auto"/>
            <w:hideMark/>
          </w:tcPr>
          <w:p w14:paraId="44B8FD4A" w14:textId="77777777" w:rsidR="00F85AEF" w:rsidRPr="00A71D0F" w:rsidRDefault="00F85AEF" w:rsidP="00A71D0F">
            <w:pPr>
              <w:rPr>
                <w:rFonts w:ascii="Calibri" w:hAnsi="Calibri" w:cs="Calibri"/>
                <w:lang w:val="en-US"/>
              </w:rPr>
            </w:pPr>
            <w:r w:rsidRPr="00A71D0F">
              <w:rPr>
                <w:rFonts w:ascii="Calibri" w:hAnsi="Calibri" w:cs="Calibri"/>
                <w:lang w:val="en-US"/>
              </w:rPr>
              <w:t>Enabled only when mandatory fields are valid</w:t>
            </w:r>
          </w:p>
        </w:tc>
      </w:tr>
      <w:tr w:rsidR="00F85AEF" w:rsidRPr="00A71D0F" w14:paraId="405FE42D" w14:textId="77777777" w:rsidTr="000D7E5E">
        <w:tc>
          <w:tcPr>
            <w:tcW w:w="0" w:type="auto"/>
            <w:hideMark/>
          </w:tcPr>
          <w:p w14:paraId="4DF503AF" w14:textId="77777777" w:rsidR="00F85AEF" w:rsidRPr="00A71D0F" w:rsidRDefault="00F85AEF" w:rsidP="00A71D0F">
            <w:pPr>
              <w:rPr>
                <w:rFonts w:ascii="Calibri" w:hAnsi="Calibri" w:cs="Calibri"/>
                <w:lang w:val="en-US"/>
              </w:rPr>
            </w:pPr>
            <w:r w:rsidRPr="00A71D0F">
              <w:rPr>
                <w:rFonts w:ascii="Calibri" w:hAnsi="Calibri" w:cs="Calibri"/>
                <w:lang w:val="en-US"/>
              </w:rPr>
              <w:t>Grid Row</w:t>
            </w:r>
          </w:p>
        </w:tc>
        <w:tc>
          <w:tcPr>
            <w:tcW w:w="0" w:type="auto"/>
            <w:hideMark/>
          </w:tcPr>
          <w:p w14:paraId="4B9B404B" w14:textId="77777777" w:rsidR="00F85AEF" w:rsidRPr="00A71D0F" w:rsidRDefault="00F85AEF" w:rsidP="00A71D0F">
            <w:pPr>
              <w:rPr>
                <w:rFonts w:ascii="Calibri" w:hAnsi="Calibri" w:cs="Calibri"/>
                <w:lang w:val="en-US"/>
              </w:rPr>
            </w:pPr>
            <w:r w:rsidRPr="00A71D0F">
              <w:rPr>
                <w:rFonts w:ascii="Calibri" w:hAnsi="Calibri" w:cs="Calibri"/>
                <w:lang w:val="en-US"/>
              </w:rPr>
              <w:t>Data Row</w:t>
            </w:r>
          </w:p>
        </w:tc>
        <w:tc>
          <w:tcPr>
            <w:tcW w:w="0" w:type="auto"/>
            <w:hideMark/>
          </w:tcPr>
          <w:p w14:paraId="1DFE506B" w14:textId="77777777" w:rsidR="00F85AEF" w:rsidRPr="00A71D0F" w:rsidRDefault="00F85AEF" w:rsidP="00A71D0F">
            <w:pPr>
              <w:rPr>
                <w:rFonts w:ascii="Calibri" w:hAnsi="Calibri" w:cs="Calibri"/>
                <w:lang w:val="en-US"/>
              </w:rPr>
            </w:pPr>
            <w:r w:rsidRPr="00A71D0F">
              <w:rPr>
                <w:rFonts w:ascii="Calibri" w:hAnsi="Calibri" w:cs="Calibri"/>
                <w:lang w:val="en-US"/>
              </w:rPr>
              <w:t>Displays district tech lead details</w:t>
            </w:r>
          </w:p>
        </w:tc>
      </w:tr>
      <w:tr w:rsidR="00F85AEF" w:rsidRPr="00A71D0F" w14:paraId="052D79B4" w14:textId="77777777" w:rsidTr="000D7E5E">
        <w:tc>
          <w:tcPr>
            <w:tcW w:w="0" w:type="auto"/>
            <w:hideMark/>
          </w:tcPr>
          <w:p w14:paraId="39C15AE1" w14:textId="77777777" w:rsidR="00F85AEF" w:rsidRPr="00A71D0F" w:rsidRDefault="00F85AEF" w:rsidP="00A71D0F">
            <w:pPr>
              <w:rPr>
                <w:rFonts w:ascii="Calibri" w:hAnsi="Calibri" w:cs="Calibri"/>
                <w:lang w:val="en-US"/>
              </w:rPr>
            </w:pPr>
            <w:r w:rsidRPr="00A71D0F">
              <w:rPr>
                <w:rFonts w:ascii="Calibri" w:hAnsi="Calibri" w:cs="Calibri"/>
                <w:lang w:val="en-US"/>
              </w:rPr>
              <w:t>Resend Invitation Button</w:t>
            </w:r>
          </w:p>
        </w:tc>
        <w:tc>
          <w:tcPr>
            <w:tcW w:w="0" w:type="auto"/>
            <w:hideMark/>
          </w:tcPr>
          <w:p w14:paraId="49C83CFC" w14:textId="77777777" w:rsidR="00F85AEF" w:rsidRPr="00A71D0F" w:rsidRDefault="00F85AEF" w:rsidP="00A71D0F">
            <w:pPr>
              <w:rPr>
                <w:rFonts w:ascii="Calibri" w:hAnsi="Calibri" w:cs="Calibri"/>
                <w:lang w:val="en-US"/>
              </w:rPr>
            </w:pPr>
            <w:r w:rsidRPr="00A71D0F">
              <w:rPr>
                <w:rFonts w:ascii="Calibri" w:hAnsi="Calibri" w:cs="Calibri"/>
                <w:lang w:val="en-US"/>
              </w:rPr>
              <w:t>CTA</w:t>
            </w:r>
          </w:p>
        </w:tc>
        <w:tc>
          <w:tcPr>
            <w:tcW w:w="0" w:type="auto"/>
            <w:hideMark/>
          </w:tcPr>
          <w:p w14:paraId="21D861D2" w14:textId="77777777" w:rsidR="00F85AEF" w:rsidRPr="00A71D0F" w:rsidRDefault="00F85AEF" w:rsidP="00A71D0F">
            <w:pPr>
              <w:rPr>
                <w:rFonts w:ascii="Calibri" w:hAnsi="Calibri" w:cs="Calibri"/>
                <w:lang w:val="en-US"/>
              </w:rPr>
            </w:pPr>
            <w:r w:rsidRPr="00A71D0F">
              <w:rPr>
                <w:rFonts w:ascii="Calibri" w:hAnsi="Calibri" w:cs="Calibri"/>
                <w:lang w:val="en-US"/>
              </w:rPr>
              <w:t>Sends another invite email</w:t>
            </w:r>
          </w:p>
        </w:tc>
      </w:tr>
      <w:tr w:rsidR="00F85AEF" w:rsidRPr="00A71D0F" w14:paraId="540BD41B" w14:textId="77777777" w:rsidTr="000D7E5E">
        <w:tc>
          <w:tcPr>
            <w:tcW w:w="0" w:type="auto"/>
            <w:hideMark/>
          </w:tcPr>
          <w:p w14:paraId="3CA29BA6" w14:textId="77777777" w:rsidR="00F85AEF" w:rsidRPr="00A71D0F" w:rsidRDefault="00F85AEF" w:rsidP="00A71D0F">
            <w:pPr>
              <w:rPr>
                <w:rFonts w:ascii="Calibri" w:hAnsi="Calibri" w:cs="Calibri"/>
                <w:lang w:val="en-US"/>
              </w:rPr>
            </w:pPr>
            <w:r w:rsidRPr="00A71D0F">
              <w:rPr>
                <w:rFonts w:ascii="Calibri" w:hAnsi="Calibri" w:cs="Calibri"/>
                <w:lang w:val="en-US"/>
              </w:rPr>
              <w:t>Status Badge</w:t>
            </w:r>
          </w:p>
        </w:tc>
        <w:tc>
          <w:tcPr>
            <w:tcW w:w="0" w:type="auto"/>
            <w:hideMark/>
          </w:tcPr>
          <w:p w14:paraId="4539FE0E" w14:textId="77777777" w:rsidR="00F85AEF" w:rsidRPr="00A71D0F" w:rsidRDefault="00F85AEF" w:rsidP="00A71D0F">
            <w:pPr>
              <w:rPr>
                <w:rFonts w:ascii="Calibri" w:hAnsi="Calibri" w:cs="Calibri"/>
                <w:lang w:val="en-US"/>
              </w:rPr>
            </w:pPr>
            <w:r w:rsidRPr="00A71D0F">
              <w:rPr>
                <w:rFonts w:ascii="Calibri" w:hAnsi="Calibri" w:cs="Calibri"/>
                <w:lang w:val="en-US"/>
              </w:rPr>
              <w:t>Label</w:t>
            </w:r>
          </w:p>
        </w:tc>
        <w:tc>
          <w:tcPr>
            <w:tcW w:w="0" w:type="auto"/>
            <w:hideMark/>
          </w:tcPr>
          <w:p w14:paraId="5CD43541" w14:textId="77777777" w:rsidR="00F85AEF" w:rsidRPr="00A71D0F" w:rsidRDefault="00F85AEF" w:rsidP="00A71D0F">
            <w:pPr>
              <w:rPr>
                <w:rFonts w:ascii="Calibri" w:hAnsi="Calibri" w:cs="Calibri"/>
                <w:lang w:val="en-US"/>
              </w:rPr>
            </w:pPr>
            <w:r w:rsidRPr="00A71D0F">
              <w:rPr>
                <w:rFonts w:ascii="Calibri" w:hAnsi="Calibri" w:cs="Calibri"/>
                <w:lang w:val="en-US"/>
              </w:rPr>
              <w:t>Shows Pending/Active</w:t>
            </w:r>
          </w:p>
        </w:tc>
      </w:tr>
      <w:tr w:rsidR="00F85AEF" w:rsidRPr="00A71D0F" w14:paraId="2A25E600" w14:textId="77777777" w:rsidTr="000D7E5E">
        <w:tc>
          <w:tcPr>
            <w:tcW w:w="0" w:type="auto"/>
            <w:hideMark/>
          </w:tcPr>
          <w:p w14:paraId="64D4F350" w14:textId="77777777" w:rsidR="00F85AEF" w:rsidRPr="00A71D0F" w:rsidRDefault="00F85AEF" w:rsidP="00A71D0F">
            <w:pPr>
              <w:rPr>
                <w:rFonts w:ascii="Calibri" w:hAnsi="Calibri" w:cs="Calibri"/>
                <w:lang w:val="en-US"/>
              </w:rPr>
            </w:pPr>
            <w:r w:rsidRPr="00A71D0F">
              <w:rPr>
                <w:rFonts w:ascii="Calibri" w:hAnsi="Calibri" w:cs="Calibri"/>
                <w:lang w:val="en-US"/>
              </w:rPr>
              <w:t>Popup: Resend Invitation</w:t>
            </w:r>
          </w:p>
        </w:tc>
        <w:tc>
          <w:tcPr>
            <w:tcW w:w="0" w:type="auto"/>
            <w:hideMark/>
          </w:tcPr>
          <w:p w14:paraId="5887264B" w14:textId="77777777" w:rsidR="00F85AEF" w:rsidRPr="00A71D0F" w:rsidRDefault="00F85AEF" w:rsidP="00A71D0F">
            <w:pPr>
              <w:rPr>
                <w:rFonts w:ascii="Calibri" w:hAnsi="Calibri" w:cs="Calibri"/>
                <w:lang w:val="en-US"/>
              </w:rPr>
            </w:pPr>
            <w:r w:rsidRPr="00A71D0F">
              <w:rPr>
                <w:rFonts w:ascii="Calibri" w:hAnsi="Calibri" w:cs="Calibri"/>
                <w:lang w:val="en-US"/>
              </w:rPr>
              <w:t>Confirmation</w:t>
            </w:r>
          </w:p>
        </w:tc>
        <w:tc>
          <w:tcPr>
            <w:tcW w:w="0" w:type="auto"/>
            <w:hideMark/>
          </w:tcPr>
          <w:p w14:paraId="53D4EA1B" w14:textId="77777777" w:rsidR="00F85AEF" w:rsidRPr="00A71D0F" w:rsidRDefault="00F85AEF" w:rsidP="00A71D0F">
            <w:pPr>
              <w:rPr>
                <w:rFonts w:ascii="Calibri" w:hAnsi="Calibri" w:cs="Calibri"/>
                <w:lang w:val="en-US"/>
              </w:rPr>
            </w:pPr>
            <w:proofErr w:type="spellStart"/>
            <w:r w:rsidRPr="00A71D0F">
              <w:rPr>
                <w:rFonts w:ascii="Calibri" w:hAnsi="Calibri" w:cs="Calibri"/>
                <w:lang w:val="en-US"/>
              </w:rPr>
              <w:t>Shows</w:t>
            </w:r>
            <w:proofErr w:type="spellEnd"/>
            <w:r w:rsidRPr="00A71D0F">
              <w:rPr>
                <w:rFonts w:ascii="Calibri" w:hAnsi="Calibri" w:cs="Calibri"/>
                <w:lang w:val="en-US"/>
              </w:rPr>
              <w:t xml:space="preserve"> success message</w:t>
            </w:r>
          </w:p>
        </w:tc>
      </w:tr>
    </w:tbl>
    <w:p w14:paraId="0AF55FD3" w14:textId="7A76117B" w:rsidR="00F85AEF" w:rsidRPr="00A71D0F" w:rsidRDefault="00F85AEF" w:rsidP="00A71D0F">
      <w:pPr>
        <w:rPr>
          <w:rFonts w:ascii="Calibri" w:hAnsi="Calibri" w:cs="Calibri"/>
          <w:lang w:val="en-US"/>
        </w:rPr>
      </w:pPr>
    </w:p>
    <w:p w14:paraId="0269E29F" w14:textId="051BB76A" w:rsidR="00F85AEF" w:rsidRPr="00A71D0F" w:rsidRDefault="00F85AEF" w:rsidP="006C3D60">
      <w:pPr>
        <w:spacing w:before="100" w:beforeAutospacing="1" w:after="100" w:afterAutospacing="1"/>
        <w:outlineLvl w:val="2"/>
        <w:rPr>
          <w:rFonts w:ascii="Calibri" w:hAnsi="Calibri" w:cs="Calibri"/>
          <w:b/>
          <w:sz w:val="27"/>
          <w:szCs w:val="27"/>
        </w:rPr>
      </w:pPr>
      <w:r w:rsidRPr="00A71D0F">
        <w:rPr>
          <w:rFonts w:ascii="Calibri" w:hAnsi="Calibri" w:cs="Calibri"/>
          <w:b/>
          <w:sz w:val="27"/>
          <w:szCs w:val="27"/>
        </w:rPr>
        <w:t xml:space="preserve">Screenshot </w:t>
      </w:r>
    </w:p>
    <w:p w14:paraId="54743DFB" w14:textId="77777777" w:rsidR="002C109D" w:rsidRPr="00367080" w:rsidRDefault="00D10492" w:rsidP="002C109D">
      <w:pPr>
        <w:keepNext/>
        <w:rPr>
          <w:rFonts w:ascii="Calibri" w:hAnsi="Calibri" w:cs="Calibri"/>
        </w:rPr>
      </w:pPr>
      <w:r w:rsidRPr="00367080">
        <w:rPr>
          <w:rFonts w:ascii="Calibri" w:hAnsi="Calibri" w:cs="Calibri"/>
          <w:noProof/>
          <w:lang w:val="en-US"/>
        </w:rPr>
        <w:drawing>
          <wp:inline distT="0" distB="0" distL="0" distR="0" wp14:anchorId="7D864545" wp14:editId="0FCC3536">
            <wp:extent cx="5731510" cy="2360295"/>
            <wp:effectExtent l="0" t="0" r="2540" b="1905"/>
            <wp:docPr id="156422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01660" name=""/>
                    <pic:cNvPicPr/>
                  </pic:nvPicPr>
                  <pic:blipFill>
                    <a:blip r:embed="rId6"/>
                    <a:stretch>
                      <a:fillRect/>
                    </a:stretch>
                  </pic:blipFill>
                  <pic:spPr>
                    <a:xfrm>
                      <a:off x="0" y="0"/>
                      <a:ext cx="5731510" cy="2360295"/>
                    </a:xfrm>
                    <a:prstGeom prst="rect">
                      <a:avLst/>
                    </a:prstGeom>
                  </pic:spPr>
                </pic:pic>
              </a:graphicData>
            </a:graphic>
          </wp:inline>
        </w:drawing>
      </w:r>
    </w:p>
    <w:p w14:paraId="63F2051F" w14:textId="4188EF1A" w:rsidR="00D10492" w:rsidRPr="00367080" w:rsidRDefault="002C109D" w:rsidP="002C109D">
      <w:pPr>
        <w:pStyle w:val="Caption"/>
        <w:ind w:left="1440" w:firstLine="720"/>
        <w:rPr>
          <w:rFonts w:ascii="Calibri" w:hAnsi="Calibri" w:cs="Calibri"/>
        </w:rPr>
      </w:pPr>
      <w:r w:rsidRPr="00367080">
        <w:rPr>
          <w:rFonts w:ascii="Calibri" w:hAnsi="Calibri" w:cs="Calibri"/>
        </w:rPr>
        <w:t xml:space="preserve">Figure </w:t>
      </w:r>
      <w:r w:rsidRPr="00367080">
        <w:rPr>
          <w:rFonts w:ascii="Calibri" w:hAnsi="Calibri" w:cs="Calibri"/>
        </w:rPr>
        <w:fldChar w:fldCharType="begin"/>
      </w:r>
      <w:r w:rsidRPr="00367080">
        <w:rPr>
          <w:rFonts w:ascii="Calibri" w:hAnsi="Calibri" w:cs="Calibri"/>
        </w:rPr>
        <w:instrText xml:space="preserve"> SEQ Figure \* ARABIC </w:instrText>
      </w:r>
      <w:r w:rsidRPr="00367080">
        <w:rPr>
          <w:rFonts w:ascii="Calibri" w:hAnsi="Calibri" w:cs="Calibri"/>
        </w:rPr>
        <w:fldChar w:fldCharType="separate"/>
      </w:r>
      <w:r w:rsidRPr="00367080">
        <w:rPr>
          <w:rFonts w:ascii="Calibri" w:hAnsi="Calibri" w:cs="Calibri"/>
        </w:rPr>
        <w:t>1</w:t>
      </w:r>
      <w:r w:rsidRPr="00367080">
        <w:rPr>
          <w:rFonts w:ascii="Calibri" w:hAnsi="Calibri" w:cs="Calibri"/>
        </w:rPr>
        <w:fldChar w:fldCharType="end"/>
      </w:r>
      <w:r w:rsidRPr="00367080">
        <w:rPr>
          <w:rFonts w:ascii="Calibri" w:hAnsi="Calibri" w:cs="Calibri"/>
        </w:rPr>
        <w:t xml:space="preserve"> Manage District Tech leads grid</w:t>
      </w:r>
    </w:p>
    <w:p w14:paraId="7566B3D7" w14:textId="77777777" w:rsidR="002C109D" w:rsidRPr="00367080" w:rsidRDefault="00D14B31" w:rsidP="002C109D">
      <w:pPr>
        <w:keepNext/>
        <w:rPr>
          <w:rFonts w:ascii="Calibri" w:hAnsi="Calibri" w:cs="Calibri"/>
        </w:rPr>
      </w:pPr>
      <w:r w:rsidRPr="00367080">
        <w:rPr>
          <w:rFonts w:ascii="Calibri" w:hAnsi="Calibri" w:cs="Calibri"/>
          <w:noProof/>
          <w:lang w:val="en-US"/>
        </w:rPr>
        <w:drawing>
          <wp:inline distT="0" distB="0" distL="0" distR="0" wp14:anchorId="255E6F16" wp14:editId="1503AE57">
            <wp:extent cx="5731510" cy="4528820"/>
            <wp:effectExtent l="0" t="0" r="2540" b="5080"/>
            <wp:docPr id="1805633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12383" name=""/>
                    <pic:cNvPicPr/>
                  </pic:nvPicPr>
                  <pic:blipFill>
                    <a:blip r:embed="rId7"/>
                    <a:stretch>
                      <a:fillRect/>
                    </a:stretch>
                  </pic:blipFill>
                  <pic:spPr>
                    <a:xfrm>
                      <a:off x="0" y="0"/>
                      <a:ext cx="5731510" cy="4528820"/>
                    </a:xfrm>
                    <a:prstGeom prst="rect">
                      <a:avLst/>
                    </a:prstGeom>
                  </pic:spPr>
                </pic:pic>
              </a:graphicData>
            </a:graphic>
          </wp:inline>
        </w:drawing>
      </w:r>
    </w:p>
    <w:p w14:paraId="000E2AA2" w14:textId="2BF131AA" w:rsidR="002C109D" w:rsidRPr="00367080" w:rsidRDefault="002C109D" w:rsidP="002C109D">
      <w:pPr>
        <w:pStyle w:val="Caption"/>
        <w:rPr>
          <w:rFonts w:ascii="Calibri" w:hAnsi="Calibri" w:cs="Calibri"/>
        </w:rPr>
      </w:pPr>
      <w:r w:rsidRPr="00367080">
        <w:rPr>
          <w:rFonts w:ascii="Calibri" w:hAnsi="Calibri" w:cs="Calibri"/>
        </w:rPr>
        <w:t xml:space="preserve">Figure </w:t>
      </w:r>
      <w:r w:rsidRPr="00367080">
        <w:rPr>
          <w:rFonts w:ascii="Calibri" w:hAnsi="Calibri" w:cs="Calibri"/>
        </w:rPr>
        <w:fldChar w:fldCharType="begin"/>
      </w:r>
      <w:r w:rsidRPr="00367080">
        <w:rPr>
          <w:rFonts w:ascii="Calibri" w:hAnsi="Calibri" w:cs="Calibri"/>
        </w:rPr>
        <w:instrText xml:space="preserve"> SEQ Figure \* ARABIC </w:instrText>
      </w:r>
      <w:r w:rsidRPr="00367080">
        <w:rPr>
          <w:rFonts w:ascii="Calibri" w:hAnsi="Calibri" w:cs="Calibri"/>
        </w:rPr>
        <w:fldChar w:fldCharType="separate"/>
      </w:r>
      <w:r w:rsidRPr="00367080">
        <w:rPr>
          <w:rFonts w:ascii="Calibri" w:hAnsi="Calibri" w:cs="Calibri"/>
        </w:rPr>
        <w:t>2</w:t>
      </w:r>
      <w:r w:rsidRPr="00367080">
        <w:rPr>
          <w:rFonts w:ascii="Calibri" w:hAnsi="Calibri" w:cs="Calibri"/>
        </w:rPr>
        <w:fldChar w:fldCharType="end"/>
      </w:r>
      <w:r w:rsidRPr="00367080">
        <w:rPr>
          <w:rFonts w:ascii="Calibri" w:hAnsi="Calibri" w:cs="Calibri"/>
        </w:rPr>
        <w:t>: Create District Tech Lead pop up.</w:t>
      </w:r>
    </w:p>
    <w:p w14:paraId="497B4A1F" w14:textId="77777777" w:rsidR="002C109D" w:rsidRPr="00367080" w:rsidRDefault="00D14B31" w:rsidP="002C109D">
      <w:pPr>
        <w:keepNext/>
        <w:rPr>
          <w:rFonts w:ascii="Calibri" w:hAnsi="Calibri" w:cs="Calibri"/>
        </w:rPr>
      </w:pPr>
      <w:r w:rsidRPr="00367080">
        <w:rPr>
          <w:rFonts w:ascii="Calibri" w:hAnsi="Calibri" w:cs="Calibri"/>
          <w:noProof/>
          <w:lang w:val="en-US"/>
        </w:rPr>
        <w:drawing>
          <wp:inline distT="0" distB="0" distL="0" distR="0" wp14:anchorId="312CAB90" wp14:editId="19BE88E2">
            <wp:extent cx="5677692" cy="3038899"/>
            <wp:effectExtent l="0" t="0" r="0" b="9525"/>
            <wp:docPr id="9871860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2753" name=""/>
                    <pic:cNvPicPr/>
                  </pic:nvPicPr>
                  <pic:blipFill>
                    <a:blip r:embed="rId8"/>
                    <a:stretch>
                      <a:fillRect/>
                    </a:stretch>
                  </pic:blipFill>
                  <pic:spPr>
                    <a:xfrm>
                      <a:off x="0" y="0"/>
                      <a:ext cx="5677692" cy="3038899"/>
                    </a:xfrm>
                    <a:prstGeom prst="rect">
                      <a:avLst/>
                    </a:prstGeom>
                  </pic:spPr>
                </pic:pic>
              </a:graphicData>
            </a:graphic>
          </wp:inline>
        </w:drawing>
      </w:r>
    </w:p>
    <w:p w14:paraId="3C4B10FF" w14:textId="3DB5CC99" w:rsidR="00D10492" w:rsidRPr="00367080" w:rsidRDefault="002C109D" w:rsidP="002C109D">
      <w:pPr>
        <w:pStyle w:val="Caption"/>
        <w:ind w:left="1440" w:firstLine="720"/>
        <w:rPr>
          <w:rFonts w:ascii="Calibri" w:hAnsi="Calibri" w:cs="Calibri"/>
        </w:rPr>
      </w:pPr>
      <w:r w:rsidRPr="00367080">
        <w:rPr>
          <w:rFonts w:ascii="Calibri" w:hAnsi="Calibri" w:cs="Calibri"/>
        </w:rPr>
        <w:t xml:space="preserve">Figure </w:t>
      </w:r>
      <w:r w:rsidRPr="00367080">
        <w:rPr>
          <w:rFonts w:ascii="Calibri" w:hAnsi="Calibri" w:cs="Calibri"/>
        </w:rPr>
        <w:fldChar w:fldCharType="begin"/>
      </w:r>
      <w:r w:rsidRPr="00367080">
        <w:rPr>
          <w:rFonts w:ascii="Calibri" w:hAnsi="Calibri" w:cs="Calibri"/>
        </w:rPr>
        <w:instrText xml:space="preserve"> SEQ Figure \* ARABIC </w:instrText>
      </w:r>
      <w:r w:rsidRPr="00367080">
        <w:rPr>
          <w:rFonts w:ascii="Calibri" w:hAnsi="Calibri" w:cs="Calibri"/>
        </w:rPr>
        <w:fldChar w:fldCharType="separate"/>
      </w:r>
      <w:r w:rsidRPr="00367080">
        <w:rPr>
          <w:rFonts w:ascii="Calibri" w:hAnsi="Calibri" w:cs="Calibri"/>
        </w:rPr>
        <w:t>3</w:t>
      </w:r>
      <w:r w:rsidRPr="00367080">
        <w:rPr>
          <w:rFonts w:ascii="Calibri" w:hAnsi="Calibri" w:cs="Calibri"/>
        </w:rPr>
        <w:fldChar w:fldCharType="end"/>
      </w:r>
      <w:r w:rsidRPr="00367080">
        <w:rPr>
          <w:rFonts w:ascii="Calibri" w:hAnsi="Calibri" w:cs="Calibri"/>
        </w:rPr>
        <w:t>: Resend Invitation confirmation pop up.</w:t>
      </w:r>
    </w:p>
    <w:p w14:paraId="56750354" w14:textId="77777777" w:rsidR="002C109D" w:rsidRPr="00367080" w:rsidRDefault="00B11C5E" w:rsidP="002C109D">
      <w:pPr>
        <w:keepNext/>
        <w:rPr>
          <w:rFonts w:ascii="Calibri" w:hAnsi="Calibri" w:cs="Calibri"/>
        </w:rPr>
      </w:pPr>
      <w:r w:rsidRPr="00367080">
        <w:rPr>
          <w:rFonts w:ascii="Calibri" w:hAnsi="Calibri" w:cs="Calibri"/>
          <w:noProof/>
          <w:lang w:val="en-US"/>
        </w:rPr>
        <w:drawing>
          <wp:inline distT="0" distB="0" distL="0" distR="0" wp14:anchorId="0B8D540F" wp14:editId="05F03E94">
            <wp:extent cx="5731510" cy="3641090"/>
            <wp:effectExtent l="0" t="0" r="2540" b="0"/>
            <wp:docPr id="13996267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90542" name=""/>
                    <pic:cNvPicPr/>
                  </pic:nvPicPr>
                  <pic:blipFill>
                    <a:blip r:embed="rId9"/>
                    <a:stretch>
                      <a:fillRect/>
                    </a:stretch>
                  </pic:blipFill>
                  <pic:spPr>
                    <a:xfrm>
                      <a:off x="0" y="0"/>
                      <a:ext cx="5731510" cy="3641090"/>
                    </a:xfrm>
                    <a:prstGeom prst="rect">
                      <a:avLst/>
                    </a:prstGeom>
                  </pic:spPr>
                </pic:pic>
              </a:graphicData>
            </a:graphic>
          </wp:inline>
        </w:drawing>
      </w:r>
    </w:p>
    <w:p w14:paraId="2BF22D73" w14:textId="06E5F7F5" w:rsidR="00B11C5E" w:rsidRPr="00367080" w:rsidRDefault="002C109D" w:rsidP="002C109D">
      <w:pPr>
        <w:pStyle w:val="Caption"/>
        <w:ind w:left="720" w:firstLine="720"/>
        <w:rPr>
          <w:rFonts w:ascii="Calibri" w:hAnsi="Calibri" w:cs="Calibri"/>
        </w:rPr>
      </w:pPr>
      <w:r w:rsidRPr="00367080">
        <w:rPr>
          <w:rFonts w:ascii="Calibri" w:hAnsi="Calibri" w:cs="Calibri"/>
        </w:rPr>
        <w:t xml:space="preserve">Figure </w:t>
      </w:r>
      <w:r w:rsidRPr="00367080">
        <w:rPr>
          <w:rFonts w:ascii="Calibri" w:hAnsi="Calibri" w:cs="Calibri"/>
        </w:rPr>
        <w:fldChar w:fldCharType="begin"/>
      </w:r>
      <w:r w:rsidRPr="00367080">
        <w:rPr>
          <w:rFonts w:ascii="Calibri" w:hAnsi="Calibri" w:cs="Calibri"/>
        </w:rPr>
        <w:instrText xml:space="preserve"> SEQ Figure \* ARABIC </w:instrText>
      </w:r>
      <w:r w:rsidRPr="00367080">
        <w:rPr>
          <w:rFonts w:ascii="Calibri" w:hAnsi="Calibri" w:cs="Calibri"/>
        </w:rPr>
        <w:fldChar w:fldCharType="separate"/>
      </w:r>
      <w:r w:rsidRPr="00367080">
        <w:rPr>
          <w:rFonts w:ascii="Calibri" w:hAnsi="Calibri" w:cs="Calibri"/>
        </w:rPr>
        <w:t>4</w:t>
      </w:r>
      <w:r w:rsidRPr="00367080">
        <w:rPr>
          <w:rFonts w:ascii="Calibri" w:hAnsi="Calibri" w:cs="Calibri"/>
        </w:rPr>
        <w:fldChar w:fldCharType="end"/>
      </w:r>
      <w:r w:rsidRPr="00367080">
        <w:rPr>
          <w:rFonts w:ascii="Calibri" w:hAnsi="Calibri" w:cs="Calibri"/>
        </w:rPr>
        <w:t>: Deactivate District Tech Lead confirmation pops up</w:t>
      </w:r>
    </w:p>
    <w:p w14:paraId="03900E68" w14:textId="77777777" w:rsidR="002C109D" w:rsidRPr="00367080" w:rsidRDefault="00B11C5E" w:rsidP="002C109D">
      <w:pPr>
        <w:keepNext/>
        <w:rPr>
          <w:rFonts w:ascii="Calibri" w:hAnsi="Calibri" w:cs="Calibri"/>
        </w:rPr>
      </w:pPr>
      <w:r w:rsidRPr="00367080">
        <w:rPr>
          <w:rFonts w:ascii="Calibri" w:hAnsi="Calibri" w:cs="Calibri"/>
          <w:noProof/>
          <w:lang w:val="en-US"/>
        </w:rPr>
        <w:drawing>
          <wp:inline distT="0" distB="0" distL="0" distR="0" wp14:anchorId="5CD1E0C3" wp14:editId="73E0F677">
            <wp:extent cx="5731510" cy="3350895"/>
            <wp:effectExtent l="0" t="0" r="2540" b="1905"/>
            <wp:docPr id="18539925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46166" name=""/>
                    <pic:cNvPicPr/>
                  </pic:nvPicPr>
                  <pic:blipFill>
                    <a:blip r:embed="rId10"/>
                    <a:stretch>
                      <a:fillRect/>
                    </a:stretch>
                  </pic:blipFill>
                  <pic:spPr>
                    <a:xfrm>
                      <a:off x="0" y="0"/>
                      <a:ext cx="5731510" cy="3350895"/>
                    </a:xfrm>
                    <a:prstGeom prst="rect">
                      <a:avLst/>
                    </a:prstGeom>
                  </pic:spPr>
                </pic:pic>
              </a:graphicData>
            </a:graphic>
          </wp:inline>
        </w:drawing>
      </w:r>
    </w:p>
    <w:p w14:paraId="6E4F1E87" w14:textId="31344202" w:rsidR="00B11C5E" w:rsidRPr="00367080" w:rsidRDefault="002C109D" w:rsidP="002C109D">
      <w:pPr>
        <w:pStyle w:val="Caption"/>
        <w:ind w:left="1440" w:firstLine="720"/>
        <w:rPr>
          <w:rFonts w:ascii="Calibri" w:hAnsi="Calibri" w:cs="Calibri"/>
        </w:rPr>
      </w:pPr>
      <w:r w:rsidRPr="00367080">
        <w:rPr>
          <w:rFonts w:ascii="Calibri" w:hAnsi="Calibri" w:cs="Calibri"/>
        </w:rPr>
        <w:t xml:space="preserve">Figure </w:t>
      </w:r>
      <w:r w:rsidRPr="00367080">
        <w:rPr>
          <w:rFonts w:ascii="Calibri" w:hAnsi="Calibri" w:cs="Calibri"/>
        </w:rPr>
        <w:fldChar w:fldCharType="begin"/>
      </w:r>
      <w:r w:rsidRPr="00367080">
        <w:rPr>
          <w:rFonts w:ascii="Calibri" w:hAnsi="Calibri" w:cs="Calibri"/>
        </w:rPr>
        <w:instrText xml:space="preserve"> SEQ Figure \* ARABIC </w:instrText>
      </w:r>
      <w:r w:rsidRPr="00367080">
        <w:rPr>
          <w:rFonts w:ascii="Calibri" w:hAnsi="Calibri" w:cs="Calibri"/>
        </w:rPr>
        <w:fldChar w:fldCharType="separate"/>
      </w:r>
      <w:r w:rsidRPr="00367080">
        <w:rPr>
          <w:rFonts w:ascii="Calibri" w:hAnsi="Calibri" w:cs="Calibri"/>
        </w:rPr>
        <w:t>5</w:t>
      </w:r>
      <w:r w:rsidRPr="00367080">
        <w:rPr>
          <w:rFonts w:ascii="Calibri" w:hAnsi="Calibri" w:cs="Calibri"/>
        </w:rPr>
        <w:fldChar w:fldCharType="end"/>
      </w:r>
      <w:r w:rsidRPr="00367080">
        <w:rPr>
          <w:rFonts w:ascii="Calibri" w:hAnsi="Calibri" w:cs="Calibri"/>
        </w:rPr>
        <w:t xml:space="preserve">: Reactivate District Tech Lead confirmation </w:t>
      </w:r>
      <w:proofErr w:type="gramStart"/>
      <w:r w:rsidRPr="00367080">
        <w:rPr>
          <w:rFonts w:ascii="Calibri" w:hAnsi="Calibri" w:cs="Calibri"/>
        </w:rPr>
        <w:t>pop</w:t>
      </w:r>
      <w:proofErr w:type="gramEnd"/>
      <w:r w:rsidRPr="00367080">
        <w:rPr>
          <w:rFonts w:ascii="Calibri" w:hAnsi="Calibri" w:cs="Calibri"/>
        </w:rPr>
        <w:t xml:space="preserve"> up</w:t>
      </w:r>
    </w:p>
    <w:p w14:paraId="41A08771" w14:textId="77777777" w:rsidR="00D10492" w:rsidRPr="00A71D0F" w:rsidRDefault="00D10492" w:rsidP="00A71D0F">
      <w:pPr>
        <w:rPr>
          <w:rFonts w:ascii="Calibri" w:hAnsi="Calibri" w:cs="Calibri"/>
          <w:lang w:val="en-US"/>
        </w:rPr>
      </w:pPr>
    </w:p>
    <w:p w14:paraId="6A93F284" w14:textId="1E898DBA" w:rsidR="00F85AEF" w:rsidRPr="00A71D0F" w:rsidRDefault="00F85AEF" w:rsidP="00A71D0F">
      <w:pPr>
        <w:rPr>
          <w:rFonts w:ascii="Calibri" w:hAnsi="Calibri" w:cs="Calibri"/>
          <w:lang w:val="en-US"/>
        </w:rPr>
      </w:pPr>
    </w:p>
    <w:p w14:paraId="48CBB48E" w14:textId="77777777" w:rsidR="00F85AEF" w:rsidRPr="00A71D0F" w:rsidRDefault="00F85AEF" w:rsidP="006C3D60">
      <w:pPr>
        <w:spacing w:before="100" w:beforeAutospacing="1" w:after="100" w:afterAutospacing="1"/>
        <w:outlineLvl w:val="2"/>
        <w:rPr>
          <w:rFonts w:ascii="Calibri" w:hAnsi="Calibri" w:cs="Calibri"/>
          <w:b/>
          <w:sz w:val="27"/>
          <w:szCs w:val="27"/>
        </w:rPr>
      </w:pPr>
      <w:r w:rsidRPr="00A71D0F">
        <w:rPr>
          <w:rFonts w:ascii="Calibri" w:hAnsi="Calibri" w:cs="Calibri"/>
          <w:b/>
          <w:sz w:val="27"/>
          <w:szCs w:val="27"/>
        </w:rPr>
        <w:t>Involved APIs</w:t>
      </w:r>
    </w:p>
    <w:tbl>
      <w:tblPr>
        <w:tblStyle w:val="TableGrid"/>
        <w:tblW w:w="0" w:type="auto"/>
        <w:tblLook w:val="04A0" w:firstRow="1" w:lastRow="0" w:firstColumn="1" w:lastColumn="0" w:noHBand="0" w:noVBand="1"/>
      </w:tblPr>
      <w:tblGrid>
        <w:gridCol w:w="2832"/>
        <w:gridCol w:w="3729"/>
      </w:tblGrid>
      <w:tr w:rsidR="00F85AEF" w:rsidRPr="00A71D0F" w14:paraId="05D8FCE0" w14:textId="77777777" w:rsidTr="00B11C5E">
        <w:tc>
          <w:tcPr>
            <w:tcW w:w="0" w:type="auto"/>
            <w:hideMark/>
          </w:tcPr>
          <w:p w14:paraId="49DA7610" w14:textId="77777777" w:rsidR="00F85AEF" w:rsidRPr="00A71D0F" w:rsidRDefault="00F85AEF" w:rsidP="00A71D0F">
            <w:pPr>
              <w:rPr>
                <w:rFonts w:ascii="Calibri" w:hAnsi="Calibri" w:cs="Calibri"/>
                <w:b/>
                <w:lang w:val="en-US"/>
              </w:rPr>
            </w:pPr>
            <w:r w:rsidRPr="00A71D0F">
              <w:rPr>
                <w:rFonts w:ascii="Calibri" w:hAnsi="Calibri" w:cs="Calibri"/>
                <w:b/>
                <w:lang w:val="en-US"/>
              </w:rPr>
              <w:t>Action</w:t>
            </w:r>
          </w:p>
        </w:tc>
        <w:tc>
          <w:tcPr>
            <w:tcW w:w="0" w:type="auto"/>
            <w:hideMark/>
          </w:tcPr>
          <w:p w14:paraId="5CF032C8" w14:textId="77777777" w:rsidR="00F85AEF" w:rsidRPr="00A71D0F" w:rsidRDefault="00F85AEF" w:rsidP="00A71D0F">
            <w:pPr>
              <w:rPr>
                <w:rFonts w:ascii="Calibri" w:hAnsi="Calibri" w:cs="Calibri"/>
                <w:b/>
                <w:lang w:val="en-US"/>
              </w:rPr>
            </w:pPr>
            <w:r w:rsidRPr="00A71D0F">
              <w:rPr>
                <w:rFonts w:ascii="Calibri" w:hAnsi="Calibri" w:cs="Calibri"/>
                <w:b/>
                <w:lang w:val="en-US"/>
              </w:rPr>
              <w:t>API</w:t>
            </w:r>
          </w:p>
        </w:tc>
      </w:tr>
      <w:tr w:rsidR="00F85AEF" w:rsidRPr="00A71D0F" w14:paraId="19D7F33F" w14:textId="77777777" w:rsidTr="00B11C5E">
        <w:tc>
          <w:tcPr>
            <w:tcW w:w="0" w:type="auto"/>
            <w:hideMark/>
          </w:tcPr>
          <w:p w14:paraId="7069C529" w14:textId="77777777" w:rsidR="00F85AEF" w:rsidRPr="00A71D0F" w:rsidRDefault="00F85AEF" w:rsidP="00A71D0F">
            <w:pPr>
              <w:rPr>
                <w:rFonts w:ascii="Calibri" w:hAnsi="Calibri" w:cs="Calibri"/>
                <w:lang w:val="en-US"/>
              </w:rPr>
            </w:pPr>
            <w:r w:rsidRPr="00A71D0F">
              <w:rPr>
                <w:rFonts w:ascii="Calibri" w:hAnsi="Calibri" w:cs="Calibri"/>
                <w:lang w:val="en-US"/>
              </w:rPr>
              <w:t>Create District Tech Lead</w:t>
            </w:r>
          </w:p>
        </w:tc>
        <w:tc>
          <w:tcPr>
            <w:tcW w:w="0" w:type="auto"/>
            <w:hideMark/>
          </w:tcPr>
          <w:p w14:paraId="24BDA10B" w14:textId="77777777" w:rsidR="00F85AEF" w:rsidRPr="00A71D0F" w:rsidRDefault="00F85AEF" w:rsidP="00A71D0F">
            <w:pPr>
              <w:rPr>
                <w:rFonts w:ascii="Calibri" w:hAnsi="Calibri" w:cs="Calibri"/>
                <w:lang w:val="en-US"/>
              </w:rPr>
            </w:pPr>
            <w:r w:rsidRPr="00A71D0F">
              <w:rPr>
                <w:rFonts w:ascii="Calibri" w:hAnsi="Calibri" w:cs="Calibri"/>
                <w:lang w:val="en-US"/>
              </w:rPr>
              <w:t>POST /</w:t>
            </w:r>
            <w:proofErr w:type="spellStart"/>
            <w:r w:rsidRPr="00A71D0F">
              <w:rPr>
                <w:rFonts w:ascii="Calibri" w:hAnsi="Calibri" w:cs="Calibri"/>
                <w:lang w:val="en-US"/>
              </w:rPr>
              <w:t>api</w:t>
            </w:r>
            <w:proofErr w:type="spellEnd"/>
            <w:r w:rsidRPr="00A71D0F">
              <w:rPr>
                <w:rFonts w:ascii="Calibri" w:hAnsi="Calibri" w:cs="Calibri"/>
                <w:lang w:val="en-US"/>
              </w:rPr>
              <w:t>/admin/district-tech-leads</w:t>
            </w:r>
          </w:p>
        </w:tc>
      </w:tr>
      <w:tr w:rsidR="00F85AEF" w:rsidRPr="00A71D0F" w14:paraId="5B2641D3" w14:textId="77777777" w:rsidTr="00B11C5E">
        <w:tc>
          <w:tcPr>
            <w:tcW w:w="0" w:type="auto"/>
            <w:hideMark/>
          </w:tcPr>
          <w:p w14:paraId="0C9B7FF9" w14:textId="77777777" w:rsidR="00F85AEF" w:rsidRPr="00A71D0F" w:rsidRDefault="00F85AEF" w:rsidP="00A71D0F">
            <w:pPr>
              <w:rPr>
                <w:rFonts w:ascii="Calibri" w:hAnsi="Calibri" w:cs="Calibri"/>
                <w:lang w:val="en-US"/>
              </w:rPr>
            </w:pPr>
            <w:r w:rsidRPr="00A71D0F">
              <w:rPr>
                <w:rFonts w:ascii="Calibri" w:hAnsi="Calibri" w:cs="Calibri"/>
                <w:lang w:val="en-US"/>
              </w:rPr>
              <w:t>Send Invitation</w:t>
            </w:r>
          </w:p>
        </w:tc>
        <w:tc>
          <w:tcPr>
            <w:tcW w:w="0" w:type="auto"/>
            <w:hideMark/>
          </w:tcPr>
          <w:p w14:paraId="44891CE4" w14:textId="77777777" w:rsidR="00F85AEF" w:rsidRPr="00A71D0F" w:rsidRDefault="00F85AEF" w:rsidP="00A71D0F">
            <w:pPr>
              <w:rPr>
                <w:rFonts w:ascii="Calibri" w:hAnsi="Calibri" w:cs="Calibri"/>
                <w:lang w:val="en-US"/>
              </w:rPr>
            </w:pPr>
            <w:r w:rsidRPr="00A71D0F">
              <w:rPr>
                <w:rFonts w:ascii="Calibri" w:hAnsi="Calibri" w:cs="Calibri"/>
                <w:lang w:val="en-US"/>
              </w:rPr>
              <w:t>POST /</w:t>
            </w:r>
            <w:proofErr w:type="spellStart"/>
            <w:r w:rsidRPr="00A71D0F">
              <w:rPr>
                <w:rFonts w:ascii="Calibri" w:hAnsi="Calibri" w:cs="Calibri"/>
                <w:lang w:val="en-US"/>
              </w:rPr>
              <w:t>api</w:t>
            </w:r>
            <w:proofErr w:type="spellEnd"/>
            <w:r w:rsidRPr="00A71D0F">
              <w:rPr>
                <w:rFonts w:ascii="Calibri" w:hAnsi="Calibri" w:cs="Calibri"/>
                <w:lang w:val="en-US"/>
              </w:rPr>
              <w:t>/admin/send-invite</w:t>
            </w:r>
          </w:p>
        </w:tc>
      </w:tr>
      <w:tr w:rsidR="00F85AEF" w:rsidRPr="00A71D0F" w14:paraId="08268561" w14:textId="77777777" w:rsidTr="00B11C5E">
        <w:tc>
          <w:tcPr>
            <w:tcW w:w="0" w:type="auto"/>
            <w:hideMark/>
          </w:tcPr>
          <w:p w14:paraId="65B8242D" w14:textId="77777777" w:rsidR="00F85AEF" w:rsidRPr="00A71D0F" w:rsidRDefault="00F85AEF" w:rsidP="00A71D0F">
            <w:pPr>
              <w:rPr>
                <w:rFonts w:ascii="Calibri" w:hAnsi="Calibri" w:cs="Calibri"/>
                <w:lang w:val="en-US"/>
              </w:rPr>
            </w:pPr>
            <w:r w:rsidRPr="00A71D0F">
              <w:rPr>
                <w:rFonts w:ascii="Calibri" w:hAnsi="Calibri" w:cs="Calibri"/>
                <w:lang w:val="en-US"/>
              </w:rPr>
              <w:t>Resend Invitation</w:t>
            </w:r>
          </w:p>
        </w:tc>
        <w:tc>
          <w:tcPr>
            <w:tcW w:w="0" w:type="auto"/>
            <w:hideMark/>
          </w:tcPr>
          <w:p w14:paraId="6450BB18" w14:textId="77777777" w:rsidR="00F85AEF" w:rsidRPr="00A71D0F" w:rsidRDefault="00F85AEF" w:rsidP="00A71D0F">
            <w:pPr>
              <w:rPr>
                <w:rFonts w:ascii="Calibri" w:hAnsi="Calibri" w:cs="Calibri"/>
                <w:lang w:val="en-US"/>
              </w:rPr>
            </w:pPr>
            <w:r w:rsidRPr="00A71D0F">
              <w:rPr>
                <w:rFonts w:ascii="Calibri" w:hAnsi="Calibri" w:cs="Calibri"/>
                <w:lang w:val="en-US"/>
              </w:rPr>
              <w:t>POST /</w:t>
            </w:r>
            <w:proofErr w:type="spellStart"/>
            <w:r w:rsidRPr="00A71D0F">
              <w:rPr>
                <w:rFonts w:ascii="Calibri" w:hAnsi="Calibri" w:cs="Calibri"/>
                <w:lang w:val="en-US"/>
              </w:rPr>
              <w:t>api</w:t>
            </w:r>
            <w:proofErr w:type="spellEnd"/>
            <w:r w:rsidRPr="00A71D0F">
              <w:rPr>
                <w:rFonts w:ascii="Calibri" w:hAnsi="Calibri" w:cs="Calibri"/>
                <w:lang w:val="en-US"/>
              </w:rPr>
              <w:t>/admin/resend-invite/{id}</w:t>
            </w:r>
          </w:p>
        </w:tc>
      </w:tr>
      <w:tr w:rsidR="00F85AEF" w:rsidRPr="00A71D0F" w14:paraId="407F9C51" w14:textId="77777777" w:rsidTr="00B11C5E">
        <w:tc>
          <w:tcPr>
            <w:tcW w:w="0" w:type="auto"/>
            <w:hideMark/>
          </w:tcPr>
          <w:p w14:paraId="48D77ECE" w14:textId="77777777" w:rsidR="00F85AEF" w:rsidRPr="00A71D0F" w:rsidRDefault="00F85AEF" w:rsidP="00A71D0F">
            <w:pPr>
              <w:rPr>
                <w:rFonts w:ascii="Calibri" w:hAnsi="Calibri" w:cs="Calibri"/>
                <w:lang w:val="en-US"/>
              </w:rPr>
            </w:pPr>
            <w:r w:rsidRPr="00A71D0F">
              <w:rPr>
                <w:rFonts w:ascii="Calibri" w:hAnsi="Calibri" w:cs="Calibri"/>
                <w:lang w:val="en-US"/>
              </w:rPr>
              <w:t>Get District Tech Leads List</w:t>
            </w:r>
          </w:p>
        </w:tc>
        <w:tc>
          <w:tcPr>
            <w:tcW w:w="0" w:type="auto"/>
            <w:hideMark/>
          </w:tcPr>
          <w:p w14:paraId="0E2870E4" w14:textId="77777777" w:rsidR="00F85AEF" w:rsidRPr="00A71D0F" w:rsidRDefault="00F85AEF" w:rsidP="00A71D0F">
            <w:pPr>
              <w:rPr>
                <w:rFonts w:ascii="Calibri" w:hAnsi="Calibri" w:cs="Calibri"/>
                <w:lang w:val="en-US"/>
              </w:rPr>
            </w:pPr>
            <w:r w:rsidRPr="00A71D0F">
              <w:rPr>
                <w:rFonts w:ascii="Calibri" w:hAnsi="Calibri" w:cs="Calibri"/>
                <w:lang w:val="en-US"/>
              </w:rPr>
              <w:t>GET /</w:t>
            </w:r>
            <w:proofErr w:type="spellStart"/>
            <w:r w:rsidRPr="00A71D0F">
              <w:rPr>
                <w:rFonts w:ascii="Calibri" w:hAnsi="Calibri" w:cs="Calibri"/>
                <w:lang w:val="en-US"/>
              </w:rPr>
              <w:t>api</w:t>
            </w:r>
            <w:proofErr w:type="spellEnd"/>
            <w:r w:rsidRPr="00A71D0F">
              <w:rPr>
                <w:rFonts w:ascii="Calibri" w:hAnsi="Calibri" w:cs="Calibri"/>
                <w:lang w:val="en-US"/>
              </w:rPr>
              <w:t>/admin/district-tech-leads</w:t>
            </w:r>
          </w:p>
        </w:tc>
      </w:tr>
      <w:tr w:rsidR="00F85AEF" w:rsidRPr="00A71D0F" w14:paraId="1AE0890B" w14:textId="77777777" w:rsidTr="00B11C5E">
        <w:tc>
          <w:tcPr>
            <w:tcW w:w="0" w:type="auto"/>
            <w:hideMark/>
          </w:tcPr>
          <w:p w14:paraId="7A9C9FD2" w14:textId="77777777" w:rsidR="00F85AEF" w:rsidRPr="00A71D0F" w:rsidRDefault="00F85AEF" w:rsidP="00A71D0F">
            <w:pPr>
              <w:rPr>
                <w:rFonts w:ascii="Calibri" w:hAnsi="Calibri" w:cs="Calibri"/>
                <w:lang w:val="en-US"/>
              </w:rPr>
            </w:pPr>
            <w:r w:rsidRPr="00A71D0F">
              <w:rPr>
                <w:rFonts w:ascii="Calibri" w:hAnsi="Calibri" w:cs="Calibri"/>
                <w:lang w:val="en-US"/>
              </w:rPr>
              <w:t>Validate Email</w:t>
            </w:r>
          </w:p>
        </w:tc>
        <w:tc>
          <w:tcPr>
            <w:tcW w:w="0" w:type="auto"/>
            <w:hideMark/>
          </w:tcPr>
          <w:p w14:paraId="65AC37AB" w14:textId="77777777" w:rsidR="00F85AEF" w:rsidRPr="00A71D0F" w:rsidRDefault="00F85AEF" w:rsidP="00A71D0F">
            <w:pPr>
              <w:rPr>
                <w:rFonts w:ascii="Calibri" w:hAnsi="Calibri" w:cs="Calibri"/>
                <w:lang w:val="en-US"/>
              </w:rPr>
            </w:pPr>
            <w:r w:rsidRPr="00A71D0F">
              <w:rPr>
                <w:rFonts w:ascii="Calibri" w:hAnsi="Calibri" w:cs="Calibri"/>
                <w:lang w:val="en-US"/>
              </w:rPr>
              <w:t>GET /</w:t>
            </w:r>
            <w:proofErr w:type="spellStart"/>
            <w:r w:rsidRPr="00A71D0F">
              <w:rPr>
                <w:rFonts w:ascii="Calibri" w:hAnsi="Calibri" w:cs="Calibri"/>
                <w:lang w:val="en-US"/>
              </w:rPr>
              <w:t>api</w:t>
            </w:r>
            <w:proofErr w:type="spellEnd"/>
            <w:r w:rsidRPr="00A71D0F">
              <w:rPr>
                <w:rFonts w:ascii="Calibri" w:hAnsi="Calibri" w:cs="Calibri"/>
                <w:lang w:val="en-US"/>
              </w:rPr>
              <w:t>/admin/validate-email</w:t>
            </w:r>
          </w:p>
        </w:tc>
      </w:tr>
    </w:tbl>
    <w:p w14:paraId="2F67FFA4" w14:textId="77777777" w:rsidR="0053104A" w:rsidRPr="00367080" w:rsidRDefault="0053104A" w:rsidP="00A71D0F">
      <w:pPr>
        <w:rPr>
          <w:rFonts w:ascii="Calibri" w:hAnsi="Calibri" w:cs="Calibri"/>
        </w:rPr>
      </w:pPr>
    </w:p>
    <w:p w14:paraId="4B895FF0" w14:textId="77777777" w:rsidR="0053104A" w:rsidRPr="00367080" w:rsidRDefault="0053104A" w:rsidP="0053104A">
      <w:pPr>
        <w:rPr>
          <w:rFonts w:ascii="Calibri" w:hAnsi="Calibri" w:cs="Calibri"/>
        </w:rPr>
      </w:pPr>
    </w:p>
    <w:p w14:paraId="5704D43F" w14:textId="77777777" w:rsidR="0053104A" w:rsidRPr="00367080" w:rsidRDefault="0053104A" w:rsidP="0053104A">
      <w:pPr>
        <w:rPr>
          <w:rFonts w:ascii="Calibri" w:hAnsi="Calibri" w:cs="Calibri"/>
        </w:rPr>
      </w:pPr>
    </w:p>
    <w:p w14:paraId="7D702D3C" w14:textId="77777777" w:rsidR="006C3D60" w:rsidRPr="00367080" w:rsidRDefault="006C3D60" w:rsidP="0053104A">
      <w:pPr>
        <w:rPr>
          <w:rFonts w:ascii="Calibri" w:hAnsi="Calibri" w:cs="Calibri"/>
        </w:rPr>
      </w:pPr>
    </w:p>
    <w:p w14:paraId="18270005" w14:textId="77777777" w:rsidR="006C3D60" w:rsidRPr="00367080" w:rsidRDefault="006C3D60" w:rsidP="0053104A">
      <w:pPr>
        <w:rPr>
          <w:rFonts w:ascii="Calibri" w:hAnsi="Calibri" w:cs="Calibri"/>
        </w:rPr>
      </w:pPr>
    </w:p>
    <w:p w14:paraId="33CAC675" w14:textId="77777777" w:rsidR="006C3D60" w:rsidRPr="00367080" w:rsidRDefault="006C3D60" w:rsidP="0053104A">
      <w:pPr>
        <w:rPr>
          <w:rFonts w:ascii="Calibri" w:hAnsi="Calibri" w:cs="Calibri"/>
        </w:rPr>
      </w:pPr>
    </w:p>
    <w:p w14:paraId="490A37C1" w14:textId="6660A56D" w:rsidR="007153FC" w:rsidRPr="002E3594" w:rsidRDefault="004C694F" w:rsidP="002E3594">
      <w:pPr>
        <w:pStyle w:val="Heading1"/>
        <w:rPr>
          <w:rStyle w:val="s2"/>
          <w:rFonts w:ascii="Calibri" w:eastAsia="Times New Roman" w:hAnsi="Calibri" w:cs="Calibri"/>
        </w:rPr>
      </w:pPr>
      <w:r w:rsidRPr="00B450AE">
        <w:rPr>
          <w:rFonts w:ascii="Calibri" w:eastAsia="Times New Roman" w:hAnsi="Calibri" w:cs="Calibri"/>
        </w:rPr>
        <w:t xml:space="preserve">Use Case </w:t>
      </w:r>
      <w:r w:rsidR="00EB63AA">
        <w:rPr>
          <w:rFonts w:ascii="Calibri" w:eastAsia="Times New Roman" w:hAnsi="Calibri" w:cs="Calibri"/>
        </w:rPr>
        <w:t>2</w:t>
      </w:r>
      <w:r w:rsidRPr="00B450AE">
        <w:rPr>
          <w:rFonts w:ascii="Calibri" w:eastAsia="Times New Roman" w:hAnsi="Calibri" w:cs="Calibri"/>
        </w:rPr>
        <w:t>:</w:t>
      </w:r>
      <w:r>
        <w:rPr>
          <w:rFonts w:ascii="Calibri" w:eastAsia="Times New Roman" w:hAnsi="Calibri" w:cs="Calibri"/>
        </w:rPr>
        <w:t xml:space="preserve"> </w:t>
      </w:r>
      <w:r w:rsidR="007153FC" w:rsidRPr="001F7831">
        <w:rPr>
          <w:rFonts w:ascii="Calibri" w:eastAsia="Times New Roman" w:hAnsi="Calibri" w:cs="Calibri"/>
        </w:rPr>
        <w:t>District Tech Lead Onboarding &amp; District Activation (Updated to Minimal Flow)</w:t>
      </w:r>
    </w:p>
    <w:p w14:paraId="4A4F12C5" w14:textId="1F61D095" w:rsidR="007153FC" w:rsidRPr="001F7831" w:rsidRDefault="007153FC" w:rsidP="001F7831">
      <w:pPr>
        <w:spacing w:before="100" w:beforeAutospacing="1" w:after="100" w:afterAutospacing="1"/>
        <w:outlineLvl w:val="2"/>
        <w:rPr>
          <w:rFonts w:ascii="Calibri" w:hAnsi="Calibri" w:cs="Calibri"/>
          <w:b/>
          <w:sz w:val="27"/>
          <w:szCs w:val="27"/>
        </w:rPr>
      </w:pPr>
      <w:r w:rsidRPr="001F7831">
        <w:rPr>
          <w:rFonts w:ascii="Calibri" w:hAnsi="Calibri" w:cs="Calibri"/>
          <w:b/>
          <w:sz w:val="27"/>
          <w:szCs w:val="27"/>
        </w:rPr>
        <w:t>Description</w:t>
      </w:r>
    </w:p>
    <w:p w14:paraId="6FE4A024" w14:textId="77777777" w:rsidR="007153FC" w:rsidRPr="001F7831" w:rsidRDefault="007153FC" w:rsidP="007153FC">
      <w:pPr>
        <w:pStyle w:val="p1"/>
        <w:rPr>
          <w:rFonts w:ascii="Calibri" w:hAnsi="Calibri" w:cs="Calibri"/>
        </w:rPr>
      </w:pPr>
      <w:r w:rsidRPr="001F7831">
        <w:rPr>
          <w:rFonts w:ascii="Calibri" w:hAnsi="Calibri" w:cs="Calibri"/>
        </w:rPr>
        <w:t xml:space="preserve">This use case describes how a District Tech Lead completes the </w:t>
      </w:r>
      <w:r w:rsidRPr="001F7831">
        <w:rPr>
          <w:rStyle w:val="s1"/>
          <w:rFonts w:ascii="Calibri" w:eastAsiaTheme="majorEastAsia" w:hAnsi="Calibri" w:cs="Calibri"/>
        </w:rPr>
        <w:t>minimal ScholarPath onboarding wizard</w:t>
      </w:r>
      <w:r w:rsidRPr="001F7831">
        <w:rPr>
          <w:rFonts w:ascii="Calibri" w:hAnsi="Calibri" w:cs="Calibri"/>
        </w:rPr>
        <w:t>, consisting of 5 lightweight steps:</w:t>
      </w:r>
    </w:p>
    <w:p w14:paraId="30E06FC7" w14:textId="77777777" w:rsidR="007153FC" w:rsidRPr="001F7831" w:rsidRDefault="007153FC" w:rsidP="004B3FFC">
      <w:pPr>
        <w:pStyle w:val="p1"/>
        <w:numPr>
          <w:ilvl w:val="0"/>
          <w:numId w:val="216"/>
        </w:numPr>
        <w:rPr>
          <w:rFonts w:ascii="Calibri" w:hAnsi="Calibri" w:cs="Calibri"/>
        </w:rPr>
      </w:pPr>
      <w:r w:rsidRPr="001F7831">
        <w:rPr>
          <w:rFonts w:ascii="Calibri" w:hAnsi="Calibri" w:cs="Calibri"/>
        </w:rPr>
        <w:t>District Profile Setup</w:t>
      </w:r>
    </w:p>
    <w:p w14:paraId="2D2CF1F2" w14:textId="77777777" w:rsidR="007153FC" w:rsidRPr="001F7831" w:rsidRDefault="007153FC" w:rsidP="004B3FFC">
      <w:pPr>
        <w:pStyle w:val="p1"/>
        <w:numPr>
          <w:ilvl w:val="0"/>
          <w:numId w:val="216"/>
        </w:numPr>
        <w:rPr>
          <w:rFonts w:ascii="Calibri" w:hAnsi="Calibri" w:cs="Calibri"/>
        </w:rPr>
      </w:pPr>
      <w:r w:rsidRPr="001F7831">
        <w:rPr>
          <w:rFonts w:ascii="Calibri" w:hAnsi="Calibri" w:cs="Calibri"/>
        </w:rPr>
        <w:t>Upload MOU</w:t>
      </w:r>
    </w:p>
    <w:p w14:paraId="304AA3C9" w14:textId="77777777" w:rsidR="007153FC" w:rsidRPr="001F7831" w:rsidRDefault="007153FC" w:rsidP="004B3FFC">
      <w:pPr>
        <w:pStyle w:val="p1"/>
        <w:numPr>
          <w:ilvl w:val="0"/>
          <w:numId w:val="216"/>
        </w:numPr>
        <w:rPr>
          <w:rFonts w:ascii="Calibri" w:hAnsi="Calibri" w:cs="Calibri"/>
        </w:rPr>
      </w:pPr>
      <w:r w:rsidRPr="001F7831">
        <w:rPr>
          <w:rFonts w:ascii="Calibri" w:hAnsi="Calibri" w:cs="Calibri"/>
        </w:rPr>
        <w:t>Basic Security Setup</w:t>
      </w:r>
    </w:p>
    <w:p w14:paraId="3A7A2BD0" w14:textId="77777777" w:rsidR="007153FC" w:rsidRPr="001F7831" w:rsidRDefault="007153FC" w:rsidP="004B3FFC">
      <w:pPr>
        <w:pStyle w:val="p1"/>
        <w:numPr>
          <w:ilvl w:val="0"/>
          <w:numId w:val="216"/>
        </w:numPr>
        <w:rPr>
          <w:rFonts w:ascii="Calibri" w:hAnsi="Calibri" w:cs="Calibri"/>
        </w:rPr>
      </w:pPr>
      <w:r w:rsidRPr="001F7831">
        <w:rPr>
          <w:rFonts w:ascii="Calibri" w:hAnsi="Calibri" w:cs="Calibri"/>
        </w:rPr>
        <w:t>Invite Additional Tech Team (Optional)</w:t>
      </w:r>
    </w:p>
    <w:p w14:paraId="33633683" w14:textId="54383AE4" w:rsidR="007153FC" w:rsidRPr="001F7831" w:rsidRDefault="007153FC" w:rsidP="004B3FFC">
      <w:pPr>
        <w:pStyle w:val="p1"/>
        <w:numPr>
          <w:ilvl w:val="0"/>
          <w:numId w:val="216"/>
        </w:numPr>
        <w:rPr>
          <w:rFonts w:ascii="Calibri" w:hAnsi="Calibri" w:cs="Calibri"/>
        </w:rPr>
      </w:pPr>
      <w:r w:rsidRPr="001F7831">
        <w:rPr>
          <w:rFonts w:ascii="Calibri" w:hAnsi="Calibri" w:cs="Calibri"/>
        </w:rPr>
        <w:t>Completion Screen</w:t>
      </w:r>
    </w:p>
    <w:p w14:paraId="2AEC5741" w14:textId="3AE24591" w:rsidR="007153FC" w:rsidRPr="001F7831" w:rsidRDefault="007153FC" w:rsidP="001F7831">
      <w:pPr>
        <w:pStyle w:val="p1"/>
        <w:rPr>
          <w:rStyle w:val="s2"/>
          <w:rFonts w:ascii="Calibri" w:hAnsi="Calibri" w:cs="Calibri"/>
        </w:rPr>
      </w:pPr>
      <w:r w:rsidRPr="001F7831">
        <w:rPr>
          <w:rFonts w:ascii="Calibri" w:hAnsi="Calibri" w:cs="Calibri"/>
        </w:rPr>
        <w:t>The onboarding is intentionally short, focusing only on required data to activate the district account. After completion, the District Tech Lead gains access to all platform features, including Data Integrations, SSO, Notifications, and Security settings.</w:t>
      </w:r>
    </w:p>
    <w:p w14:paraId="6060B949" w14:textId="77777777" w:rsidR="007153FC" w:rsidRPr="001F7831" w:rsidRDefault="007153FC" w:rsidP="001F7831">
      <w:pPr>
        <w:spacing w:before="100" w:beforeAutospacing="1" w:after="100" w:afterAutospacing="1"/>
        <w:outlineLvl w:val="2"/>
        <w:rPr>
          <w:rFonts w:ascii="Calibri" w:hAnsi="Calibri" w:cs="Calibri"/>
          <w:b/>
          <w:sz w:val="27"/>
          <w:szCs w:val="27"/>
        </w:rPr>
      </w:pPr>
      <w:r w:rsidRPr="001F7831">
        <w:rPr>
          <w:rFonts w:ascii="Calibri" w:hAnsi="Calibri" w:cs="Calibri"/>
          <w:b/>
          <w:sz w:val="27"/>
          <w:szCs w:val="27"/>
        </w:rPr>
        <w:t>Actors</w:t>
      </w:r>
    </w:p>
    <w:p w14:paraId="62DC4AFA" w14:textId="77777777" w:rsidR="007153FC" w:rsidRPr="001F7831" w:rsidRDefault="007153FC" w:rsidP="004B3FFC">
      <w:pPr>
        <w:pStyle w:val="p1"/>
        <w:numPr>
          <w:ilvl w:val="0"/>
          <w:numId w:val="217"/>
        </w:numPr>
        <w:rPr>
          <w:rFonts w:ascii="Calibri" w:hAnsi="Calibri" w:cs="Calibri"/>
        </w:rPr>
      </w:pPr>
      <w:r w:rsidRPr="001F7831">
        <w:rPr>
          <w:rStyle w:val="s1"/>
          <w:rFonts w:ascii="Calibri" w:eastAsiaTheme="majorEastAsia" w:hAnsi="Calibri" w:cs="Calibri"/>
          <w:b/>
        </w:rPr>
        <w:t>Primary:</w:t>
      </w:r>
      <w:r w:rsidRPr="001F7831">
        <w:rPr>
          <w:rFonts w:ascii="Calibri" w:hAnsi="Calibri" w:cs="Calibri"/>
        </w:rPr>
        <w:t xml:space="preserve"> District Tech Lead</w:t>
      </w:r>
    </w:p>
    <w:p w14:paraId="6E5DB29D" w14:textId="74F896CB" w:rsidR="007153FC" w:rsidRPr="001F7831" w:rsidRDefault="007153FC" w:rsidP="004B3FFC">
      <w:pPr>
        <w:pStyle w:val="p1"/>
        <w:numPr>
          <w:ilvl w:val="0"/>
          <w:numId w:val="217"/>
        </w:numPr>
        <w:rPr>
          <w:rStyle w:val="s2"/>
          <w:rFonts w:ascii="Calibri" w:hAnsi="Calibri" w:cs="Calibri"/>
        </w:rPr>
      </w:pPr>
      <w:r w:rsidRPr="001F7831">
        <w:rPr>
          <w:rStyle w:val="s1"/>
          <w:rFonts w:ascii="Calibri" w:eastAsiaTheme="majorEastAsia" w:hAnsi="Calibri" w:cs="Calibri"/>
          <w:b/>
        </w:rPr>
        <w:t>Secondary:</w:t>
      </w:r>
      <w:r w:rsidRPr="001F7831">
        <w:rPr>
          <w:rFonts w:ascii="Calibri" w:hAnsi="Calibri" w:cs="Calibri"/>
        </w:rPr>
        <w:t xml:space="preserve"> ScholarPath Admin (reviews MOU after onboarding)</w:t>
      </w:r>
    </w:p>
    <w:p w14:paraId="298D90BA" w14:textId="334B89F5" w:rsidR="007153FC" w:rsidRPr="001F7831" w:rsidRDefault="007153FC" w:rsidP="001F7831">
      <w:pPr>
        <w:spacing w:before="100" w:beforeAutospacing="1" w:after="100" w:afterAutospacing="1"/>
        <w:outlineLvl w:val="2"/>
        <w:rPr>
          <w:rFonts w:ascii="Calibri" w:hAnsi="Calibri" w:cs="Calibri"/>
          <w:b/>
          <w:sz w:val="27"/>
          <w:szCs w:val="27"/>
        </w:rPr>
      </w:pPr>
      <w:r w:rsidRPr="001F7831">
        <w:rPr>
          <w:rFonts w:ascii="Calibri" w:hAnsi="Calibri" w:cs="Calibri"/>
          <w:b/>
          <w:sz w:val="27"/>
          <w:szCs w:val="27"/>
        </w:rPr>
        <w:t>Goal</w:t>
      </w:r>
    </w:p>
    <w:p w14:paraId="75D5E0C5" w14:textId="6F10A027" w:rsidR="007153FC" w:rsidRPr="001F7831" w:rsidRDefault="007153FC" w:rsidP="001F7831">
      <w:pPr>
        <w:pStyle w:val="p1"/>
        <w:rPr>
          <w:rStyle w:val="s2"/>
          <w:rFonts w:ascii="Calibri" w:hAnsi="Calibri" w:cs="Calibri"/>
        </w:rPr>
      </w:pPr>
      <w:r w:rsidRPr="001F7831">
        <w:rPr>
          <w:rFonts w:ascii="Calibri" w:hAnsi="Calibri" w:cs="Calibri"/>
        </w:rPr>
        <w:t>To activate the district environment so the District Tech Lead can access the full ScholarPath platform.</w:t>
      </w:r>
    </w:p>
    <w:p w14:paraId="139FCB77" w14:textId="42057AC2" w:rsidR="007153FC" w:rsidRPr="001F7831" w:rsidRDefault="007153FC" w:rsidP="001F7831">
      <w:pPr>
        <w:spacing w:before="100" w:beforeAutospacing="1" w:after="100" w:afterAutospacing="1"/>
        <w:outlineLvl w:val="2"/>
        <w:rPr>
          <w:rFonts w:ascii="Calibri" w:hAnsi="Calibri" w:cs="Calibri"/>
          <w:b/>
          <w:sz w:val="27"/>
          <w:szCs w:val="27"/>
        </w:rPr>
      </w:pPr>
      <w:r w:rsidRPr="001F7831">
        <w:rPr>
          <w:rFonts w:ascii="Calibri" w:hAnsi="Calibri" w:cs="Calibri"/>
          <w:b/>
          <w:sz w:val="27"/>
          <w:szCs w:val="27"/>
        </w:rPr>
        <w:t>Trigger</w:t>
      </w:r>
    </w:p>
    <w:p w14:paraId="31F27A15" w14:textId="5D93321D" w:rsidR="007153FC" w:rsidRPr="001F7831" w:rsidRDefault="007153FC" w:rsidP="001F7831">
      <w:pPr>
        <w:pStyle w:val="p1"/>
        <w:rPr>
          <w:rStyle w:val="s2"/>
          <w:rFonts w:ascii="Calibri" w:hAnsi="Calibri" w:cs="Calibri"/>
        </w:rPr>
      </w:pPr>
      <w:r w:rsidRPr="001F7831">
        <w:rPr>
          <w:rFonts w:ascii="Calibri" w:hAnsi="Calibri" w:cs="Calibri"/>
        </w:rPr>
        <w:t>District Tech Lead logs in for the first time, or onboarding is still incomplete.</w:t>
      </w:r>
    </w:p>
    <w:p w14:paraId="376B778D" w14:textId="77777777" w:rsidR="007153FC" w:rsidRPr="001F7831" w:rsidRDefault="007153FC" w:rsidP="001F7831">
      <w:pPr>
        <w:spacing w:before="100" w:beforeAutospacing="1" w:after="100" w:afterAutospacing="1"/>
        <w:outlineLvl w:val="2"/>
        <w:rPr>
          <w:rFonts w:ascii="Calibri" w:hAnsi="Calibri" w:cs="Calibri"/>
          <w:b/>
          <w:sz w:val="27"/>
          <w:szCs w:val="27"/>
        </w:rPr>
      </w:pPr>
      <w:r w:rsidRPr="001F7831">
        <w:rPr>
          <w:rFonts w:ascii="Calibri" w:hAnsi="Calibri" w:cs="Calibri"/>
          <w:b/>
          <w:sz w:val="27"/>
          <w:szCs w:val="27"/>
        </w:rPr>
        <w:t>Business Rules</w:t>
      </w:r>
    </w:p>
    <w:p w14:paraId="0E4DFC06" w14:textId="77777777" w:rsidR="007153FC" w:rsidRPr="001F7831" w:rsidRDefault="007153FC" w:rsidP="004B3FFC">
      <w:pPr>
        <w:pStyle w:val="p1"/>
        <w:numPr>
          <w:ilvl w:val="0"/>
          <w:numId w:val="218"/>
        </w:numPr>
        <w:rPr>
          <w:rFonts w:ascii="Calibri" w:hAnsi="Calibri" w:cs="Calibri"/>
        </w:rPr>
      </w:pPr>
      <w:r w:rsidRPr="001F7831">
        <w:rPr>
          <w:rFonts w:ascii="Calibri" w:hAnsi="Calibri" w:cs="Calibri"/>
        </w:rPr>
        <w:t xml:space="preserve">The District Tech Lead </w:t>
      </w:r>
      <w:r w:rsidRPr="001F7831">
        <w:rPr>
          <w:rStyle w:val="s1"/>
          <w:rFonts w:ascii="Calibri" w:eastAsiaTheme="majorEastAsia" w:hAnsi="Calibri" w:cs="Calibri"/>
        </w:rPr>
        <w:t>must complete all onboarding steps</w:t>
      </w:r>
      <w:r w:rsidRPr="001F7831">
        <w:rPr>
          <w:rFonts w:ascii="Calibri" w:hAnsi="Calibri" w:cs="Calibri"/>
        </w:rPr>
        <w:t xml:space="preserve"> before accessing the main platform.</w:t>
      </w:r>
    </w:p>
    <w:p w14:paraId="60CA26A1" w14:textId="77777777" w:rsidR="007153FC" w:rsidRPr="001F7831" w:rsidRDefault="007153FC" w:rsidP="004B3FFC">
      <w:pPr>
        <w:pStyle w:val="p1"/>
        <w:numPr>
          <w:ilvl w:val="0"/>
          <w:numId w:val="218"/>
        </w:numPr>
        <w:rPr>
          <w:rFonts w:ascii="Calibri" w:hAnsi="Calibri" w:cs="Calibri"/>
        </w:rPr>
      </w:pPr>
      <w:r w:rsidRPr="001F7831">
        <w:rPr>
          <w:rFonts w:ascii="Calibri" w:hAnsi="Calibri" w:cs="Calibri"/>
        </w:rPr>
        <w:t>Only one onboarding flow exists — no skipping except where explicitly allowed (Step 4).</w:t>
      </w:r>
    </w:p>
    <w:p w14:paraId="4638CE06" w14:textId="77777777" w:rsidR="007153FC" w:rsidRPr="001F7831" w:rsidRDefault="007153FC" w:rsidP="004B3FFC">
      <w:pPr>
        <w:pStyle w:val="p1"/>
        <w:numPr>
          <w:ilvl w:val="0"/>
          <w:numId w:val="218"/>
        </w:numPr>
        <w:rPr>
          <w:rFonts w:ascii="Calibri" w:hAnsi="Calibri" w:cs="Calibri"/>
        </w:rPr>
      </w:pPr>
      <w:r w:rsidRPr="001F7831">
        <w:rPr>
          <w:rFonts w:ascii="Calibri" w:hAnsi="Calibri" w:cs="Calibri"/>
        </w:rPr>
        <w:t>Required fields must be filled out to proceed.</w:t>
      </w:r>
    </w:p>
    <w:p w14:paraId="0C44865D" w14:textId="77777777" w:rsidR="007153FC" w:rsidRPr="001F7831" w:rsidRDefault="007153FC" w:rsidP="004B3FFC">
      <w:pPr>
        <w:pStyle w:val="p1"/>
        <w:numPr>
          <w:ilvl w:val="0"/>
          <w:numId w:val="218"/>
        </w:numPr>
        <w:rPr>
          <w:rFonts w:ascii="Calibri" w:hAnsi="Calibri" w:cs="Calibri"/>
        </w:rPr>
      </w:pPr>
      <w:r w:rsidRPr="001F7831">
        <w:rPr>
          <w:rFonts w:ascii="Calibri" w:hAnsi="Calibri" w:cs="Calibri"/>
        </w:rPr>
        <w:t xml:space="preserve">MOU upload is mandatory; however, Admin approval is </w:t>
      </w:r>
      <w:r w:rsidRPr="001F7831">
        <w:rPr>
          <w:rStyle w:val="s1"/>
          <w:rFonts w:ascii="Calibri" w:eastAsiaTheme="majorEastAsia" w:hAnsi="Calibri" w:cs="Calibri"/>
        </w:rPr>
        <w:t>not required</w:t>
      </w:r>
      <w:r w:rsidRPr="001F7831">
        <w:rPr>
          <w:rFonts w:ascii="Calibri" w:hAnsi="Calibri" w:cs="Calibri"/>
        </w:rPr>
        <w:t xml:space="preserve"> to complete onboarding.</w:t>
      </w:r>
    </w:p>
    <w:p w14:paraId="3BE34A85" w14:textId="77777777" w:rsidR="007153FC" w:rsidRPr="001F7831" w:rsidRDefault="007153FC" w:rsidP="004B3FFC">
      <w:pPr>
        <w:pStyle w:val="p1"/>
        <w:numPr>
          <w:ilvl w:val="0"/>
          <w:numId w:val="218"/>
        </w:numPr>
        <w:rPr>
          <w:rFonts w:ascii="Calibri" w:hAnsi="Calibri" w:cs="Calibri"/>
        </w:rPr>
      </w:pPr>
      <w:r w:rsidRPr="001F7831">
        <w:rPr>
          <w:rFonts w:ascii="Calibri" w:hAnsi="Calibri" w:cs="Calibri"/>
        </w:rPr>
        <w:t xml:space="preserve">Onboarding is shown </w:t>
      </w:r>
      <w:r w:rsidRPr="001F7831">
        <w:rPr>
          <w:rStyle w:val="s1"/>
          <w:rFonts w:ascii="Calibri" w:eastAsiaTheme="majorEastAsia" w:hAnsi="Calibri" w:cs="Calibri"/>
        </w:rPr>
        <w:t>only once</w:t>
      </w:r>
      <w:r w:rsidRPr="001F7831">
        <w:rPr>
          <w:rFonts w:ascii="Calibri" w:hAnsi="Calibri" w:cs="Calibri"/>
        </w:rPr>
        <w:t>; after completion, it never appears again.</w:t>
      </w:r>
    </w:p>
    <w:p w14:paraId="19AE94A7" w14:textId="77777777" w:rsidR="007153FC" w:rsidRPr="001F7831" w:rsidRDefault="007153FC" w:rsidP="004B3FFC">
      <w:pPr>
        <w:pStyle w:val="p1"/>
        <w:numPr>
          <w:ilvl w:val="0"/>
          <w:numId w:val="218"/>
        </w:numPr>
        <w:rPr>
          <w:rFonts w:ascii="Calibri" w:hAnsi="Calibri" w:cs="Calibri"/>
        </w:rPr>
      </w:pPr>
      <w:r w:rsidRPr="001F7831">
        <w:rPr>
          <w:rFonts w:ascii="Calibri" w:hAnsi="Calibri" w:cs="Calibri"/>
        </w:rPr>
        <w:t>Onboarding auto-saves progress after each step.</w:t>
      </w:r>
    </w:p>
    <w:p w14:paraId="59899752" w14:textId="77777777" w:rsidR="007153FC" w:rsidRPr="001F7831" w:rsidRDefault="007153FC" w:rsidP="004B3FFC">
      <w:pPr>
        <w:pStyle w:val="p1"/>
        <w:numPr>
          <w:ilvl w:val="0"/>
          <w:numId w:val="218"/>
        </w:numPr>
        <w:rPr>
          <w:rFonts w:ascii="Calibri" w:hAnsi="Calibri" w:cs="Calibri"/>
        </w:rPr>
      </w:pPr>
      <w:r w:rsidRPr="001F7831">
        <w:rPr>
          <w:rFonts w:ascii="Calibri" w:hAnsi="Calibri" w:cs="Calibri"/>
        </w:rPr>
        <w:t>If the user refreshes or logs out, they resume at the last incomplete step.</w:t>
      </w:r>
    </w:p>
    <w:p w14:paraId="0E7EF7AA" w14:textId="77777777" w:rsidR="007153FC" w:rsidRPr="001F7831" w:rsidRDefault="007153FC" w:rsidP="004B3FFC">
      <w:pPr>
        <w:pStyle w:val="p1"/>
        <w:numPr>
          <w:ilvl w:val="0"/>
          <w:numId w:val="218"/>
        </w:numPr>
        <w:rPr>
          <w:rFonts w:ascii="Calibri" w:hAnsi="Calibri" w:cs="Calibri"/>
        </w:rPr>
      </w:pPr>
      <w:r w:rsidRPr="001F7831">
        <w:rPr>
          <w:rFonts w:ascii="Calibri" w:hAnsi="Calibri" w:cs="Calibri"/>
        </w:rPr>
        <w:t xml:space="preserve">District is considered </w:t>
      </w:r>
      <w:r w:rsidRPr="001F7831">
        <w:rPr>
          <w:rStyle w:val="s1"/>
          <w:rFonts w:ascii="Calibri" w:eastAsiaTheme="majorEastAsia" w:hAnsi="Calibri" w:cs="Calibri"/>
        </w:rPr>
        <w:t>“Active”</w:t>
      </w:r>
      <w:r w:rsidRPr="001F7831">
        <w:rPr>
          <w:rFonts w:ascii="Calibri" w:hAnsi="Calibri" w:cs="Calibri"/>
        </w:rPr>
        <w:t xml:space="preserve"> once onboarding completes.</w:t>
      </w:r>
    </w:p>
    <w:p w14:paraId="0911DE75" w14:textId="77777777" w:rsidR="007153FC" w:rsidRPr="001F7831" w:rsidRDefault="007153FC" w:rsidP="001F7831">
      <w:pPr>
        <w:spacing w:before="100" w:beforeAutospacing="1" w:after="100" w:afterAutospacing="1"/>
        <w:outlineLvl w:val="2"/>
        <w:rPr>
          <w:rFonts w:ascii="Calibri" w:hAnsi="Calibri" w:cs="Calibri"/>
          <w:b/>
          <w:sz w:val="27"/>
          <w:szCs w:val="27"/>
        </w:rPr>
      </w:pPr>
      <w:r w:rsidRPr="001F7831">
        <w:rPr>
          <w:rFonts w:ascii="Calibri" w:hAnsi="Calibri" w:cs="Calibri"/>
          <w:b/>
          <w:sz w:val="27"/>
          <w:szCs w:val="27"/>
        </w:rPr>
        <w:t>Pre-Conditions</w:t>
      </w:r>
    </w:p>
    <w:p w14:paraId="0D8FD9E4" w14:textId="77777777" w:rsidR="007153FC" w:rsidRPr="001F7831" w:rsidRDefault="007153FC" w:rsidP="004B3FFC">
      <w:pPr>
        <w:pStyle w:val="p1"/>
        <w:numPr>
          <w:ilvl w:val="0"/>
          <w:numId w:val="219"/>
        </w:numPr>
        <w:rPr>
          <w:rFonts w:ascii="Calibri" w:hAnsi="Calibri" w:cs="Calibri"/>
        </w:rPr>
      </w:pPr>
      <w:r w:rsidRPr="001F7831">
        <w:rPr>
          <w:rFonts w:ascii="Calibri" w:hAnsi="Calibri" w:cs="Calibri"/>
        </w:rPr>
        <w:t>District Tech Lead account exists and is verified.</w:t>
      </w:r>
    </w:p>
    <w:p w14:paraId="62A6B9D2" w14:textId="77777777" w:rsidR="007153FC" w:rsidRPr="001F7831" w:rsidRDefault="007153FC" w:rsidP="004B3FFC">
      <w:pPr>
        <w:pStyle w:val="p1"/>
        <w:numPr>
          <w:ilvl w:val="0"/>
          <w:numId w:val="219"/>
        </w:numPr>
        <w:rPr>
          <w:rFonts w:ascii="Calibri" w:hAnsi="Calibri" w:cs="Calibri"/>
        </w:rPr>
      </w:pPr>
      <w:r w:rsidRPr="001F7831">
        <w:rPr>
          <w:rFonts w:ascii="Calibri" w:hAnsi="Calibri" w:cs="Calibri"/>
        </w:rPr>
        <w:t xml:space="preserve">District is marked as </w:t>
      </w:r>
      <w:r w:rsidRPr="001F7831">
        <w:rPr>
          <w:rStyle w:val="s1"/>
          <w:rFonts w:ascii="Calibri" w:eastAsiaTheme="majorEastAsia" w:hAnsi="Calibri" w:cs="Calibri"/>
        </w:rPr>
        <w:t>Onboarding Required</w:t>
      </w:r>
      <w:r w:rsidRPr="001F7831">
        <w:rPr>
          <w:rFonts w:ascii="Calibri" w:hAnsi="Calibri" w:cs="Calibri"/>
        </w:rPr>
        <w:t>.</w:t>
      </w:r>
    </w:p>
    <w:p w14:paraId="31339DC2" w14:textId="77777777" w:rsidR="007153FC" w:rsidRPr="001F7831" w:rsidRDefault="007153FC" w:rsidP="004B3FFC">
      <w:pPr>
        <w:pStyle w:val="p1"/>
        <w:numPr>
          <w:ilvl w:val="0"/>
          <w:numId w:val="219"/>
        </w:numPr>
        <w:rPr>
          <w:rFonts w:ascii="Calibri" w:hAnsi="Calibri" w:cs="Calibri"/>
        </w:rPr>
      </w:pPr>
      <w:r w:rsidRPr="001F7831">
        <w:rPr>
          <w:rFonts w:ascii="Calibri" w:hAnsi="Calibri" w:cs="Calibri"/>
        </w:rPr>
        <w:t>User has not completed onboarding previously.</w:t>
      </w:r>
    </w:p>
    <w:p w14:paraId="5DFA447B" w14:textId="0B6F29CC" w:rsidR="007153FC" w:rsidRPr="001F7831" w:rsidRDefault="007153FC" w:rsidP="001F7831">
      <w:pPr>
        <w:spacing w:before="100" w:beforeAutospacing="1" w:after="100" w:afterAutospacing="1"/>
        <w:outlineLvl w:val="2"/>
        <w:rPr>
          <w:rFonts w:ascii="Calibri" w:hAnsi="Calibri" w:cs="Calibri"/>
          <w:b/>
          <w:sz w:val="27"/>
          <w:szCs w:val="27"/>
        </w:rPr>
      </w:pPr>
      <w:r w:rsidRPr="001F7831">
        <w:rPr>
          <w:rFonts w:ascii="Calibri" w:hAnsi="Calibri" w:cs="Calibri"/>
          <w:b/>
          <w:sz w:val="27"/>
          <w:szCs w:val="27"/>
        </w:rPr>
        <w:t>Steps</w:t>
      </w:r>
    </w:p>
    <w:p w14:paraId="6521F913" w14:textId="77777777" w:rsidR="007153FC" w:rsidRPr="001F7831" w:rsidRDefault="007153FC" w:rsidP="001F7831">
      <w:pPr>
        <w:rPr>
          <w:rFonts w:ascii="Calibri" w:eastAsiaTheme="majorEastAsia" w:hAnsi="Calibri" w:cs="Calibri"/>
          <w:b/>
        </w:rPr>
      </w:pPr>
      <w:r w:rsidRPr="001F7831">
        <w:rPr>
          <w:rFonts w:ascii="Calibri" w:hAnsi="Calibri" w:cs="Calibri"/>
          <w:b/>
        </w:rPr>
        <w:t>STEP 1 — District Profile Setup</w:t>
      </w:r>
    </w:p>
    <w:p w14:paraId="635D384C" w14:textId="77777777" w:rsidR="007153FC" w:rsidRPr="001F7831" w:rsidRDefault="007153FC" w:rsidP="004B3FFC">
      <w:pPr>
        <w:pStyle w:val="p1"/>
        <w:numPr>
          <w:ilvl w:val="0"/>
          <w:numId w:val="220"/>
        </w:numPr>
        <w:rPr>
          <w:rFonts w:ascii="Calibri" w:hAnsi="Calibri" w:cs="Calibri"/>
        </w:rPr>
      </w:pPr>
      <w:r w:rsidRPr="001F7831">
        <w:rPr>
          <w:rFonts w:ascii="Calibri" w:hAnsi="Calibri" w:cs="Calibri"/>
        </w:rPr>
        <w:t>System auto-opens Step 1: District Profile.</w:t>
      </w:r>
    </w:p>
    <w:p w14:paraId="0A45B91E" w14:textId="77777777" w:rsidR="007153FC" w:rsidRPr="001F7831" w:rsidRDefault="007153FC" w:rsidP="004B3FFC">
      <w:pPr>
        <w:pStyle w:val="p1"/>
        <w:numPr>
          <w:ilvl w:val="0"/>
          <w:numId w:val="220"/>
        </w:numPr>
        <w:rPr>
          <w:rFonts w:ascii="Calibri" w:hAnsi="Calibri" w:cs="Calibri"/>
        </w:rPr>
      </w:pPr>
      <w:r w:rsidRPr="001F7831">
        <w:rPr>
          <w:rFonts w:ascii="Calibri" w:hAnsi="Calibri" w:cs="Calibri"/>
        </w:rPr>
        <w:t>Screen displays:</w:t>
      </w:r>
    </w:p>
    <w:p w14:paraId="2FDB70E4" w14:textId="77777777" w:rsidR="007153FC" w:rsidRPr="001F7831" w:rsidRDefault="007153FC" w:rsidP="004B3FFC">
      <w:pPr>
        <w:pStyle w:val="p1"/>
        <w:numPr>
          <w:ilvl w:val="1"/>
          <w:numId w:val="220"/>
        </w:numPr>
        <w:rPr>
          <w:rFonts w:ascii="Calibri" w:hAnsi="Calibri" w:cs="Calibri"/>
        </w:rPr>
      </w:pPr>
      <w:r w:rsidRPr="001F7831">
        <w:rPr>
          <w:rFonts w:ascii="Calibri" w:hAnsi="Calibri" w:cs="Calibri"/>
        </w:rPr>
        <w:t>District Name (read-only)</w:t>
      </w:r>
    </w:p>
    <w:p w14:paraId="1086AF20" w14:textId="77777777" w:rsidR="007153FC" w:rsidRPr="001F7831" w:rsidRDefault="007153FC" w:rsidP="004B3FFC">
      <w:pPr>
        <w:pStyle w:val="p1"/>
        <w:numPr>
          <w:ilvl w:val="1"/>
          <w:numId w:val="220"/>
        </w:numPr>
        <w:rPr>
          <w:rFonts w:ascii="Calibri" w:hAnsi="Calibri" w:cs="Calibri"/>
        </w:rPr>
      </w:pPr>
      <w:r w:rsidRPr="001F7831">
        <w:rPr>
          <w:rFonts w:ascii="Calibri" w:hAnsi="Calibri" w:cs="Calibri"/>
        </w:rPr>
        <w:t>District Tech Lead Name</w:t>
      </w:r>
    </w:p>
    <w:p w14:paraId="19F91F5E" w14:textId="77777777" w:rsidR="007153FC" w:rsidRPr="001F7831" w:rsidRDefault="007153FC" w:rsidP="004B3FFC">
      <w:pPr>
        <w:pStyle w:val="p1"/>
        <w:numPr>
          <w:ilvl w:val="1"/>
          <w:numId w:val="220"/>
        </w:numPr>
        <w:rPr>
          <w:rFonts w:ascii="Calibri" w:hAnsi="Calibri" w:cs="Calibri"/>
        </w:rPr>
      </w:pPr>
      <w:r w:rsidRPr="001F7831">
        <w:rPr>
          <w:rFonts w:ascii="Calibri" w:hAnsi="Calibri" w:cs="Calibri"/>
        </w:rPr>
        <w:t>Email (read-only, verified)</w:t>
      </w:r>
    </w:p>
    <w:p w14:paraId="05350A3B" w14:textId="77777777" w:rsidR="007153FC" w:rsidRPr="001F7831" w:rsidRDefault="007153FC" w:rsidP="004B3FFC">
      <w:pPr>
        <w:pStyle w:val="p1"/>
        <w:numPr>
          <w:ilvl w:val="1"/>
          <w:numId w:val="220"/>
        </w:numPr>
        <w:rPr>
          <w:rFonts w:ascii="Calibri" w:hAnsi="Calibri" w:cs="Calibri"/>
        </w:rPr>
      </w:pPr>
      <w:r w:rsidRPr="001F7831">
        <w:rPr>
          <w:rFonts w:ascii="Calibri" w:hAnsi="Calibri" w:cs="Calibri"/>
        </w:rPr>
        <w:t>Phone Number (optional)</w:t>
      </w:r>
    </w:p>
    <w:p w14:paraId="5ED62BEF" w14:textId="77777777" w:rsidR="007153FC" w:rsidRPr="001F7831" w:rsidRDefault="007153FC" w:rsidP="004B3FFC">
      <w:pPr>
        <w:pStyle w:val="p1"/>
        <w:numPr>
          <w:ilvl w:val="1"/>
          <w:numId w:val="220"/>
        </w:numPr>
        <w:rPr>
          <w:rFonts w:ascii="Calibri" w:hAnsi="Calibri" w:cs="Calibri"/>
        </w:rPr>
      </w:pPr>
      <w:r w:rsidRPr="001F7831">
        <w:rPr>
          <w:rFonts w:ascii="Calibri" w:hAnsi="Calibri" w:cs="Calibri"/>
        </w:rPr>
        <w:t>Time Zone (required)</w:t>
      </w:r>
    </w:p>
    <w:p w14:paraId="596059FF" w14:textId="77777777" w:rsidR="007153FC" w:rsidRPr="001F7831" w:rsidRDefault="007153FC" w:rsidP="004B3FFC">
      <w:pPr>
        <w:pStyle w:val="p1"/>
        <w:numPr>
          <w:ilvl w:val="0"/>
          <w:numId w:val="220"/>
        </w:numPr>
        <w:rPr>
          <w:rFonts w:ascii="Calibri" w:hAnsi="Calibri" w:cs="Calibri"/>
        </w:rPr>
      </w:pPr>
      <w:r w:rsidRPr="001F7831">
        <w:rPr>
          <w:rFonts w:ascii="Calibri" w:hAnsi="Calibri" w:cs="Calibri"/>
        </w:rPr>
        <w:t>User completes required fields.</w:t>
      </w:r>
    </w:p>
    <w:p w14:paraId="6069743C" w14:textId="77777777" w:rsidR="007153FC" w:rsidRPr="001F7831" w:rsidRDefault="007153FC" w:rsidP="004B3FFC">
      <w:pPr>
        <w:pStyle w:val="p1"/>
        <w:numPr>
          <w:ilvl w:val="0"/>
          <w:numId w:val="220"/>
        </w:numPr>
        <w:rPr>
          <w:rFonts w:ascii="Calibri" w:hAnsi="Calibri" w:cs="Calibri"/>
        </w:rPr>
      </w:pPr>
      <w:r w:rsidRPr="001F7831">
        <w:rPr>
          <w:rStyle w:val="s1"/>
          <w:rFonts w:ascii="Calibri" w:eastAsiaTheme="majorEastAsia" w:hAnsi="Calibri" w:cs="Calibri"/>
        </w:rPr>
        <w:t xml:space="preserve">User clicks </w:t>
      </w:r>
      <w:r w:rsidRPr="001F7831">
        <w:rPr>
          <w:rFonts w:ascii="Calibri" w:hAnsi="Calibri" w:cs="Calibri"/>
        </w:rPr>
        <w:t>Save &amp; Continue</w:t>
      </w:r>
      <w:r w:rsidRPr="001F7831">
        <w:rPr>
          <w:rStyle w:val="s1"/>
          <w:rFonts w:ascii="Calibri" w:eastAsiaTheme="majorEastAsia" w:hAnsi="Calibri" w:cs="Calibri"/>
        </w:rPr>
        <w:t>.</w:t>
      </w:r>
    </w:p>
    <w:p w14:paraId="489D1184" w14:textId="77777777" w:rsidR="007153FC" w:rsidRPr="001F7831" w:rsidRDefault="007153FC" w:rsidP="004B3FFC">
      <w:pPr>
        <w:pStyle w:val="p1"/>
        <w:numPr>
          <w:ilvl w:val="0"/>
          <w:numId w:val="220"/>
        </w:numPr>
        <w:rPr>
          <w:rFonts w:ascii="Calibri" w:hAnsi="Calibri" w:cs="Calibri"/>
        </w:rPr>
      </w:pPr>
      <w:r w:rsidRPr="001F7831">
        <w:rPr>
          <w:rFonts w:ascii="Calibri" w:hAnsi="Calibri" w:cs="Calibri"/>
        </w:rPr>
        <w:t>System validates and saves profile data.</w:t>
      </w:r>
    </w:p>
    <w:p w14:paraId="74CB3EED" w14:textId="42A31D19" w:rsidR="007153FC" w:rsidRPr="001F7831" w:rsidRDefault="007153FC" w:rsidP="004B3FFC">
      <w:pPr>
        <w:pStyle w:val="p1"/>
        <w:numPr>
          <w:ilvl w:val="0"/>
          <w:numId w:val="220"/>
        </w:numPr>
        <w:rPr>
          <w:rStyle w:val="s2"/>
          <w:rFonts w:ascii="Calibri" w:hAnsi="Calibri" w:cs="Calibri"/>
        </w:rPr>
      </w:pPr>
      <w:r w:rsidRPr="001F7831">
        <w:rPr>
          <w:rFonts w:ascii="Calibri" w:hAnsi="Calibri" w:cs="Calibri"/>
        </w:rPr>
        <w:t xml:space="preserve">Move to Step </w:t>
      </w:r>
      <w:r w:rsidR="002E3594" w:rsidRPr="001F7831">
        <w:rPr>
          <w:rStyle w:val="s2"/>
          <w:rFonts w:ascii="Calibri" w:hAnsi="Calibri" w:cs="Calibri"/>
        </w:rPr>
        <w:t xml:space="preserve"> </w:t>
      </w:r>
    </w:p>
    <w:p w14:paraId="3439F8FE" w14:textId="77777777" w:rsidR="007153FC" w:rsidRPr="001F7831" w:rsidRDefault="007153FC" w:rsidP="001F7831">
      <w:pPr>
        <w:rPr>
          <w:rFonts w:ascii="Calibri" w:eastAsiaTheme="majorEastAsia" w:hAnsi="Calibri" w:cs="Calibri"/>
          <w:b/>
        </w:rPr>
      </w:pPr>
      <w:r w:rsidRPr="001F7831">
        <w:rPr>
          <w:rFonts w:ascii="Calibri" w:hAnsi="Calibri" w:cs="Calibri"/>
          <w:b/>
        </w:rPr>
        <w:t>STEP 2 — Upload MOU</w:t>
      </w:r>
    </w:p>
    <w:p w14:paraId="2F11FB85" w14:textId="77777777" w:rsidR="007153FC" w:rsidRPr="001F7831" w:rsidRDefault="007153FC" w:rsidP="004B3FFC">
      <w:pPr>
        <w:pStyle w:val="p1"/>
        <w:numPr>
          <w:ilvl w:val="0"/>
          <w:numId w:val="221"/>
        </w:numPr>
        <w:rPr>
          <w:rFonts w:ascii="Calibri" w:hAnsi="Calibri" w:cs="Calibri"/>
        </w:rPr>
      </w:pPr>
      <w:r w:rsidRPr="001F7831">
        <w:rPr>
          <w:rFonts w:ascii="Calibri" w:hAnsi="Calibri" w:cs="Calibri"/>
        </w:rPr>
        <w:t>Screen displays MOU upload card:</w:t>
      </w:r>
    </w:p>
    <w:p w14:paraId="5FEAEF96" w14:textId="77777777" w:rsidR="007153FC" w:rsidRPr="001F7831" w:rsidRDefault="007153FC" w:rsidP="004B3FFC">
      <w:pPr>
        <w:pStyle w:val="p1"/>
        <w:numPr>
          <w:ilvl w:val="1"/>
          <w:numId w:val="221"/>
        </w:numPr>
        <w:rPr>
          <w:rFonts w:ascii="Calibri" w:hAnsi="Calibri" w:cs="Calibri"/>
        </w:rPr>
      </w:pPr>
      <w:r w:rsidRPr="001F7831">
        <w:rPr>
          <w:rFonts w:ascii="Calibri" w:hAnsi="Calibri" w:cs="Calibri"/>
        </w:rPr>
        <w:t>Drag/drop or click to upload PDF.</w:t>
      </w:r>
    </w:p>
    <w:p w14:paraId="52F63844" w14:textId="77777777" w:rsidR="007153FC" w:rsidRPr="001F7831" w:rsidRDefault="007153FC" w:rsidP="004B3FFC">
      <w:pPr>
        <w:pStyle w:val="p1"/>
        <w:numPr>
          <w:ilvl w:val="0"/>
          <w:numId w:val="221"/>
        </w:numPr>
        <w:rPr>
          <w:rFonts w:ascii="Calibri" w:hAnsi="Calibri" w:cs="Calibri"/>
        </w:rPr>
      </w:pPr>
      <w:r w:rsidRPr="001F7831">
        <w:rPr>
          <w:rFonts w:ascii="Calibri" w:hAnsi="Calibri" w:cs="Calibri"/>
        </w:rPr>
        <w:t>User uploads file.</w:t>
      </w:r>
    </w:p>
    <w:p w14:paraId="4AD95C53" w14:textId="77777777" w:rsidR="007153FC" w:rsidRPr="001F7831" w:rsidRDefault="007153FC" w:rsidP="004B3FFC">
      <w:pPr>
        <w:pStyle w:val="p1"/>
        <w:numPr>
          <w:ilvl w:val="0"/>
          <w:numId w:val="221"/>
        </w:numPr>
        <w:rPr>
          <w:rFonts w:ascii="Calibri" w:hAnsi="Calibri" w:cs="Calibri"/>
        </w:rPr>
      </w:pPr>
      <w:r w:rsidRPr="001F7831">
        <w:rPr>
          <w:rFonts w:ascii="Calibri" w:hAnsi="Calibri" w:cs="Calibri"/>
        </w:rPr>
        <w:t>System:</w:t>
      </w:r>
    </w:p>
    <w:p w14:paraId="0FB7AAE8" w14:textId="77777777" w:rsidR="007153FC" w:rsidRPr="001F7831" w:rsidRDefault="007153FC" w:rsidP="004B3FFC">
      <w:pPr>
        <w:pStyle w:val="p1"/>
        <w:numPr>
          <w:ilvl w:val="1"/>
          <w:numId w:val="221"/>
        </w:numPr>
        <w:rPr>
          <w:rFonts w:ascii="Calibri" w:hAnsi="Calibri" w:cs="Calibri"/>
        </w:rPr>
      </w:pPr>
      <w:r w:rsidRPr="001F7831">
        <w:rPr>
          <w:rFonts w:ascii="Calibri" w:hAnsi="Calibri" w:cs="Calibri"/>
        </w:rPr>
        <w:t>Validates file type (.pdf)</w:t>
      </w:r>
    </w:p>
    <w:p w14:paraId="14243617" w14:textId="77777777" w:rsidR="007153FC" w:rsidRPr="001F7831" w:rsidRDefault="007153FC" w:rsidP="004B3FFC">
      <w:pPr>
        <w:pStyle w:val="p1"/>
        <w:numPr>
          <w:ilvl w:val="1"/>
          <w:numId w:val="221"/>
        </w:numPr>
        <w:rPr>
          <w:rFonts w:ascii="Calibri" w:hAnsi="Calibri" w:cs="Calibri"/>
        </w:rPr>
      </w:pPr>
      <w:r w:rsidRPr="001F7831">
        <w:rPr>
          <w:rFonts w:ascii="Calibri" w:hAnsi="Calibri" w:cs="Calibri"/>
        </w:rPr>
        <w:t>Stores file</w:t>
      </w:r>
    </w:p>
    <w:p w14:paraId="4C3BBF7C" w14:textId="77777777" w:rsidR="007153FC" w:rsidRPr="001F7831" w:rsidRDefault="007153FC" w:rsidP="004B3FFC">
      <w:pPr>
        <w:pStyle w:val="p1"/>
        <w:numPr>
          <w:ilvl w:val="1"/>
          <w:numId w:val="221"/>
        </w:numPr>
        <w:rPr>
          <w:rFonts w:ascii="Calibri" w:hAnsi="Calibri" w:cs="Calibri"/>
        </w:rPr>
      </w:pPr>
      <w:r w:rsidRPr="001F7831">
        <w:rPr>
          <w:rFonts w:ascii="Calibri" w:hAnsi="Calibri" w:cs="Calibri"/>
        </w:rPr>
        <w:t>Marks status as “Pending Review”</w:t>
      </w:r>
    </w:p>
    <w:p w14:paraId="2B2DDB8E" w14:textId="77777777" w:rsidR="007153FC" w:rsidRPr="001F7831" w:rsidRDefault="007153FC" w:rsidP="004B3FFC">
      <w:pPr>
        <w:pStyle w:val="p1"/>
        <w:numPr>
          <w:ilvl w:val="0"/>
          <w:numId w:val="221"/>
        </w:numPr>
        <w:rPr>
          <w:rFonts w:ascii="Calibri" w:hAnsi="Calibri" w:cs="Calibri"/>
        </w:rPr>
      </w:pPr>
      <w:r w:rsidRPr="001F7831">
        <w:rPr>
          <w:rStyle w:val="s1"/>
          <w:rFonts w:ascii="Calibri" w:eastAsiaTheme="majorEastAsia" w:hAnsi="Calibri" w:cs="Calibri"/>
        </w:rPr>
        <w:t xml:space="preserve">User clicks </w:t>
      </w:r>
      <w:r w:rsidRPr="001F7831">
        <w:rPr>
          <w:rFonts w:ascii="Calibri" w:hAnsi="Calibri" w:cs="Calibri"/>
        </w:rPr>
        <w:t>Upload &amp; Continue</w:t>
      </w:r>
      <w:r w:rsidRPr="001F7831">
        <w:rPr>
          <w:rStyle w:val="s1"/>
          <w:rFonts w:ascii="Calibri" w:eastAsiaTheme="majorEastAsia" w:hAnsi="Calibri" w:cs="Calibri"/>
        </w:rPr>
        <w:t>.</w:t>
      </w:r>
    </w:p>
    <w:p w14:paraId="299B4B00" w14:textId="06A02572" w:rsidR="007153FC" w:rsidRPr="001F7831" w:rsidRDefault="007153FC" w:rsidP="004B3FFC">
      <w:pPr>
        <w:pStyle w:val="p1"/>
        <w:numPr>
          <w:ilvl w:val="0"/>
          <w:numId w:val="221"/>
        </w:numPr>
        <w:rPr>
          <w:rStyle w:val="s2"/>
          <w:rFonts w:ascii="Calibri" w:hAnsi="Calibri" w:cs="Calibri"/>
        </w:rPr>
      </w:pPr>
      <w:r w:rsidRPr="001F7831">
        <w:rPr>
          <w:rFonts w:ascii="Calibri" w:hAnsi="Calibri" w:cs="Calibri"/>
        </w:rPr>
        <w:t>Move to Step 3.</w:t>
      </w:r>
      <w:r w:rsidR="002E3594" w:rsidRPr="001F7831">
        <w:rPr>
          <w:rStyle w:val="s2"/>
          <w:rFonts w:ascii="Calibri" w:hAnsi="Calibri" w:cs="Calibri"/>
        </w:rPr>
        <w:t xml:space="preserve"> </w:t>
      </w:r>
    </w:p>
    <w:p w14:paraId="45991731" w14:textId="77777777" w:rsidR="007153FC" w:rsidRPr="001F7831" w:rsidRDefault="007153FC" w:rsidP="001F7831">
      <w:pPr>
        <w:rPr>
          <w:rFonts w:ascii="Calibri" w:eastAsiaTheme="majorEastAsia" w:hAnsi="Calibri" w:cs="Calibri"/>
          <w:b/>
        </w:rPr>
      </w:pPr>
      <w:r w:rsidRPr="001F7831">
        <w:rPr>
          <w:rFonts w:ascii="Calibri" w:hAnsi="Calibri" w:cs="Calibri"/>
          <w:b/>
        </w:rPr>
        <w:t>STEP 3 — Basic Security Setup</w:t>
      </w:r>
    </w:p>
    <w:p w14:paraId="1D1B84A0" w14:textId="77777777" w:rsidR="007153FC" w:rsidRPr="001F7831" w:rsidRDefault="007153FC" w:rsidP="004B3FFC">
      <w:pPr>
        <w:pStyle w:val="p1"/>
        <w:numPr>
          <w:ilvl w:val="0"/>
          <w:numId w:val="222"/>
        </w:numPr>
        <w:rPr>
          <w:rFonts w:ascii="Calibri" w:hAnsi="Calibri" w:cs="Calibri"/>
        </w:rPr>
      </w:pPr>
      <w:r w:rsidRPr="001F7831">
        <w:rPr>
          <w:rFonts w:ascii="Calibri" w:hAnsi="Calibri" w:cs="Calibri"/>
        </w:rPr>
        <w:t>Screen shows minimal settings:</w:t>
      </w:r>
    </w:p>
    <w:p w14:paraId="43BBAF17" w14:textId="77777777" w:rsidR="007153FC" w:rsidRPr="001F7831" w:rsidRDefault="007153FC" w:rsidP="004B3FFC">
      <w:pPr>
        <w:pStyle w:val="p1"/>
        <w:numPr>
          <w:ilvl w:val="1"/>
          <w:numId w:val="222"/>
        </w:numPr>
        <w:rPr>
          <w:rFonts w:ascii="Calibri" w:hAnsi="Calibri" w:cs="Calibri"/>
        </w:rPr>
      </w:pPr>
      <w:r w:rsidRPr="001F7831">
        <w:rPr>
          <w:rFonts w:ascii="Calibri" w:hAnsi="Calibri" w:cs="Calibri"/>
        </w:rPr>
        <w:t>Require MFA (toggle ON by default)</w:t>
      </w:r>
    </w:p>
    <w:p w14:paraId="1238CB57" w14:textId="77777777" w:rsidR="007153FC" w:rsidRPr="001F7831" w:rsidRDefault="007153FC" w:rsidP="004B3FFC">
      <w:pPr>
        <w:pStyle w:val="p1"/>
        <w:numPr>
          <w:ilvl w:val="1"/>
          <w:numId w:val="222"/>
        </w:numPr>
        <w:rPr>
          <w:rFonts w:ascii="Calibri" w:hAnsi="Calibri" w:cs="Calibri"/>
        </w:rPr>
      </w:pPr>
      <w:r w:rsidRPr="001F7831">
        <w:rPr>
          <w:rFonts w:ascii="Calibri" w:hAnsi="Calibri" w:cs="Calibri"/>
        </w:rPr>
        <w:t>Session Timeout (dropdown: 15m, 30m, 60m)</w:t>
      </w:r>
    </w:p>
    <w:p w14:paraId="27DD951C" w14:textId="77777777" w:rsidR="007153FC" w:rsidRPr="001F7831" w:rsidRDefault="007153FC" w:rsidP="004B3FFC">
      <w:pPr>
        <w:pStyle w:val="p1"/>
        <w:numPr>
          <w:ilvl w:val="0"/>
          <w:numId w:val="222"/>
        </w:numPr>
        <w:rPr>
          <w:rFonts w:ascii="Calibri" w:hAnsi="Calibri" w:cs="Calibri"/>
        </w:rPr>
      </w:pPr>
      <w:r w:rsidRPr="001F7831">
        <w:rPr>
          <w:rFonts w:ascii="Calibri" w:hAnsi="Calibri" w:cs="Calibri"/>
        </w:rPr>
        <w:t>User edits values if desired.</w:t>
      </w:r>
    </w:p>
    <w:p w14:paraId="7AAE181A" w14:textId="77777777" w:rsidR="007153FC" w:rsidRPr="001F7831" w:rsidRDefault="007153FC" w:rsidP="004B3FFC">
      <w:pPr>
        <w:pStyle w:val="p1"/>
        <w:numPr>
          <w:ilvl w:val="0"/>
          <w:numId w:val="222"/>
        </w:numPr>
        <w:rPr>
          <w:rFonts w:ascii="Calibri" w:hAnsi="Calibri" w:cs="Calibri"/>
        </w:rPr>
      </w:pPr>
      <w:r w:rsidRPr="001F7831">
        <w:rPr>
          <w:rStyle w:val="s1"/>
          <w:rFonts w:ascii="Calibri" w:eastAsiaTheme="majorEastAsia" w:hAnsi="Calibri" w:cs="Calibri"/>
        </w:rPr>
        <w:t xml:space="preserve">User clicks </w:t>
      </w:r>
      <w:r w:rsidRPr="001F7831">
        <w:rPr>
          <w:rFonts w:ascii="Calibri" w:hAnsi="Calibri" w:cs="Calibri"/>
        </w:rPr>
        <w:t>Save &amp; Continue</w:t>
      </w:r>
      <w:r w:rsidRPr="001F7831">
        <w:rPr>
          <w:rStyle w:val="s1"/>
          <w:rFonts w:ascii="Calibri" w:eastAsiaTheme="majorEastAsia" w:hAnsi="Calibri" w:cs="Calibri"/>
        </w:rPr>
        <w:t>.</w:t>
      </w:r>
    </w:p>
    <w:p w14:paraId="03DFA1D9" w14:textId="77777777" w:rsidR="007153FC" w:rsidRPr="001F7831" w:rsidRDefault="007153FC" w:rsidP="004B3FFC">
      <w:pPr>
        <w:pStyle w:val="p1"/>
        <w:numPr>
          <w:ilvl w:val="0"/>
          <w:numId w:val="222"/>
        </w:numPr>
        <w:rPr>
          <w:rFonts w:ascii="Calibri" w:hAnsi="Calibri" w:cs="Calibri"/>
        </w:rPr>
      </w:pPr>
      <w:r w:rsidRPr="001F7831">
        <w:rPr>
          <w:rFonts w:ascii="Calibri" w:hAnsi="Calibri" w:cs="Calibri"/>
        </w:rPr>
        <w:t>System stores security settings.</w:t>
      </w:r>
    </w:p>
    <w:p w14:paraId="740EEBF4" w14:textId="5CD4D307" w:rsidR="007153FC" w:rsidRPr="001F7831" w:rsidRDefault="007153FC" w:rsidP="004B3FFC">
      <w:pPr>
        <w:pStyle w:val="p1"/>
        <w:numPr>
          <w:ilvl w:val="0"/>
          <w:numId w:val="222"/>
        </w:numPr>
        <w:rPr>
          <w:rFonts w:ascii="Calibri" w:hAnsi="Calibri" w:cs="Calibri"/>
        </w:rPr>
      </w:pPr>
      <w:r w:rsidRPr="001F7831">
        <w:rPr>
          <w:rFonts w:ascii="Calibri" w:hAnsi="Calibri" w:cs="Calibri"/>
        </w:rPr>
        <w:t>Move to Step 4.</w:t>
      </w:r>
    </w:p>
    <w:p w14:paraId="7B7EF516" w14:textId="4C314C7A" w:rsidR="007153FC" w:rsidRPr="001F7831" w:rsidRDefault="007153FC" w:rsidP="001F7831">
      <w:pPr>
        <w:rPr>
          <w:rFonts w:ascii="Calibri" w:eastAsiaTheme="majorEastAsia" w:hAnsi="Calibri" w:cs="Calibri"/>
          <w:b/>
        </w:rPr>
      </w:pPr>
      <w:r w:rsidRPr="001F7831">
        <w:rPr>
          <w:rFonts w:ascii="Calibri" w:hAnsi="Calibri" w:cs="Calibri"/>
          <w:b/>
        </w:rPr>
        <w:t xml:space="preserve">STEP 4 — Invite </w:t>
      </w:r>
      <w:r w:rsidR="00841533">
        <w:rPr>
          <w:rFonts w:ascii="Calibri" w:hAnsi="Calibri" w:cs="Calibri"/>
          <w:b/>
        </w:rPr>
        <w:t xml:space="preserve">District </w:t>
      </w:r>
      <w:r w:rsidRPr="001F7831">
        <w:rPr>
          <w:rFonts w:ascii="Calibri" w:hAnsi="Calibri" w:cs="Calibri"/>
          <w:b/>
        </w:rPr>
        <w:t>Tech Team (Optional)</w:t>
      </w:r>
    </w:p>
    <w:p w14:paraId="508D3A29" w14:textId="77777777" w:rsidR="007153FC" w:rsidRPr="001F7831" w:rsidRDefault="007153FC" w:rsidP="004B3FFC">
      <w:pPr>
        <w:pStyle w:val="p1"/>
        <w:numPr>
          <w:ilvl w:val="0"/>
          <w:numId w:val="223"/>
        </w:numPr>
        <w:rPr>
          <w:rFonts w:ascii="Calibri" w:hAnsi="Calibri" w:cs="Calibri"/>
        </w:rPr>
      </w:pPr>
      <w:r w:rsidRPr="001F7831">
        <w:rPr>
          <w:rFonts w:ascii="Calibri" w:hAnsi="Calibri" w:cs="Calibri"/>
        </w:rPr>
        <w:t>Screen displays:</w:t>
      </w:r>
    </w:p>
    <w:p w14:paraId="54FD29C2" w14:textId="315D9AD2" w:rsidR="007153FC" w:rsidRPr="001F7831" w:rsidRDefault="007153FC" w:rsidP="004B3FFC">
      <w:pPr>
        <w:pStyle w:val="p1"/>
        <w:numPr>
          <w:ilvl w:val="1"/>
          <w:numId w:val="223"/>
        </w:numPr>
        <w:rPr>
          <w:rFonts w:ascii="Calibri" w:hAnsi="Calibri" w:cs="Calibri"/>
        </w:rPr>
      </w:pPr>
      <w:r w:rsidRPr="001F7831">
        <w:rPr>
          <w:rFonts w:ascii="Calibri" w:hAnsi="Calibri" w:cs="Calibri"/>
        </w:rPr>
        <w:t>Description: Optional step to invite members.</w:t>
      </w:r>
    </w:p>
    <w:p w14:paraId="0F37E2C7" w14:textId="1D2DC6CC" w:rsidR="007153FC" w:rsidRPr="001F7831" w:rsidRDefault="007153FC" w:rsidP="004B3FFC">
      <w:pPr>
        <w:pStyle w:val="p1"/>
        <w:numPr>
          <w:ilvl w:val="1"/>
          <w:numId w:val="223"/>
        </w:numPr>
        <w:rPr>
          <w:rFonts w:ascii="Calibri" w:hAnsi="Calibri" w:cs="Calibri"/>
        </w:rPr>
      </w:pPr>
      <w:r w:rsidRPr="001F7831">
        <w:rPr>
          <w:rFonts w:ascii="Calibri" w:hAnsi="Calibri" w:cs="Calibri"/>
        </w:rPr>
        <w:t>Add row: Name, Email</w:t>
      </w:r>
      <w:r w:rsidR="00841533">
        <w:rPr>
          <w:rFonts w:ascii="Calibri" w:hAnsi="Calibri" w:cs="Calibri"/>
        </w:rPr>
        <w:t>.</w:t>
      </w:r>
    </w:p>
    <w:p w14:paraId="6E03A3F6" w14:textId="77777777" w:rsidR="007153FC" w:rsidRPr="001F7831" w:rsidRDefault="007153FC" w:rsidP="004B3FFC">
      <w:pPr>
        <w:pStyle w:val="p1"/>
        <w:numPr>
          <w:ilvl w:val="0"/>
          <w:numId w:val="223"/>
        </w:numPr>
        <w:rPr>
          <w:rFonts w:ascii="Calibri" w:hAnsi="Calibri" w:cs="Calibri"/>
        </w:rPr>
      </w:pPr>
      <w:r w:rsidRPr="001F7831">
        <w:rPr>
          <w:rFonts w:ascii="Calibri" w:hAnsi="Calibri" w:cs="Calibri"/>
        </w:rPr>
        <w:t>User either:</w:t>
      </w:r>
    </w:p>
    <w:p w14:paraId="1CB61300" w14:textId="77777777" w:rsidR="007153FC" w:rsidRPr="001F7831" w:rsidRDefault="007153FC" w:rsidP="004B3FFC">
      <w:pPr>
        <w:pStyle w:val="p1"/>
        <w:numPr>
          <w:ilvl w:val="1"/>
          <w:numId w:val="223"/>
        </w:numPr>
        <w:rPr>
          <w:rFonts w:ascii="Calibri" w:hAnsi="Calibri" w:cs="Calibri"/>
        </w:rPr>
      </w:pPr>
      <w:r w:rsidRPr="001F7831">
        <w:rPr>
          <w:rFonts w:ascii="Calibri" w:hAnsi="Calibri" w:cs="Calibri"/>
        </w:rPr>
        <w:t xml:space="preserve">Clicks </w:t>
      </w:r>
      <w:r w:rsidRPr="001F7831">
        <w:rPr>
          <w:rStyle w:val="s1"/>
          <w:rFonts w:ascii="Calibri" w:eastAsiaTheme="majorEastAsia" w:hAnsi="Calibri" w:cs="Calibri"/>
        </w:rPr>
        <w:t>Skip</w:t>
      </w:r>
      <w:r w:rsidRPr="001F7831">
        <w:rPr>
          <w:rFonts w:ascii="Calibri" w:hAnsi="Calibri" w:cs="Calibri"/>
        </w:rPr>
        <w:t xml:space="preserve"> to continue</w:t>
      </w:r>
    </w:p>
    <w:p w14:paraId="1003996E" w14:textId="77777777" w:rsidR="007153FC" w:rsidRPr="001F7831" w:rsidRDefault="007153FC" w:rsidP="004B3FFC">
      <w:pPr>
        <w:pStyle w:val="p1"/>
        <w:numPr>
          <w:ilvl w:val="1"/>
          <w:numId w:val="223"/>
        </w:numPr>
        <w:rPr>
          <w:rFonts w:ascii="Calibri" w:hAnsi="Calibri" w:cs="Calibri"/>
        </w:rPr>
      </w:pPr>
      <w:r w:rsidRPr="001F7831">
        <w:rPr>
          <w:rFonts w:ascii="Calibri" w:hAnsi="Calibri" w:cs="Calibri"/>
        </w:rPr>
        <w:t xml:space="preserve">or Clicks </w:t>
      </w:r>
      <w:r w:rsidRPr="001F7831">
        <w:rPr>
          <w:rStyle w:val="s1"/>
          <w:rFonts w:ascii="Calibri" w:eastAsiaTheme="majorEastAsia" w:hAnsi="Calibri" w:cs="Calibri"/>
        </w:rPr>
        <w:t>Send Invites &amp; Continue</w:t>
      </w:r>
      <w:r w:rsidRPr="001F7831">
        <w:rPr>
          <w:rFonts w:ascii="Calibri" w:hAnsi="Calibri" w:cs="Calibri"/>
        </w:rPr>
        <w:t xml:space="preserve"> after entering valid rows</w:t>
      </w:r>
    </w:p>
    <w:p w14:paraId="7521CDCD" w14:textId="77777777" w:rsidR="007153FC" w:rsidRPr="001F7831" w:rsidRDefault="007153FC" w:rsidP="004B3FFC">
      <w:pPr>
        <w:pStyle w:val="p1"/>
        <w:numPr>
          <w:ilvl w:val="0"/>
          <w:numId w:val="223"/>
        </w:numPr>
        <w:rPr>
          <w:rFonts w:ascii="Calibri" w:hAnsi="Calibri" w:cs="Calibri"/>
        </w:rPr>
      </w:pPr>
      <w:r w:rsidRPr="001F7831">
        <w:rPr>
          <w:rFonts w:ascii="Calibri" w:hAnsi="Calibri" w:cs="Calibri"/>
        </w:rPr>
        <w:t>System sends invitations (only if user clicked Send).</w:t>
      </w:r>
    </w:p>
    <w:p w14:paraId="53502D38" w14:textId="7FC114E0" w:rsidR="007153FC" w:rsidRPr="001F7831" w:rsidRDefault="007153FC" w:rsidP="004B3FFC">
      <w:pPr>
        <w:pStyle w:val="p1"/>
        <w:numPr>
          <w:ilvl w:val="0"/>
          <w:numId w:val="223"/>
        </w:numPr>
        <w:rPr>
          <w:rStyle w:val="s2"/>
          <w:rFonts w:ascii="Calibri" w:hAnsi="Calibri" w:cs="Calibri"/>
        </w:rPr>
      </w:pPr>
      <w:r w:rsidRPr="001F7831">
        <w:rPr>
          <w:rFonts w:ascii="Calibri" w:hAnsi="Calibri" w:cs="Calibri"/>
        </w:rPr>
        <w:t>Move to Step 5.</w:t>
      </w:r>
    </w:p>
    <w:p w14:paraId="45E39B01" w14:textId="77777777" w:rsidR="007153FC" w:rsidRPr="001F7831" w:rsidRDefault="007153FC" w:rsidP="001F7831">
      <w:pPr>
        <w:rPr>
          <w:rFonts w:ascii="Calibri" w:eastAsiaTheme="majorEastAsia" w:hAnsi="Calibri" w:cs="Calibri"/>
          <w:b/>
        </w:rPr>
      </w:pPr>
      <w:r w:rsidRPr="001F7831">
        <w:rPr>
          <w:rFonts w:ascii="Calibri" w:hAnsi="Calibri" w:cs="Calibri"/>
          <w:b/>
        </w:rPr>
        <w:t>STEP 5 — Onboarding Complete</w:t>
      </w:r>
    </w:p>
    <w:p w14:paraId="47BE5126" w14:textId="77777777" w:rsidR="007153FC" w:rsidRPr="001F7831" w:rsidRDefault="007153FC" w:rsidP="004B3FFC">
      <w:pPr>
        <w:pStyle w:val="p1"/>
        <w:numPr>
          <w:ilvl w:val="0"/>
          <w:numId w:val="224"/>
        </w:numPr>
        <w:rPr>
          <w:rFonts w:ascii="Calibri" w:hAnsi="Calibri" w:cs="Calibri"/>
        </w:rPr>
      </w:pPr>
      <w:r w:rsidRPr="001F7831">
        <w:rPr>
          <w:rFonts w:ascii="Calibri" w:hAnsi="Calibri" w:cs="Calibri"/>
        </w:rPr>
        <w:t>System displays a success screen:</w:t>
      </w:r>
    </w:p>
    <w:p w14:paraId="6B3C0C33" w14:textId="77777777" w:rsidR="007153FC" w:rsidRPr="001F7831" w:rsidRDefault="007153FC" w:rsidP="004B3FFC">
      <w:pPr>
        <w:pStyle w:val="p1"/>
        <w:numPr>
          <w:ilvl w:val="1"/>
          <w:numId w:val="224"/>
        </w:numPr>
        <w:rPr>
          <w:rFonts w:ascii="Calibri" w:hAnsi="Calibri" w:cs="Calibri"/>
        </w:rPr>
      </w:pPr>
      <w:r w:rsidRPr="001F7831">
        <w:rPr>
          <w:rFonts w:ascii="Calibri" w:hAnsi="Calibri" w:cs="Calibri"/>
        </w:rPr>
        <w:t>“Your District Is Ready”</w:t>
      </w:r>
    </w:p>
    <w:p w14:paraId="79ACE1DB" w14:textId="77777777" w:rsidR="007153FC" w:rsidRPr="001F7831" w:rsidRDefault="007153FC" w:rsidP="004B3FFC">
      <w:pPr>
        <w:pStyle w:val="p1"/>
        <w:numPr>
          <w:ilvl w:val="1"/>
          <w:numId w:val="224"/>
        </w:numPr>
        <w:rPr>
          <w:rFonts w:ascii="Calibri" w:hAnsi="Calibri" w:cs="Calibri"/>
        </w:rPr>
      </w:pPr>
      <w:r w:rsidRPr="001F7831">
        <w:rPr>
          <w:rFonts w:ascii="Calibri" w:hAnsi="Calibri" w:cs="Calibri"/>
        </w:rPr>
        <w:t>Four quick links:</w:t>
      </w:r>
    </w:p>
    <w:p w14:paraId="78618CF6" w14:textId="77777777" w:rsidR="007153FC" w:rsidRPr="001F7831" w:rsidRDefault="007153FC" w:rsidP="004B3FFC">
      <w:pPr>
        <w:pStyle w:val="p1"/>
        <w:numPr>
          <w:ilvl w:val="2"/>
          <w:numId w:val="224"/>
        </w:numPr>
        <w:rPr>
          <w:rFonts w:ascii="Calibri" w:hAnsi="Calibri" w:cs="Calibri"/>
        </w:rPr>
      </w:pPr>
      <w:r w:rsidRPr="001F7831">
        <w:rPr>
          <w:rFonts w:ascii="Calibri" w:hAnsi="Calibri" w:cs="Calibri"/>
        </w:rPr>
        <w:t>Configure SIS Sync → Data Integrations</w:t>
      </w:r>
    </w:p>
    <w:p w14:paraId="5169A3B1" w14:textId="77777777" w:rsidR="007153FC" w:rsidRPr="001F7831" w:rsidRDefault="007153FC" w:rsidP="004B3FFC">
      <w:pPr>
        <w:pStyle w:val="p1"/>
        <w:numPr>
          <w:ilvl w:val="2"/>
          <w:numId w:val="224"/>
        </w:numPr>
        <w:rPr>
          <w:rFonts w:ascii="Calibri" w:hAnsi="Calibri" w:cs="Calibri"/>
        </w:rPr>
      </w:pPr>
      <w:r w:rsidRPr="001F7831">
        <w:rPr>
          <w:rFonts w:ascii="Calibri" w:hAnsi="Calibri" w:cs="Calibri"/>
        </w:rPr>
        <w:t>Set Up SSO → SSO &amp; Authentication</w:t>
      </w:r>
    </w:p>
    <w:p w14:paraId="5CB98D8C" w14:textId="77777777" w:rsidR="007153FC" w:rsidRPr="001F7831" w:rsidRDefault="007153FC" w:rsidP="004B3FFC">
      <w:pPr>
        <w:pStyle w:val="p1"/>
        <w:numPr>
          <w:ilvl w:val="2"/>
          <w:numId w:val="224"/>
        </w:numPr>
        <w:rPr>
          <w:rFonts w:ascii="Calibri" w:hAnsi="Calibri" w:cs="Calibri"/>
        </w:rPr>
      </w:pPr>
      <w:r w:rsidRPr="001F7831">
        <w:rPr>
          <w:rFonts w:ascii="Calibri" w:hAnsi="Calibri" w:cs="Calibri"/>
        </w:rPr>
        <w:t>Upload Additional Compliance Documents → Compliance Documents</w:t>
      </w:r>
    </w:p>
    <w:p w14:paraId="5578224D" w14:textId="77777777" w:rsidR="007153FC" w:rsidRPr="001F7831" w:rsidRDefault="007153FC" w:rsidP="004B3FFC">
      <w:pPr>
        <w:pStyle w:val="p1"/>
        <w:numPr>
          <w:ilvl w:val="2"/>
          <w:numId w:val="224"/>
        </w:numPr>
        <w:rPr>
          <w:rFonts w:ascii="Calibri" w:hAnsi="Calibri" w:cs="Calibri"/>
        </w:rPr>
      </w:pPr>
      <w:r w:rsidRPr="001F7831">
        <w:rPr>
          <w:rFonts w:ascii="Calibri" w:hAnsi="Calibri" w:cs="Calibri"/>
        </w:rPr>
        <w:t>Review Security Policies → Security &amp; Controls</w:t>
      </w:r>
    </w:p>
    <w:p w14:paraId="7CC8DA22" w14:textId="77777777" w:rsidR="007153FC" w:rsidRPr="001F7831" w:rsidRDefault="007153FC" w:rsidP="004B3FFC">
      <w:pPr>
        <w:pStyle w:val="p1"/>
        <w:numPr>
          <w:ilvl w:val="0"/>
          <w:numId w:val="224"/>
        </w:numPr>
        <w:rPr>
          <w:rFonts w:ascii="Calibri" w:hAnsi="Calibri" w:cs="Calibri"/>
        </w:rPr>
      </w:pPr>
      <w:r w:rsidRPr="001F7831">
        <w:rPr>
          <w:rStyle w:val="s1"/>
          <w:rFonts w:ascii="Calibri" w:eastAsiaTheme="majorEastAsia" w:hAnsi="Calibri" w:cs="Calibri"/>
        </w:rPr>
        <w:t xml:space="preserve">User clicks </w:t>
      </w:r>
      <w:r w:rsidRPr="001F7831">
        <w:rPr>
          <w:rFonts w:ascii="Calibri" w:hAnsi="Calibri" w:cs="Calibri"/>
        </w:rPr>
        <w:t>Go to Dashboard</w:t>
      </w:r>
      <w:r w:rsidRPr="001F7831">
        <w:rPr>
          <w:rStyle w:val="s1"/>
          <w:rFonts w:ascii="Calibri" w:eastAsiaTheme="majorEastAsia" w:hAnsi="Calibri" w:cs="Calibri"/>
        </w:rPr>
        <w:t>.</w:t>
      </w:r>
    </w:p>
    <w:p w14:paraId="40653559" w14:textId="77777777" w:rsidR="007153FC" w:rsidRPr="001F7831" w:rsidRDefault="007153FC" w:rsidP="004B3FFC">
      <w:pPr>
        <w:pStyle w:val="p1"/>
        <w:numPr>
          <w:ilvl w:val="0"/>
          <w:numId w:val="224"/>
        </w:numPr>
        <w:rPr>
          <w:rFonts w:ascii="Calibri" w:hAnsi="Calibri" w:cs="Calibri"/>
        </w:rPr>
      </w:pPr>
      <w:r w:rsidRPr="001F7831">
        <w:rPr>
          <w:rFonts w:ascii="Calibri" w:hAnsi="Calibri" w:cs="Calibri"/>
        </w:rPr>
        <w:t xml:space="preserve">Onboarding is marked </w:t>
      </w:r>
      <w:r w:rsidRPr="001F7831">
        <w:rPr>
          <w:rStyle w:val="s1"/>
          <w:rFonts w:ascii="Calibri" w:eastAsiaTheme="majorEastAsia" w:hAnsi="Calibri" w:cs="Calibri"/>
        </w:rPr>
        <w:t>complete</w:t>
      </w:r>
      <w:r w:rsidRPr="001F7831">
        <w:rPr>
          <w:rFonts w:ascii="Calibri" w:hAnsi="Calibri" w:cs="Calibri"/>
        </w:rPr>
        <w:t xml:space="preserve">, district becomes </w:t>
      </w:r>
      <w:r w:rsidRPr="001F7831">
        <w:rPr>
          <w:rStyle w:val="s1"/>
          <w:rFonts w:ascii="Calibri" w:eastAsiaTheme="majorEastAsia" w:hAnsi="Calibri" w:cs="Calibri"/>
        </w:rPr>
        <w:t>Active</w:t>
      </w:r>
      <w:r w:rsidRPr="001F7831">
        <w:rPr>
          <w:rFonts w:ascii="Calibri" w:hAnsi="Calibri" w:cs="Calibri"/>
        </w:rPr>
        <w:t>.</w:t>
      </w:r>
    </w:p>
    <w:p w14:paraId="2B81DD4F" w14:textId="3DAB4C1A" w:rsidR="007153FC" w:rsidRPr="001F7831" w:rsidRDefault="007153FC" w:rsidP="004B3FFC">
      <w:pPr>
        <w:pStyle w:val="p1"/>
        <w:numPr>
          <w:ilvl w:val="0"/>
          <w:numId w:val="224"/>
        </w:numPr>
        <w:rPr>
          <w:rStyle w:val="s2"/>
          <w:rFonts w:ascii="Calibri" w:hAnsi="Calibri" w:cs="Calibri"/>
        </w:rPr>
      </w:pPr>
      <w:r w:rsidRPr="001F7831">
        <w:rPr>
          <w:rFonts w:ascii="Calibri" w:hAnsi="Calibri" w:cs="Calibri"/>
        </w:rPr>
        <w:t>User now enters the full platform.</w:t>
      </w:r>
    </w:p>
    <w:p w14:paraId="31A5BF50" w14:textId="62AB2B09" w:rsidR="007153FC" w:rsidRPr="001F7831" w:rsidRDefault="007153FC" w:rsidP="001F7831">
      <w:pPr>
        <w:spacing w:before="100" w:beforeAutospacing="1" w:after="100" w:afterAutospacing="1"/>
        <w:outlineLvl w:val="2"/>
        <w:rPr>
          <w:rFonts w:ascii="Calibri" w:hAnsi="Calibri" w:cs="Calibri"/>
          <w:b/>
          <w:sz w:val="27"/>
          <w:szCs w:val="27"/>
        </w:rPr>
      </w:pPr>
      <w:r w:rsidRPr="001F7831">
        <w:rPr>
          <w:rFonts w:ascii="Calibri" w:hAnsi="Calibri" w:cs="Calibri"/>
          <w:b/>
          <w:sz w:val="27"/>
          <w:szCs w:val="27"/>
        </w:rPr>
        <w:t>Negative Flow</w:t>
      </w:r>
    </w:p>
    <w:p w14:paraId="3EA923A6" w14:textId="476B9397" w:rsidR="007153FC" w:rsidRPr="001F7831" w:rsidRDefault="007153FC" w:rsidP="001F7831">
      <w:pPr>
        <w:rPr>
          <w:rFonts w:ascii="Calibri" w:hAnsi="Calibri" w:cs="Calibri"/>
          <w:b/>
        </w:rPr>
      </w:pPr>
      <w:r w:rsidRPr="001F7831">
        <w:rPr>
          <w:rFonts w:ascii="Calibri" w:hAnsi="Calibri" w:cs="Calibri"/>
          <w:b/>
        </w:rPr>
        <w:t>A. Missing Required Fields (Step 1)</w:t>
      </w:r>
    </w:p>
    <w:p w14:paraId="16204467" w14:textId="77777777" w:rsidR="007153FC" w:rsidRPr="001F7831" w:rsidRDefault="007153FC" w:rsidP="004B3FFC">
      <w:pPr>
        <w:pStyle w:val="p1"/>
        <w:numPr>
          <w:ilvl w:val="0"/>
          <w:numId w:val="225"/>
        </w:numPr>
        <w:rPr>
          <w:rFonts w:ascii="Calibri" w:hAnsi="Calibri" w:cs="Calibri"/>
        </w:rPr>
      </w:pPr>
      <w:r w:rsidRPr="001F7831">
        <w:rPr>
          <w:rFonts w:ascii="Calibri" w:hAnsi="Calibri" w:cs="Calibri"/>
        </w:rPr>
        <w:t>If required fields are blank → show validation error.</w:t>
      </w:r>
    </w:p>
    <w:p w14:paraId="13526EF2" w14:textId="279668F8" w:rsidR="007153FC" w:rsidRPr="001F7831" w:rsidRDefault="007153FC" w:rsidP="004B3FFC">
      <w:pPr>
        <w:pStyle w:val="p1"/>
        <w:numPr>
          <w:ilvl w:val="0"/>
          <w:numId w:val="225"/>
        </w:numPr>
        <w:rPr>
          <w:rStyle w:val="s2"/>
          <w:rFonts w:ascii="Calibri" w:hAnsi="Calibri" w:cs="Calibri"/>
        </w:rPr>
      </w:pPr>
      <w:r w:rsidRPr="001F7831">
        <w:rPr>
          <w:rFonts w:ascii="Calibri" w:hAnsi="Calibri" w:cs="Calibri"/>
        </w:rPr>
        <w:t>Continue button is disabled.</w:t>
      </w:r>
    </w:p>
    <w:p w14:paraId="5C770178" w14:textId="77777777" w:rsidR="007153FC" w:rsidRPr="001F7831" w:rsidRDefault="007153FC" w:rsidP="001F7831">
      <w:pPr>
        <w:rPr>
          <w:rFonts w:ascii="Calibri" w:eastAsiaTheme="majorEastAsia" w:hAnsi="Calibri" w:cs="Calibri"/>
          <w:b/>
        </w:rPr>
      </w:pPr>
      <w:r w:rsidRPr="001F7831">
        <w:rPr>
          <w:rFonts w:ascii="Calibri" w:hAnsi="Calibri" w:cs="Calibri"/>
          <w:b/>
        </w:rPr>
        <w:t>B. Invalid File Format (Step 2)</w:t>
      </w:r>
    </w:p>
    <w:p w14:paraId="3FCA9F16" w14:textId="1A9907E3" w:rsidR="007153FC" w:rsidRPr="001F7831" w:rsidRDefault="007153FC" w:rsidP="004B3FFC">
      <w:pPr>
        <w:pStyle w:val="p1"/>
        <w:numPr>
          <w:ilvl w:val="0"/>
          <w:numId w:val="226"/>
        </w:numPr>
        <w:rPr>
          <w:rStyle w:val="s2"/>
          <w:rFonts w:ascii="Calibri" w:hAnsi="Calibri" w:cs="Calibri"/>
        </w:rPr>
      </w:pPr>
      <w:r w:rsidRPr="001F7831">
        <w:rPr>
          <w:rFonts w:ascii="Calibri" w:hAnsi="Calibri" w:cs="Calibri"/>
        </w:rPr>
        <w:t>If file is not PDF → show inline error; block advancement.</w:t>
      </w:r>
    </w:p>
    <w:p w14:paraId="5B45F4E5" w14:textId="77777777" w:rsidR="007153FC" w:rsidRPr="001F7831" w:rsidRDefault="007153FC" w:rsidP="001F7831">
      <w:pPr>
        <w:rPr>
          <w:rFonts w:ascii="Calibri" w:eastAsiaTheme="majorEastAsia" w:hAnsi="Calibri" w:cs="Calibri"/>
          <w:b/>
        </w:rPr>
      </w:pPr>
      <w:r w:rsidRPr="001F7831">
        <w:rPr>
          <w:rFonts w:ascii="Calibri" w:hAnsi="Calibri" w:cs="Calibri"/>
          <w:b/>
        </w:rPr>
        <w:t>C. Security Settings Not Saved (Step 3)</w:t>
      </w:r>
    </w:p>
    <w:p w14:paraId="56D13582" w14:textId="16FCFF06" w:rsidR="007153FC" w:rsidRPr="001F7831" w:rsidRDefault="007153FC" w:rsidP="004B3FFC">
      <w:pPr>
        <w:pStyle w:val="p1"/>
        <w:numPr>
          <w:ilvl w:val="0"/>
          <w:numId w:val="227"/>
        </w:numPr>
        <w:rPr>
          <w:rStyle w:val="s2"/>
          <w:rFonts w:ascii="Calibri" w:hAnsi="Calibri" w:cs="Calibri"/>
        </w:rPr>
      </w:pPr>
      <w:r w:rsidRPr="001F7831">
        <w:rPr>
          <w:rFonts w:ascii="Calibri" w:hAnsi="Calibri" w:cs="Calibri"/>
        </w:rPr>
        <w:t>Network errors → show top banner retry option.</w:t>
      </w:r>
    </w:p>
    <w:p w14:paraId="32FEA068" w14:textId="77777777" w:rsidR="007153FC" w:rsidRPr="001F7831" w:rsidRDefault="007153FC" w:rsidP="001F7831">
      <w:pPr>
        <w:rPr>
          <w:rFonts w:ascii="Calibri" w:eastAsiaTheme="majorEastAsia" w:hAnsi="Calibri" w:cs="Calibri"/>
          <w:b/>
        </w:rPr>
      </w:pPr>
      <w:r w:rsidRPr="001F7831">
        <w:rPr>
          <w:rFonts w:ascii="Calibri" w:hAnsi="Calibri" w:cs="Calibri"/>
          <w:b/>
        </w:rPr>
        <w:t>D. Invalid Email for Invitees (Step 4)</w:t>
      </w:r>
    </w:p>
    <w:p w14:paraId="12270223" w14:textId="466D28CB" w:rsidR="007153FC" w:rsidRPr="001F7831" w:rsidRDefault="007153FC" w:rsidP="004B3FFC">
      <w:pPr>
        <w:pStyle w:val="p1"/>
        <w:numPr>
          <w:ilvl w:val="0"/>
          <w:numId w:val="228"/>
        </w:numPr>
        <w:rPr>
          <w:rStyle w:val="s2"/>
          <w:rFonts w:ascii="Calibri" w:hAnsi="Calibri" w:cs="Calibri"/>
        </w:rPr>
      </w:pPr>
      <w:r w:rsidRPr="001F7831">
        <w:rPr>
          <w:rFonts w:ascii="Calibri" w:hAnsi="Calibri" w:cs="Calibri"/>
        </w:rPr>
        <w:t>If “Send Invites” clicked but email format invalid → inline red error.</w:t>
      </w:r>
    </w:p>
    <w:p w14:paraId="7D89ADFC" w14:textId="77777777" w:rsidR="007153FC" w:rsidRPr="001F7831" w:rsidRDefault="007153FC" w:rsidP="001F7831">
      <w:pPr>
        <w:rPr>
          <w:rFonts w:ascii="Calibri" w:eastAsiaTheme="majorEastAsia" w:hAnsi="Calibri" w:cs="Calibri"/>
          <w:b/>
        </w:rPr>
      </w:pPr>
      <w:r w:rsidRPr="001F7831">
        <w:rPr>
          <w:rFonts w:ascii="Calibri" w:hAnsi="Calibri" w:cs="Calibri"/>
          <w:b/>
        </w:rPr>
        <w:t>E. User Refreshes Browser</w:t>
      </w:r>
    </w:p>
    <w:p w14:paraId="4F35D9B9" w14:textId="68686CAA" w:rsidR="007153FC" w:rsidRPr="001F7831" w:rsidRDefault="007153FC" w:rsidP="004B3FFC">
      <w:pPr>
        <w:pStyle w:val="p1"/>
        <w:numPr>
          <w:ilvl w:val="0"/>
          <w:numId w:val="229"/>
        </w:numPr>
        <w:rPr>
          <w:rStyle w:val="s2"/>
          <w:rFonts w:ascii="Calibri" w:hAnsi="Calibri" w:cs="Calibri"/>
        </w:rPr>
      </w:pPr>
      <w:r w:rsidRPr="001F7831">
        <w:rPr>
          <w:rFonts w:ascii="Calibri" w:hAnsi="Calibri" w:cs="Calibri"/>
        </w:rPr>
        <w:t>System reloads onboarding and jumps automatically to the last incomplete step.</w:t>
      </w:r>
    </w:p>
    <w:p w14:paraId="625AF71F" w14:textId="77777777" w:rsidR="007153FC" w:rsidRPr="001F7831" w:rsidRDefault="007153FC" w:rsidP="001F7831">
      <w:pPr>
        <w:spacing w:before="100" w:beforeAutospacing="1" w:after="100" w:afterAutospacing="1"/>
        <w:outlineLvl w:val="2"/>
        <w:rPr>
          <w:rFonts w:ascii="Calibri" w:hAnsi="Calibri" w:cs="Calibri"/>
          <w:b/>
          <w:sz w:val="27"/>
          <w:szCs w:val="27"/>
        </w:rPr>
      </w:pPr>
      <w:r w:rsidRPr="001F7831">
        <w:rPr>
          <w:rFonts w:ascii="Calibri" w:hAnsi="Calibri" w:cs="Calibri"/>
          <w:b/>
          <w:sz w:val="27"/>
          <w:szCs w:val="27"/>
        </w:rPr>
        <w:t>Post-Conditions</w:t>
      </w:r>
    </w:p>
    <w:p w14:paraId="57B5CA8E" w14:textId="77777777" w:rsidR="007153FC" w:rsidRPr="001F7831" w:rsidRDefault="007153FC" w:rsidP="004B3FFC">
      <w:pPr>
        <w:pStyle w:val="p1"/>
        <w:numPr>
          <w:ilvl w:val="0"/>
          <w:numId w:val="230"/>
        </w:numPr>
        <w:rPr>
          <w:rFonts w:ascii="Calibri" w:hAnsi="Calibri" w:cs="Calibri"/>
        </w:rPr>
      </w:pPr>
      <w:r w:rsidRPr="001F7831">
        <w:rPr>
          <w:rFonts w:ascii="Calibri" w:hAnsi="Calibri" w:cs="Calibri"/>
        </w:rPr>
        <w:t xml:space="preserve">District status becomes </w:t>
      </w:r>
      <w:r w:rsidRPr="001F7831">
        <w:rPr>
          <w:rStyle w:val="s1"/>
          <w:rFonts w:ascii="Calibri" w:eastAsiaTheme="majorEastAsia" w:hAnsi="Calibri" w:cs="Calibri"/>
        </w:rPr>
        <w:t>Active</w:t>
      </w:r>
      <w:r w:rsidRPr="001F7831">
        <w:rPr>
          <w:rFonts w:ascii="Calibri" w:hAnsi="Calibri" w:cs="Calibri"/>
        </w:rPr>
        <w:t>.</w:t>
      </w:r>
    </w:p>
    <w:p w14:paraId="7428A01F" w14:textId="77777777" w:rsidR="007153FC" w:rsidRPr="001F7831" w:rsidRDefault="007153FC" w:rsidP="004B3FFC">
      <w:pPr>
        <w:pStyle w:val="p1"/>
        <w:numPr>
          <w:ilvl w:val="0"/>
          <w:numId w:val="230"/>
        </w:numPr>
        <w:rPr>
          <w:rFonts w:ascii="Calibri" w:hAnsi="Calibri" w:cs="Calibri"/>
        </w:rPr>
      </w:pPr>
      <w:r w:rsidRPr="001F7831">
        <w:rPr>
          <w:rFonts w:ascii="Calibri" w:hAnsi="Calibri" w:cs="Calibri"/>
        </w:rPr>
        <w:t>Onboarding wizard is permanently disabled for this district.</w:t>
      </w:r>
    </w:p>
    <w:p w14:paraId="5593ACBD" w14:textId="77777777" w:rsidR="007153FC" w:rsidRPr="001F7831" w:rsidRDefault="007153FC" w:rsidP="004B3FFC">
      <w:pPr>
        <w:pStyle w:val="p1"/>
        <w:numPr>
          <w:ilvl w:val="0"/>
          <w:numId w:val="230"/>
        </w:numPr>
        <w:rPr>
          <w:rFonts w:ascii="Calibri" w:hAnsi="Calibri" w:cs="Calibri"/>
        </w:rPr>
      </w:pPr>
      <w:r w:rsidRPr="001F7831">
        <w:rPr>
          <w:rFonts w:ascii="Calibri" w:hAnsi="Calibri" w:cs="Calibri"/>
        </w:rPr>
        <w:t>MOU is stored and available to ScholarPath Admin for later review.</w:t>
      </w:r>
    </w:p>
    <w:p w14:paraId="1D56A2A8" w14:textId="77777777" w:rsidR="007153FC" w:rsidRPr="001F7831" w:rsidRDefault="007153FC" w:rsidP="004B3FFC">
      <w:pPr>
        <w:pStyle w:val="p1"/>
        <w:numPr>
          <w:ilvl w:val="0"/>
          <w:numId w:val="230"/>
        </w:numPr>
        <w:rPr>
          <w:rFonts w:ascii="Calibri" w:hAnsi="Calibri" w:cs="Calibri"/>
        </w:rPr>
      </w:pPr>
      <w:r w:rsidRPr="001F7831">
        <w:rPr>
          <w:rFonts w:ascii="Calibri" w:hAnsi="Calibri" w:cs="Calibri"/>
        </w:rPr>
        <w:t>User can access the Dashboard and all navigation tabs.</w:t>
      </w:r>
    </w:p>
    <w:p w14:paraId="775115E6" w14:textId="39BF6F75" w:rsidR="007153FC" w:rsidRPr="001F7831" w:rsidRDefault="007153FC" w:rsidP="004B3FFC">
      <w:pPr>
        <w:pStyle w:val="p1"/>
        <w:numPr>
          <w:ilvl w:val="0"/>
          <w:numId w:val="230"/>
        </w:numPr>
        <w:rPr>
          <w:rStyle w:val="s2"/>
          <w:rFonts w:ascii="Calibri" w:hAnsi="Calibri" w:cs="Calibri"/>
        </w:rPr>
      </w:pPr>
      <w:r w:rsidRPr="001F7831">
        <w:rPr>
          <w:rFonts w:ascii="Calibri" w:hAnsi="Calibri" w:cs="Calibri"/>
        </w:rPr>
        <w:t>Optional Tech Team members receive their invite emails.</w:t>
      </w:r>
    </w:p>
    <w:p w14:paraId="7F102C44" w14:textId="77777777" w:rsidR="007153FC" w:rsidRPr="001F7831" w:rsidRDefault="007153FC" w:rsidP="001F7831">
      <w:pPr>
        <w:spacing w:before="100" w:beforeAutospacing="1" w:after="100" w:afterAutospacing="1"/>
        <w:outlineLvl w:val="2"/>
        <w:rPr>
          <w:rFonts w:ascii="Calibri" w:hAnsi="Calibri" w:cs="Calibri"/>
          <w:b/>
          <w:sz w:val="27"/>
          <w:szCs w:val="27"/>
        </w:rPr>
      </w:pPr>
      <w:r w:rsidRPr="001F7831">
        <w:rPr>
          <w:rFonts w:ascii="Calibri" w:hAnsi="Calibri" w:cs="Calibri"/>
          <w:b/>
          <w:sz w:val="27"/>
          <w:szCs w:val="27"/>
        </w:rPr>
        <w:t>Special Requirements</w:t>
      </w:r>
    </w:p>
    <w:p w14:paraId="3CDDC06B" w14:textId="77777777" w:rsidR="007153FC" w:rsidRPr="001F7831" w:rsidRDefault="007153FC" w:rsidP="004B3FFC">
      <w:pPr>
        <w:pStyle w:val="p1"/>
        <w:numPr>
          <w:ilvl w:val="0"/>
          <w:numId w:val="231"/>
        </w:numPr>
        <w:rPr>
          <w:rFonts w:ascii="Calibri" w:hAnsi="Calibri" w:cs="Calibri"/>
        </w:rPr>
      </w:pPr>
      <w:r w:rsidRPr="001F7831">
        <w:rPr>
          <w:rFonts w:ascii="Calibri" w:hAnsi="Calibri" w:cs="Calibri"/>
        </w:rPr>
        <w:t>UI must follow ScholarPath style:</w:t>
      </w:r>
    </w:p>
    <w:p w14:paraId="222B90E1" w14:textId="77777777" w:rsidR="007153FC" w:rsidRPr="001F7831" w:rsidRDefault="007153FC" w:rsidP="004B3FFC">
      <w:pPr>
        <w:pStyle w:val="p1"/>
        <w:numPr>
          <w:ilvl w:val="1"/>
          <w:numId w:val="231"/>
        </w:numPr>
        <w:rPr>
          <w:rFonts w:ascii="Calibri" w:hAnsi="Calibri" w:cs="Calibri"/>
        </w:rPr>
      </w:pPr>
      <w:proofErr w:type="spellStart"/>
      <w:r w:rsidRPr="001F7831">
        <w:rPr>
          <w:rFonts w:ascii="Calibri" w:hAnsi="Calibri" w:cs="Calibri"/>
        </w:rPr>
        <w:t>Center</w:t>
      </w:r>
      <w:proofErr w:type="spellEnd"/>
      <w:r w:rsidRPr="001F7831">
        <w:rPr>
          <w:rFonts w:ascii="Calibri" w:hAnsi="Calibri" w:cs="Calibri"/>
        </w:rPr>
        <w:t xml:space="preserve"> card layout</w:t>
      </w:r>
    </w:p>
    <w:p w14:paraId="7C61D091" w14:textId="77777777" w:rsidR="007153FC" w:rsidRPr="001F7831" w:rsidRDefault="007153FC" w:rsidP="004B3FFC">
      <w:pPr>
        <w:pStyle w:val="p1"/>
        <w:numPr>
          <w:ilvl w:val="1"/>
          <w:numId w:val="231"/>
        </w:numPr>
        <w:rPr>
          <w:rFonts w:ascii="Calibri" w:hAnsi="Calibri" w:cs="Calibri"/>
        </w:rPr>
      </w:pPr>
      <w:r w:rsidRPr="001F7831">
        <w:rPr>
          <w:rFonts w:ascii="Calibri" w:hAnsi="Calibri" w:cs="Calibri"/>
        </w:rPr>
        <w:t>ScholarPath green (#0A8A45)</w:t>
      </w:r>
    </w:p>
    <w:p w14:paraId="4F8B39CB" w14:textId="77777777" w:rsidR="007153FC" w:rsidRPr="001F7831" w:rsidRDefault="007153FC" w:rsidP="004B3FFC">
      <w:pPr>
        <w:pStyle w:val="p1"/>
        <w:numPr>
          <w:ilvl w:val="1"/>
          <w:numId w:val="231"/>
        </w:numPr>
        <w:rPr>
          <w:rFonts w:ascii="Calibri" w:hAnsi="Calibri" w:cs="Calibri"/>
        </w:rPr>
      </w:pPr>
      <w:r w:rsidRPr="001F7831">
        <w:rPr>
          <w:rFonts w:ascii="Calibri" w:hAnsi="Calibri" w:cs="Calibri"/>
        </w:rPr>
        <w:t>Stepper navigation</w:t>
      </w:r>
    </w:p>
    <w:p w14:paraId="2B3508F9" w14:textId="77777777" w:rsidR="007153FC" w:rsidRPr="001F7831" w:rsidRDefault="007153FC" w:rsidP="004B3FFC">
      <w:pPr>
        <w:pStyle w:val="p1"/>
        <w:numPr>
          <w:ilvl w:val="1"/>
          <w:numId w:val="231"/>
        </w:numPr>
        <w:rPr>
          <w:rFonts w:ascii="Calibri" w:hAnsi="Calibri" w:cs="Calibri"/>
        </w:rPr>
      </w:pPr>
      <w:r w:rsidRPr="001F7831">
        <w:rPr>
          <w:rFonts w:ascii="Calibri" w:hAnsi="Calibri" w:cs="Calibri"/>
        </w:rPr>
        <w:t>Clean, distraction-free design</w:t>
      </w:r>
    </w:p>
    <w:p w14:paraId="2CA60556" w14:textId="77777777" w:rsidR="007153FC" w:rsidRPr="001F7831" w:rsidRDefault="007153FC" w:rsidP="004B3FFC">
      <w:pPr>
        <w:pStyle w:val="p1"/>
        <w:numPr>
          <w:ilvl w:val="0"/>
          <w:numId w:val="231"/>
        </w:numPr>
        <w:rPr>
          <w:rFonts w:ascii="Calibri" w:hAnsi="Calibri" w:cs="Calibri"/>
        </w:rPr>
      </w:pPr>
      <w:r w:rsidRPr="001F7831">
        <w:rPr>
          <w:rFonts w:ascii="Calibri" w:hAnsi="Calibri" w:cs="Calibri"/>
        </w:rPr>
        <w:t>Auto-save after each step</w:t>
      </w:r>
    </w:p>
    <w:p w14:paraId="1CD97777" w14:textId="5DF306F1" w:rsidR="007153FC" w:rsidRPr="001F7831" w:rsidRDefault="007153FC" w:rsidP="004B3FFC">
      <w:pPr>
        <w:pStyle w:val="p1"/>
        <w:numPr>
          <w:ilvl w:val="0"/>
          <w:numId w:val="231"/>
        </w:numPr>
        <w:rPr>
          <w:rStyle w:val="s2"/>
          <w:rFonts w:ascii="Calibri" w:hAnsi="Calibri" w:cs="Calibri"/>
        </w:rPr>
      </w:pPr>
      <w:r w:rsidRPr="001F7831">
        <w:rPr>
          <w:rFonts w:ascii="Calibri" w:hAnsi="Calibri" w:cs="Calibri"/>
        </w:rPr>
        <w:t>No ability to exit onboarding early</w:t>
      </w:r>
    </w:p>
    <w:p w14:paraId="1847AB47" w14:textId="77777777" w:rsidR="007153FC" w:rsidRPr="001F7831" w:rsidRDefault="007153FC" w:rsidP="001F7831">
      <w:pPr>
        <w:spacing w:before="100" w:beforeAutospacing="1" w:after="100" w:afterAutospacing="1"/>
        <w:outlineLvl w:val="2"/>
        <w:rPr>
          <w:rFonts w:ascii="Calibri" w:hAnsi="Calibri" w:cs="Calibri"/>
          <w:b/>
          <w:sz w:val="27"/>
          <w:szCs w:val="27"/>
        </w:rPr>
      </w:pPr>
      <w:r w:rsidRPr="001F7831">
        <w:rPr>
          <w:rFonts w:ascii="Calibri" w:hAnsi="Calibri" w:cs="Calibri"/>
          <w:b/>
          <w:sz w:val="27"/>
          <w:szCs w:val="27"/>
        </w:rPr>
        <w:t>Constraints</w:t>
      </w:r>
    </w:p>
    <w:p w14:paraId="7A1447E8" w14:textId="77777777" w:rsidR="007153FC" w:rsidRPr="001F7831" w:rsidRDefault="007153FC" w:rsidP="004B3FFC">
      <w:pPr>
        <w:pStyle w:val="p1"/>
        <w:numPr>
          <w:ilvl w:val="0"/>
          <w:numId w:val="232"/>
        </w:numPr>
        <w:rPr>
          <w:rFonts w:ascii="Calibri" w:hAnsi="Calibri" w:cs="Calibri"/>
        </w:rPr>
      </w:pPr>
      <w:r w:rsidRPr="001F7831">
        <w:rPr>
          <w:rFonts w:ascii="Calibri" w:hAnsi="Calibri" w:cs="Calibri"/>
        </w:rPr>
        <w:t>Only District Tech Lead can complete onboarding.</w:t>
      </w:r>
    </w:p>
    <w:p w14:paraId="77177E8C" w14:textId="77777777" w:rsidR="007153FC" w:rsidRPr="001F7831" w:rsidRDefault="007153FC" w:rsidP="004B3FFC">
      <w:pPr>
        <w:pStyle w:val="p1"/>
        <w:numPr>
          <w:ilvl w:val="0"/>
          <w:numId w:val="232"/>
        </w:numPr>
        <w:rPr>
          <w:rFonts w:ascii="Calibri" w:hAnsi="Calibri" w:cs="Calibri"/>
        </w:rPr>
      </w:pPr>
      <w:r w:rsidRPr="001F7831">
        <w:rPr>
          <w:rFonts w:ascii="Calibri" w:hAnsi="Calibri" w:cs="Calibri"/>
        </w:rPr>
        <w:t>No advanced security settings (geo-restrictions, password rules).</w:t>
      </w:r>
    </w:p>
    <w:p w14:paraId="5B5EB705" w14:textId="77777777" w:rsidR="007153FC" w:rsidRPr="001F7831" w:rsidRDefault="007153FC" w:rsidP="004B3FFC">
      <w:pPr>
        <w:pStyle w:val="p1"/>
        <w:numPr>
          <w:ilvl w:val="0"/>
          <w:numId w:val="232"/>
        </w:numPr>
        <w:rPr>
          <w:rFonts w:ascii="Calibri" w:hAnsi="Calibri" w:cs="Calibri"/>
        </w:rPr>
      </w:pPr>
      <w:r w:rsidRPr="001F7831">
        <w:rPr>
          <w:rFonts w:ascii="Calibri" w:hAnsi="Calibri" w:cs="Calibri"/>
        </w:rPr>
        <w:t>No data integrations required during onboarding.</w:t>
      </w:r>
    </w:p>
    <w:p w14:paraId="29DA64F6" w14:textId="3B1043DB" w:rsidR="007153FC" w:rsidRPr="001F7831" w:rsidRDefault="007153FC" w:rsidP="004B3FFC">
      <w:pPr>
        <w:pStyle w:val="p1"/>
        <w:numPr>
          <w:ilvl w:val="0"/>
          <w:numId w:val="232"/>
        </w:numPr>
        <w:rPr>
          <w:rStyle w:val="s2"/>
          <w:rFonts w:ascii="Calibri" w:hAnsi="Calibri" w:cs="Calibri"/>
        </w:rPr>
      </w:pPr>
      <w:r w:rsidRPr="001F7831">
        <w:rPr>
          <w:rFonts w:ascii="Calibri" w:hAnsi="Calibri" w:cs="Calibri"/>
        </w:rPr>
        <w:t>MOU must be uploaded but not necessarily approved to finish onboarding.</w:t>
      </w:r>
    </w:p>
    <w:p w14:paraId="5927B866" w14:textId="27E2A940" w:rsidR="007153FC" w:rsidRPr="001F7831" w:rsidRDefault="007153FC" w:rsidP="001F7831">
      <w:pPr>
        <w:spacing w:before="100" w:beforeAutospacing="1" w:after="100" w:afterAutospacing="1"/>
        <w:outlineLvl w:val="2"/>
        <w:rPr>
          <w:rFonts w:ascii="Calibri" w:hAnsi="Calibri" w:cs="Calibri"/>
          <w:b/>
          <w:sz w:val="27"/>
          <w:szCs w:val="27"/>
        </w:rPr>
      </w:pPr>
      <w:r w:rsidRPr="001F7831">
        <w:rPr>
          <w:rFonts w:ascii="Calibri" w:hAnsi="Calibri" w:cs="Calibri"/>
          <w:b/>
          <w:sz w:val="27"/>
          <w:szCs w:val="27"/>
        </w:rPr>
        <w:t>Screen Element Matrix (SEM)</w:t>
      </w:r>
    </w:p>
    <w:p w14:paraId="73D642B8" w14:textId="77777777" w:rsidR="007153FC" w:rsidRPr="001F7831" w:rsidRDefault="007153FC" w:rsidP="001F7831">
      <w:pPr>
        <w:rPr>
          <w:rFonts w:ascii="Calibri" w:hAnsi="Calibri" w:cs="Calibri"/>
        </w:rPr>
      </w:pPr>
      <w:r w:rsidRPr="001F7831">
        <w:rPr>
          <w:rFonts w:ascii="Calibri" w:hAnsi="Calibri" w:cs="Calibri"/>
        </w:rPr>
        <w:t>For all onboarding screens combined</w:t>
      </w:r>
    </w:p>
    <w:tbl>
      <w:tblPr>
        <w:tblStyle w:val="TableGrid"/>
        <w:tblW w:w="0" w:type="auto"/>
        <w:tblLook w:val="04A0" w:firstRow="1" w:lastRow="0" w:firstColumn="1" w:lastColumn="0" w:noHBand="0" w:noVBand="1"/>
      </w:tblPr>
      <w:tblGrid>
        <w:gridCol w:w="1366"/>
        <w:gridCol w:w="1413"/>
        <w:gridCol w:w="2064"/>
        <w:gridCol w:w="2193"/>
        <w:gridCol w:w="1980"/>
      </w:tblGrid>
      <w:tr w:rsidR="007153FC" w:rsidRPr="00C65D82" w14:paraId="7C15835B" w14:textId="77777777" w:rsidTr="001F7831">
        <w:tc>
          <w:tcPr>
            <w:tcW w:w="0" w:type="auto"/>
            <w:hideMark/>
          </w:tcPr>
          <w:p w14:paraId="7DCA9104" w14:textId="77777777" w:rsidR="007153FC" w:rsidRPr="001F7831" w:rsidRDefault="007153FC">
            <w:pPr>
              <w:pStyle w:val="p1"/>
              <w:jc w:val="center"/>
              <w:rPr>
                <w:rFonts w:ascii="Calibri" w:hAnsi="Calibri" w:cs="Calibri"/>
                <w:b/>
              </w:rPr>
            </w:pPr>
            <w:r w:rsidRPr="001F7831">
              <w:rPr>
                <w:rFonts w:ascii="Calibri" w:hAnsi="Calibri" w:cs="Calibri"/>
                <w:b/>
              </w:rPr>
              <w:t>Element</w:t>
            </w:r>
          </w:p>
        </w:tc>
        <w:tc>
          <w:tcPr>
            <w:tcW w:w="0" w:type="auto"/>
            <w:hideMark/>
          </w:tcPr>
          <w:p w14:paraId="5F2A302D" w14:textId="77777777" w:rsidR="007153FC" w:rsidRPr="001F7831" w:rsidRDefault="007153FC">
            <w:pPr>
              <w:pStyle w:val="p1"/>
              <w:jc w:val="center"/>
              <w:rPr>
                <w:rFonts w:ascii="Calibri" w:hAnsi="Calibri" w:cs="Calibri"/>
                <w:b/>
              </w:rPr>
            </w:pPr>
            <w:r w:rsidRPr="001F7831">
              <w:rPr>
                <w:rFonts w:ascii="Calibri" w:hAnsi="Calibri" w:cs="Calibri"/>
                <w:b/>
              </w:rPr>
              <w:t>Type</w:t>
            </w:r>
          </w:p>
        </w:tc>
        <w:tc>
          <w:tcPr>
            <w:tcW w:w="0" w:type="auto"/>
            <w:hideMark/>
          </w:tcPr>
          <w:p w14:paraId="70871393" w14:textId="77777777" w:rsidR="007153FC" w:rsidRPr="001F7831" w:rsidRDefault="007153FC">
            <w:pPr>
              <w:pStyle w:val="p1"/>
              <w:jc w:val="center"/>
              <w:rPr>
                <w:rFonts w:ascii="Calibri" w:hAnsi="Calibri" w:cs="Calibri"/>
                <w:b/>
              </w:rPr>
            </w:pPr>
            <w:r w:rsidRPr="001F7831">
              <w:rPr>
                <w:rFonts w:ascii="Calibri" w:hAnsi="Calibri" w:cs="Calibri"/>
                <w:b/>
              </w:rPr>
              <w:t>Description</w:t>
            </w:r>
          </w:p>
        </w:tc>
        <w:tc>
          <w:tcPr>
            <w:tcW w:w="0" w:type="auto"/>
            <w:hideMark/>
          </w:tcPr>
          <w:p w14:paraId="0906D775" w14:textId="77777777" w:rsidR="007153FC" w:rsidRPr="001F7831" w:rsidRDefault="007153FC">
            <w:pPr>
              <w:pStyle w:val="p1"/>
              <w:jc w:val="center"/>
              <w:rPr>
                <w:rFonts w:ascii="Calibri" w:hAnsi="Calibri" w:cs="Calibri"/>
                <w:b/>
              </w:rPr>
            </w:pPr>
            <w:r w:rsidRPr="001F7831">
              <w:rPr>
                <w:rFonts w:ascii="Calibri" w:hAnsi="Calibri" w:cs="Calibri"/>
                <w:b/>
              </w:rPr>
              <w:t>Validations</w:t>
            </w:r>
          </w:p>
        </w:tc>
        <w:tc>
          <w:tcPr>
            <w:tcW w:w="0" w:type="auto"/>
            <w:hideMark/>
          </w:tcPr>
          <w:p w14:paraId="668449F1" w14:textId="77777777" w:rsidR="007153FC" w:rsidRPr="001F7831" w:rsidRDefault="007153FC">
            <w:pPr>
              <w:pStyle w:val="p1"/>
              <w:jc w:val="center"/>
              <w:rPr>
                <w:rFonts w:ascii="Calibri" w:hAnsi="Calibri" w:cs="Calibri"/>
                <w:b/>
              </w:rPr>
            </w:pPr>
            <w:r w:rsidRPr="001F7831">
              <w:rPr>
                <w:rFonts w:ascii="Calibri" w:hAnsi="Calibri" w:cs="Calibri"/>
                <w:b/>
              </w:rPr>
              <w:t>Dependencies</w:t>
            </w:r>
          </w:p>
        </w:tc>
      </w:tr>
      <w:tr w:rsidR="007153FC" w:rsidRPr="00C65D82" w14:paraId="4C1EF39D" w14:textId="77777777" w:rsidTr="001F7831">
        <w:tc>
          <w:tcPr>
            <w:tcW w:w="0" w:type="auto"/>
            <w:hideMark/>
          </w:tcPr>
          <w:p w14:paraId="605D2DF9" w14:textId="77777777" w:rsidR="007153FC" w:rsidRPr="001F7831" w:rsidRDefault="007153FC">
            <w:pPr>
              <w:pStyle w:val="p1"/>
              <w:rPr>
                <w:rFonts w:ascii="Calibri" w:hAnsi="Calibri" w:cs="Calibri"/>
              </w:rPr>
            </w:pPr>
            <w:r w:rsidRPr="001F7831">
              <w:rPr>
                <w:rFonts w:ascii="Calibri" w:hAnsi="Calibri" w:cs="Calibri"/>
              </w:rPr>
              <w:t>Stepper</w:t>
            </w:r>
          </w:p>
        </w:tc>
        <w:tc>
          <w:tcPr>
            <w:tcW w:w="0" w:type="auto"/>
            <w:hideMark/>
          </w:tcPr>
          <w:p w14:paraId="71B9834B" w14:textId="77777777" w:rsidR="007153FC" w:rsidRPr="001F7831" w:rsidRDefault="007153FC">
            <w:pPr>
              <w:pStyle w:val="p1"/>
              <w:rPr>
                <w:rFonts w:ascii="Calibri" w:hAnsi="Calibri" w:cs="Calibri"/>
              </w:rPr>
            </w:pPr>
            <w:r w:rsidRPr="001F7831">
              <w:rPr>
                <w:rFonts w:ascii="Calibri" w:hAnsi="Calibri" w:cs="Calibri"/>
              </w:rPr>
              <w:t>Indicator</w:t>
            </w:r>
          </w:p>
        </w:tc>
        <w:tc>
          <w:tcPr>
            <w:tcW w:w="0" w:type="auto"/>
            <w:hideMark/>
          </w:tcPr>
          <w:p w14:paraId="74EECC47" w14:textId="77777777" w:rsidR="007153FC" w:rsidRPr="001F7831" w:rsidRDefault="007153FC">
            <w:pPr>
              <w:pStyle w:val="p1"/>
              <w:rPr>
                <w:rFonts w:ascii="Calibri" w:hAnsi="Calibri" w:cs="Calibri"/>
              </w:rPr>
            </w:pPr>
            <w:r w:rsidRPr="001F7831">
              <w:rPr>
                <w:rFonts w:ascii="Calibri" w:hAnsi="Calibri" w:cs="Calibri"/>
              </w:rPr>
              <w:t>Shows Step 1–5</w:t>
            </w:r>
          </w:p>
        </w:tc>
        <w:tc>
          <w:tcPr>
            <w:tcW w:w="0" w:type="auto"/>
            <w:hideMark/>
          </w:tcPr>
          <w:p w14:paraId="081FBF8D" w14:textId="77777777" w:rsidR="007153FC" w:rsidRPr="001F7831" w:rsidRDefault="007153FC">
            <w:pPr>
              <w:pStyle w:val="p1"/>
              <w:rPr>
                <w:rFonts w:ascii="Calibri" w:hAnsi="Calibri" w:cs="Calibri"/>
              </w:rPr>
            </w:pPr>
            <w:r w:rsidRPr="001F7831">
              <w:rPr>
                <w:rFonts w:ascii="Calibri" w:hAnsi="Calibri" w:cs="Calibri"/>
              </w:rPr>
              <w:t>—</w:t>
            </w:r>
          </w:p>
        </w:tc>
        <w:tc>
          <w:tcPr>
            <w:tcW w:w="0" w:type="auto"/>
            <w:hideMark/>
          </w:tcPr>
          <w:p w14:paraId="45042C29" w14:textId="77777777" w:rsidR="007153FC" w:rsidRPr="001F7831" w:rsidRDefault="007153FC">
            <w:pPr>
              <w:pStyle w:val="p1"/>
              <w:rPr>
                <w:rFonts w:ascii="Calibri" w:hAnsi="Calibri" w:cs="Calibri"/>
              </w:rPr>
            </w:pPr>
            <w:r w:rsidRPr="001F7831">
              <w:rPr>
                <w:rFonts w:ascii="Calibri" w:hAnsi="Calibri" w:cs="Calibri"/>
              </w:rPr>
              <w:t>Progress tracking</w:t>
            </w:r>
          </w:p>
        </w:tc>
      </w:tr>
      <w:tr w:rsidR="007153FC" w:rsidRPr="00C65D82" w14:paraId="2D8AF5EF" w14:textId="77777777" w:rsidTr="001F7831">
        <w:tc>
          <w:tcPr>
            <w:tcW w:w="0" w:type="auto"/>
            <w:hideMark/>
          </w:tcPr>
          <w:p w14:paraId="5A74BC41" w14:textId="77777777" w:rsidR="007153FC" w:rsidRPr="001F7831" w:rsidRDefault="007153FC">
            <w:pPr>
              <w:pStyle w:val="p1"/>
              <w:rPr>
                <w:rFonts w:ascii="Calibri" w:hAnsi="Calibri" w:cs="Calibri"/>
              </w:rPr>
            </w:pPr>
            <w:r w:rsidRPr="001F7831">
              <w:rPr>
                <w:rFonts w:ascii="Calibri" w:hAnsi="Calibri" w:cs="Calibri"/>
              </w:rPr>
              <w:t>District Name</w:t>
            </w:r>
          </w:p>
        </w:tc>
        <w:tc>
          <w:tcPr>
            <w:tcW w:w="0" w:type="auto"/>
            <w:hideMark/>
          </w:tcPr>
          <w:p w14:paraId="4B66EADF" w14:textId="77777777" w:rsidR="007153FC" w:rsidRPr="001F7831" w:rsidRDefault="007153FC">
            <w:pPr>
              <w:pStyle w:val="p1"/>
              <w:rPr>
                <w:rFonts w:ascii="Calibri" w:hAnsi="Calibri" w:cs="Calibri"/>
              </w:rPr>
            </w:pPr>
            <w:r w:rsidRPr="001F7831">
              <w:rPr>
                <w:rFonts w:ascii="Calibri" w:hAnsi="Calibri" w:cs="Calibri"/>
              </w:rPr>
              <w:t>Read-only text</w:t>
            </w:r>
          </w:p>
        </w:tc>
        <w:tc>
          <w:tcPr>
            <w:tcW w:w="0" w:type="auto"/>
            <w:hideMark/>
          </w:tcPr>
          <w:p w14:paraId="464D3E02" w14:textId="77777777" w:rsidR="007153FC" w:rsidRPr="001F7831" w:rsidRDefault="007153FC">
            <w:pPr>
              <w:pStyle w:val="p1"/>
              <w:rPr>
                <w:rFonts w:ascii="Calibri" w:hAnsi="Calibri" w:cs="Calibri"/>
              </w:rPr>
            </w:pPr>
            <w:r w:rsidRPr="001F7831">
              <w:rPr>
                <w:rFonts w:ascii="Calibri" w:hAnsi="Calibri" w:cs="Calibri"/>
              </w:rPr>
              <w:t>Prefilled from backend</w:t>
            </w:r>
          </w:p>
        </w:tc>
        <w:tc>
          <w:tcPr>
            <w:tcW w:w="0" w:type="auto"/>
            <w:hideMark/>
          </w:tcPr>
          <w:p w14:paraId="1C50BA21" w14:textId="77777777" w:rsidR="007153FC" w:rsidRPr="001F7831" w:rsidRDefault="007153FC">
            <w:pPr>
              <w:pStyle w:val="p1"/>
              <w:rPr>
                <w:rFonts w:ascii="Calibri" w:hAnsi="Calibri" w:cs="Calibri"/>
              </w:rPr>
            </w:pPr>
            <w:r w:rsidRPr="001F7831">
              <w:rPr>
                <w:rFonts w:ascii="Calibri" w:hAnsi="Calibri" w:cs="Calibri"/>
              </w:rPr>
              <w:t>—</w:t>
            </w:r>
          </w:p>
        </w:tc>
        <w:tc>
          <w:tcPr>
            <w:tcW w:w="0" w:type="auto"/>
            <w:hideMark/>
          </w:tcPr>
          <w:p w14:paraId="600150F0" w14:textId="77777777" w:rsidR="007153FC" w:rsidRPr="001F7831" w:rsidRDefault="007153FC">
            <w:pPr>
              <w:pStyle w:val="p1"/>
              <w:rPr>
                <w:rFonts w:ascii="Calibri" w:hAnsi="Calibri" w:cs="Calibri"/>
              </w:rPr>
            </w:pPr>
            <w:r w:rsidRPr="001F7831">
              <w:rPr>
                <w:rFonts w:ascii="Calibri" w:hAnsi="Calibri" w:cs="Calibri"/>
              </w:rPr>
              <w:t>District record</w:t>
            </w:r>
          </w:p>
        </w:tc>
      </w:tr>
      <w:tr w:rsidR="007153FC" w:rsidRPr="00C65D82" w14:paraId="15791D07" w14:textId="77777777" w:rsidTr="001F7831">
        <w:tc>
          <w:tcPr>
            <w:tcW w:w="0" w:type="auto"/>
            <w:hideMark/>
          </w:tcPr>
          <w:p w14:paraId="47099722" w14:textId="77777777" w:rsidR="007153FC" w:rsidRPr="001F7831" w:rsidRDefault="007153FC">
            <w:pPr>
              <w:pStyle w:val="p1"/>
              <w:rPr>
                <w:rFonts w:ascii="Calibri" w:hAnsi="Calibri" w:cs="Calibri"/>
              </w:rPr>
            </w:pPr>
            <w:r w:rsidRPr="001F7831">
              <w:rPr>
                <w:rFonts w:ascii="Calibri" w:hAnsi="Calibri" w:cs="Calibri"/>
              </w:rPr>
              <w:t>Name Field</w:t>
            </w:r>
          </w:p>
        </w:tc>
        <w:tc>
          <w:tcPr>
            <w:tcW w:w="0" w:type="auto"/>
            <w:hideMark/>
          </w:tcPr>
          <w:p w14:paraId="55F7CDDD" w14:textId="77777777" w:rsidR="007153FC" w:rsidRPr="001F7831" w:rsidRDefault="007153FC">
            <w:pPr>
              <w:pStyle w:val="p1"/>
              <w:rPr>
                <w:rFonts w:ascii="Calibri" w:hAnsi="Calibri" w:cs="Calibri"/>
              </w:rPr>
            </w:pPr>
            <w:r w:rsidRPr="001F7831">
              <w:rPr>
                <w:rFonts w:ascii="Calibri" w:hAnsi="Calibri" w:cs="Calibri"/>
              </w:rPr>
              <w:t>Input</w:t>
            </w:r>
          </w:p>
        </w:tc>
        <w:tc>
          <w:tcPr>
            <w:tcW w:w="0" w:type="auto"/>
            <w:hideMark/>
          </w:tcPr>
          <w:p w14:paraId="1EA18150" w14:textId="77777777" w:rsidR="007153FC" w:rsidRPr="001F7831" w:rsidRDefault="007153FC">
            <w:pPr>
              <w:pStyle w:val="p1"/>
              <w:rPr>
                <w:rFonts w:ascii="Calibri" w:hAnsi="Calibri" w:cs="Calibri"/>
              </w:rPr>
            </w:pPr>
            <w:r w:rsidRPr="001F7831">
              <w:rPr>
                <w:rFonts w:ascii="Calibri" w:hAnsi="Calibri" w:cs="Calibri"/>
              </w:rPr>
              <w:t>District Tech Lead name</w:t>
            </w:r>
          </w:p>
        </w:tc>
        <w:tc>
          <w:tcPr>
            <w:tcW w:w="0" w:type="auto"/>
            <w:hideMark/>
          </w:tcPr>
          <w:p w14:paraId="34EA8E5D" w14:textId="77777777" w:rsidR="007153FC" w:rsidRPr="001F7831" w:rsidRDefault="007153FC">
            <w:pPr>
              <w:pStyle w:val="p1"/>
              <w:rPr>
                <w:rFonts w:ascii="Calibri" w:hAnsi="Calibri" w:cs="Calibri"/>
              </w:rPr>
            </w:pPr>
            <w:r w:rsidRPr="001F7831">
              <w:rPr>
                <w:rFonts w:ascii="Calibri" w:hAnsi="Calibri" w:cs="Calibri"/>
              </w:rPr>
              <w:t>Required</w:t>
            </w:r>
          </w:p>
        </w:tc>
        <w:tc>
          <w:tcPr>
            <w:tcW w:w="0" w:type="auto"/>
            <w:hideMark/>
          </w:tcPr>
          <w:p w14:paraId="25645762" w14:textId="77777777" w:rsidR="007153FC" w:rsidRPr="001F7831" w:rsidRDefault="007153FC">
            <w:pPr>
              <w:pStyle w:val="p1"/>
              <w:rPr>
                <w:rFonts w:ascii="Calibri" w:hAnsi="Calibri" w:cs="Calibri"/>
              </w:rPr>
            </w:pPr>
            <w:r w:rsidRPr="001F7831">
              <w:rPr>
                <w:rFonts w:ascii="Calibri" w:hAnsi="Calibri" w:cs="Calibri"/>
              </w:rPr>
              <w:t>None</w:t>
            </w:r>
          </w:p>
        </w:tc>
      </w:tr>
      <w:tr w:rsidR="007153FC" w:rsidRPr="00C65D82" w14:paraId="13F217FE" w14:textId="77777777" w:rsidTr="001F7831">
        <w:tc>
          <w:tcPr>
            <w:tcW w:w="0" w:type="auto"/>
            <w:hideMark/>
          </w:tcPr>
          <w:p w14:paraId="625B4186" w14:textId="77777777" w:rsidR="007153FC" w:rsidRPr="001F7831" w:rsidRDefault="007153FC">
            <w:pPr>
              <w:pStyle w:val="p1"/>
              <w:rPr>
                <w:rFonts w:ascii="Calibri" w:hAnsi="Calibri" w:cs="Calibri"/>
              </w:rPr>
            </w:pPr>
            <w:r w:rsidRPr="001F7831">
              <w:rPr>
                <w:rFonts w:ascii="Calibri" w:hAnsi="Calibri" w:cs="Calibri"/>
              </w:rPr>
              <w:t>Email</w:t>
            </w:r>
          </w:p>
        </w:tc>
        <w:tc>
          <w:tcPr>
            <w:tcW w:w="0" w:type="auto"/>
            <w:hideMark/>
          </w:tcPr>
          <w:p w14:paraId="61EDA36B" w14:textId="77777777" w:rsidR="007153FC" w:rsidRPr="001F7831" w:rsidRDefault="007153FC">
            <w:pPr>
              <w:pStyle w:val="p1"/>
              <w:rPr>
                <w:rFonts w:ascii="Calibri" w:hAnsi="Calibri" w:cs="Calibri"/>
              </w:rPr>
            </w:pPr>
            <w:r w:rsidRPr="001F7831">
              <w:rPr>
                <w:rFonts w:ascii="Calibri" w:hAnsi="Calibri" w:cs="Calibri"/>
              </w:rPr>
              <w:t>Read-only</w:t>
            </w:r>
          </w:p>
        </w:tc>
        <w:tc>
          <w:tcPr>
            <w:tcW w:w="0" w:type="auto"/>
            <w:hideMark/>
          </w:tcPr>
          <w:p w14:paraId="74A335BB" w14:textId="77777777" w:rsidR="007153FC" w:rsidRPr="001F7831" w:rsidRDefault="007153FC">
            <w:pPr>
              <w:pStyle w:val="p1"/>
              <w:rPr>
                <w:rFonts w:ascii="Calibri" w:hAnsi="Calibri" w:cs="Calibri"/>
              </w:rPr>
            </w:pPr>
            <w:r w:rsidRPr="001F7831">
              <w:rPr>
                <w:rFonts w:ascii="Calibri" w:hAnsi="Calibri" w:cs="Calibri"/>
              </w:rPr>
              <w:t>Verified email</w:t>
            </w:r>
          </w:p>
        </w:tc>
        <w:tc>
          <w:tcPr>
            <w:tcW w:w="0" w:type="auto"/>
            <w:hideMark/>
          </w:tcPr>
          <w:p w14:paraId="34513C6C" w14:textId="77777777" w:rsidR="007153FC" w:rsidRPr="001F7831" w:rsidRDefault="007153FC">
            <w:pPr>
              <w:pStyle w:val="p1"/>
              <w:rPr>
                <w:rFonts w:ascii="Calibri" w:hAnsi="Calibri" w:cs="Calibri"/>
              </w:rPr>
            </w:pPr>
            <w:r w:rsidRPr="001F7831">
              <w:rPr>
                <w:rFonts w:ascii="Calibri" w:hAnsi="Calibri" w:cs="Calibri"/>
              </w:rPr>
              <w:t>—</w:t>
            </w:r>
          </w:p>
        </w:tc>
        <w:tc>
          <w:tcPr>
            <w:tcW w:w="0" w:type="auto"/>
            <w:hideMark/>
          </w:tcPr>
          <w:p w14:paraId="2B87CDE2" w14:textId="77777777" w:rsidR="007153FC" w:rsidRPr="001F7831" w:rsidRDefault="007153FC">
            <w:pPr>
              <w:pStyle w:val="p1"/>
              <w:rPr>
                <w:rFonts w:ascii="Calibri" w:hAnsi="Calibri" w:cs="Calibri"/>
              </w:rPr>
            </w:pPr>
            <w:r w:rsidRPr="001F7831">
              <w:rPr>
                <w:rFonts w:ascii="Calibri" w:hAnsi="Calibri" w:cs="Calibri"/>
              </w:rPr>
              <w:t>User account</w:t>
            </w:r>
          </w:p>
        </w:tc>
      </w:tr>
      <w:tr w:rsidR="007153FC" w:rsidRPr="00C65D82" w14:paraId="4574AC59" w14:textId="77777777" w:rsidTr="001F7831">
        <w:tc>
          <w:tcPr>
            <w:tcW w:w="0" w:type="auto"/>
            <w:hideMark/>
          </w:tcPr>
          <w:p w14:paraId="498F2A4A" w14:textId="77777777" w:rsidR="007153FC" w:rsidRPr="001F7831" w:rsidRDefault="007153FC">
            <w:pPr>
              <w:pStyle w:val="p1"/>
              <w:rPr>
                <w:rFonts w:ascii="Calibri" w:hAnsi="Calibri" w:cs="Calibri"/>
              </w:rPr>
            </w:pPr>
            <w:r w:rsidRPr="001F7831">
              <w:rPr>
                <w:rFonts w:ascii="Calibri" w:hAnsi="Calibri" w:cs="Calibri"/>
              </w:rPr>
              <w:t>Phone</w:t>
            </w:r>
          </w:p>
        </w:tc>
        <w:tc>
          <w:tcPr>
            <w:tcW w:w="0" w:type="auto"/>
            <w:hideMark/>
          </w:tcPr>
          <w:p w14:paraId="14562982" w14:textId="77777777" w:rsidR="007153FC" w:rsidRPr="001F7831" w:rsidRDefault="007153FC">
            <w:pPr>
              <w:pStyle w:val="p1"/>
              <w:rPr>
                <w:rFonts w:ascii="Calibri" w:hAnsi="Calibri" w:cs="Calibri"/>
              </w:rPr>
            </w:pPr>
            <w:r w:rsidRPr="001F7831">
              <w:rPr>
                <w:rFonts w:ascii="Calibri" w:hAnsi="Calibri" w:cs="Calibri"/>
              </w:rPr>
              <w:t>Input</w:t>
            </w:r>
          </w:p>
        </w:tc>
        <w:tc>
          <w:tcPr>
            <w:tcW w:w="0" w:type="auto"/>
            <w:hideMark/>
          </w:tcPr>
          <w:p w14:paraId="488324C9" w14:textId="77777777" w:rsidR="007153FC" w:rsidRPr="001F7831" w:rsidRDefault="007153FC">
            <w:pPr>
              <w:pStyle w:val="p1"/>
              <w:rPr>
                <w:rFonts w:ascii="Calibri" w:hAnsi="Calibri" w:cs="Calibri"/>
              </w:rPr>
            </w:pPr>
            <w:r w:rsidRPr="001F7831">
              <w:rPr>
                <w:rFonts w:ascii="Calibri" w:hAnsi="Calibri" w:cs="Calibri"/>
              </w:rPr>
              <w:t>Optional phone</w:t>
            </w:r>
          </w:p>
        </w:tc>
        <w:tc>
          <w:tcPr>
            <w:tcW w:w="0" w:type="auto"/>
            <w:hideMark/>
          </w:tcPr>
          <w:p w14:paraId="6A271493" w14:textId="77777777" w:rsidR="007153FC" w:rsidRPr="001F7831" w:rsidRDefault="007153FC">
            <w:pPr>
              <w:pStyle w:val="p1"/>
              <w:rPr>
                <w:rFonts w:ascii="Calibri" w:hAnsi="Calibri" w:cs="Calibri"/>
              </w:rPr>
            </w:pPr>
            <w:r w:rsidRPr="001F7831">
              <w:rPr>
                <w:rFonts w:ascii="Calibri" w:hAnsi="Calibri" w:cs="Calibri"/>
              </w:rPr>
              <w:t>Numeric validation</w:t>
            </w:r>
          </w:p>
        </w:tc>
        <w:tc>
          <w:tcPr>
            <w:tcW w:w="0" w:type="auto"/>
            <w:hideMark/>
          </w:tcPr>
          <w:p w14:paraId="784D3845" w14:textId="77777777" w:rsidR="007153FC" w:rsidRPr="001F7831" w:rsidRDefault="007153FC">
            <w:pPr>
              <w:pStyle w:val="p1"/>
              <w:rPr>
                <w:rFonts w:ascii="Calibri" w:hAnsi="Calibri" w:cs="Calibri"/>
              </w:rPr>
            </w:pPr>
            <w:r w:rsidRPr="001F7831">
              <w:rPr>
                <w:rFonts w:ascii="Calibri" w:hAnsi="Calibri" w:cs="Calibri"/>
              </w:rPr>
              <w:t>None</w:t>
            </w:r>
          </w:p>
        </w:tc>
      </w:tr>
      <w:tr w:rsidR="007153FC" w:rsidRPr="00C65D82" w14:paraId="0D4FEFF7" w14:textId="77777777" w:rsidTr="001F7831">
        <w:tc>
          <w:tcPr>
            <w:tcW w:w="0" w:type="auto"/>
            <w:hideMark/>
          </w:tcPr>
          <w:p w14:paraId="2804A0C9" w14:textId="77777777" w:rsidR="007153FC" w:rsidRPr="001F7831" w:rsidRDefault="007153FC">
            <w:pPr>
              <w:pStyle w:val="p1"/>
              <w:rPr>
                <w:rFonts w:ascii="Calibri" w:hAnsi="Calibri" w:cs="Calibri"/>
              </w:rPr>
            </w:pPr>
            <w:r w:rsidRPr="001F7831">
              <w:rPr>
                <w:rFonts w:ascii="Calibri" w:hAnsi="Calibri" w:cs="Calibri"/>
              </w:rPr>
              <w:t>Time Zone</w:t>
            </w:r>
          </w:p>
        </w:tc>
        <w:tc>
          <w:tcPr>
            <w:tcW w:w="0" w:type="auto"/>
            <w:hideMark/>
          </w:tcPr>
          <w:p w14:paraId="5498F950" w14:textId="77777777" w:rsidR="007153FC" w:rsidRPr="001F7831" w:rsidRDefault="007153FC">
            <w:pPr>
              <w:pStyle w:val="p1"/>
              <w:rPr>
                <w:rFonts w:ascii="Calibri" w:hAnsi="Calibri" w:cs="Calibri"/>
              </w:rPr>
            </w:pPr>
            <w:r w:rsidRPr="001F7831">
              <w:rPr>
                <w:rFonts w:ascii="Calibri" w:hAnsi="Calibri" w:cs="Calibri"/>
              </w:rPr>
              <w:t>Dropdown</w:t>
            </w:r>
          </w:p>
        </w:tc>
        <w:tc>
          <w:tcPr>
            <w:tcW w:w="0" w:type="auto"/>
            <w:hideMark/>
          </w:tcPr>
          <w:p w14:paraId="0BA1580B" w14:textId="77777777" w:rsidR="007153FC" w:rsidRPr="001F7831" w:rsidRDefault="007153FC">
            <w:pPr>
              <w:pStyle w:val="p1"/>
              <w:rPr>
                <w:rFonts w:ascii="Calibri" w:hAnsi="Calibri" w:cs="Calibri"/>
              </w:rPr>
            </w:pPr>
            <w:r w:rsidRPr="001F7831">
              <w:rPr>
                <w:rFonts w:ascii="Calibri" w:hAnsi="Calibri" w:cs="Calibri"/>
              </w:rPr>
              <w:t>User selects</w:t>
            </w:r>
          </w:p>
        </w:tc>
        <w:tc>
          <w:tcPr>
            <w:tcW w:w="0" w:type="auto"/>
            <w:hideMark/>
          </w:tcPr>
          <w:p w14:paraId="47BB59A4" w14:textId="77777777" w:rsidR="007153FC" w:rsidRPr="001F7831" w:rsidRDefault="007153FC">
            <w:pPr>
              <w:pStyle w:val="p1"/>
              <w:rPr>
                <w:rFonts w:ascii="Calibri" w:hAnsi="Calibri" w:cs="Calibri"/>
              </w:rPr>
            </w:pPr>
            <w:r w:rsidRPr="001F7831">
              <w:rPr>
                <w:rFonts w:ascii="Calibri" w:hAnsi="Calibri" w:cs="Calibri"/>
              </w:rPr>
              <w:t>Required</w:t>
            </w:r>
          </w:p>
        </w:tc>
        <w:tc>
          <w:tcPr>
            <w:tcW w:w="0" w:type="auto"/>
            <w:hideMark/>
          </w:tcPr>
          <w:p w14:paraId="796AB287" w14:textId="77777777" w:rsidR="007153FC" w:rsidRPr="001F7831" w:rsidRDefault="007153FC">
            <w:pPr>
              <w:pStyle w:val="p1"/>
              <w:rPr>
                <w:rFonts w:ascii="Calibri" w:hAnsi="Calibri" w:cs="Calibri"/>
              </w:rPr>
            </w:pPr>
            <w:r w:rsidRPr="001F7831">
              <w:rPr>
                <w:rFonts w:ascii="Calibri" w:hAnsi="Calibri" w:cs="Calibri"/>
              </w:rPr>
              <w:t>None</w:t>
            </w:r>
          </w:p>
        </w:tc>
      </w:tr>
      <w:tr w:rsidR="007153FC" w:rsidRPr="00C65D82" w14:paraId="7135F17C" w14:textId="77777777" w:rsidTr="001F7831">
        <w:tc>
          <w:tcPr>
            <w:tcW w:w="0" w:type="auto"/>
            <w:hideMark/>
          </w:tcPr>
          <w:p w14:paraId="4EB58110" w14:textId="77777777" w:rsidR="007153FC" w:rsidRPr="001F7831" w:rsidRDefault="007153FC">
            <w:pPr>
              <w:pStyle w:val="p1"/>
              <w:rPr>
                <w:rFonts w:ascii="Calibri" w:hAnsi="Calibri" w:cs="Calibri"/>
              </w:rPr>
            </w:pPr>
            <w:r w:rsidRPr="001F7831">
              <w:rPr>
                <w:rFonts w:ascii="Calibri" w:hAnsi="Calibri" w:cs="Calibri"/>
              </w:rPr>
              <w:t>MOU Upload</w:t>
            </w:r>
          </w:p>
        </w:tc>
        <w:tc>
          <w:tcPr>
            <w:tcW w:w="0" w:type="auto"/>
            <w:hideMark/>
          </w:tcPr>
          <w:p w14:paraId="242534B5" w14:textId="77777777" w:rsidR="007153FC" w:rsidRPr="001F7831" w:rsidRDefault="007153FC">
            <w:pPr>
              <w:pStyle w:val="p1"/>
              <w:rPr>
                <w:rFonts w:ascii="Calibri" w:hAnsi="Calibri" w:cs="Calibri"/>
              </w:rPr>
            </w:pPr>
            <w:proofErr w:type="spellStart"/>
            <w:r w:rsidRPr="001F7831">
              <w:rPr>
                <w:rFonts w:ascii="Calibri" w:hAnsi="Calibri" w:cs="Calibri"/>
              </w:rPr>
              <w:t>Dropzone</w:t>
            </w:r>
            <w:proofErr w:type="spellEnd"/>
          </w:p>
        </w:tc>
        <w:tc>
          <w:tcPr>
            <w:tcW w:w="0" w:type="auto"/>
            <w:hideMark/>
          </w:tcPr>
          <w:p w14:paraId="4263BAD4" w14:textId="77777777" w:rsidR="007153FC" w:rsidRPr="001F7831" w:rsidRDefault="007153FC">
            <w:pPr>
              <w:pStyle w:val="p1"/>
              <w:rPr>
                <w:rFonts w:ascii="Calibri" w:hAnsi="Calibri" w:cs="Calibri"/>
              </w:rPr>
            </w:pPr>
            <w:r w:rsidRPr="001F7831">
              <w:rPr>
                <w:rFonts w:ascii="Calibri" w:hAnsi="Calibri" w:cs="Calibri"/>
              </w:rPr>
              <w:t>Only PDF</w:t>
            </w:r>
          </w:p>
        </w:tc>
        <w:tc>
          <w:tcPr>
            <w:tcW w:w="0" w:type="auto"/>
            <w:hideMark/>
          </w:tcPr>
          <w:p w14:paraId="07031DE7" w14:textId="77777777" w:rsidR="007153FC" w:rsidRPr="001F7831" w:rsidRDefault="007153FC">
            <w:pPr>
              <w:pStyle w:val="p1"/>
              <w:rPr>
                <w:rFonts w:ascii="Calibri" w:hAnsi="Calibri" w:cs="Calibri"/>
              </w:rPr>
            </w:pPr>
            <w:r w:rsidRPr="001F7831">
              <w:rPr>
                <w:rFonts w:ascii="Calibri" w:hAnsi="Calibri" w:cs="Calibri"/>
              </w:rPr>
              <w:t>Required</w:t>
            </w:r>
          </w:p>
        </w:tc>
        <w:tc>
          <w:tcPr>
            <w:tcW w:w="0" w:type="auto"/>
            <w:hideMark/>
          </w:tcPr>
          <w:p w14:paraId="1D9ED3F4" w14:textId="77777777" w:rsidR="007153FC" w:rsidRPr="001F7831" w:rsidRDefault="007153FC">
            <w:pPr>
              <w:pStyle w:val="p1"/>
              <w:rPr>
                <w:rFonts w:ascii="Calibri" w:hAnsi="Calibri" w:cs="Calibri"/>
              </w:rPr>
            </w:pPr>
            <w:r w:rsidRPr="001F7831">
              <w:rPr>
                <w:rFonts w:ascii="Calibri" w:hAnsi="Calibri" w:cs="Calibri"/>
              </w:rPr>
              <w:t>File validation</w:t>
            </w:r>
          </w:p>
        </w:tc>
      </w:tr>
      <w:tr w:rsidR="007153FC" w:rsidRPr="00C65D82" w14:paraId="7C3CE28A" w14:textId="77777777" w:rsidTr="001F7831">
        <w:tc>
          <w:tcPr>
            <w:tcW w:w="0" w:type="auto"/>
            <w:hideMark/>
          </w:tcPr>
          <w:p w14:paraId="3D7E0494" w14:textId="77777777" w:rsidR="007153FC" w:rsidRPr="001F7831" w:rsidRDefault="007153FC">
            <w:pPr>
              <w:pStyle w:val="p1"/>
              <w:rPr>
                <w:rFonts w:ascii="Calibri" w:hAnsi="Calibri" w:cs="Calibri"/>
              </w:rPr>
            </w:pPr>
            <w:r w:rsidRPr="001F7831">
              <w:rPr>
                <w:rFonts w:ascii="Calibri" w:hAnsi="Calibri" w:cs="Calibri"/>
              </w:rPr>
              <w:t>MFA Toggle</w:t>
            </w:r>
          </w:p>
        </w:tc>
        <w:tc>
          <w:tcPr>
            <w:tcW w:w="0" w:type="auto"/>
            <w:hideMark/>
          </w:tcPr>
          <w:p w14:paraId="26827636" w14:textId="77777777" w:rsidR="007153FC" w:rsidRPr="001F7831" w:rsidRDefault="007153FC">
            <w:pPr>
              <w:pStyle w:val="p1"/>
              <w:rPr>
                <w:rFonts w:ascii="Calibri" w:hAnsi="Calibri" w:cs="Calibri"/>
              </w:rPr>
            </w:pPr>
            <w:r w:rsidRPr="001F7831">
              <w:rPr>
                <w:rFonts w:ascii="Calibri" w:hAnsi="Calibri" w:cs="Calibri"/>
              </w:rPr>
              <w:t>Switch</w:t>
            </w:r>
          </w:p>
        </w:tc>
        <w:tc>
          <w:tcPr>
            <w:tcW w:w="0" w:type="auto"/>
            <w:hideMark/>
          </w:tcPr>
          <w:p w14:paraId="75FDC44A" w14:textId="77777777" w:rsidR="007153FC" w:rsidRPr="001F7831" w:rsidRDefault="007153FC">
            <w:pPr>
              <w:pStyle w:val="p1"/>
              <w:rPr>
                <w:rFonts w:ascii="Calibri" w:hAnsi="Calibri" w:cs="Calibri"/>
              </w:rPr>
            </w:pPr>
            <w:r w:rsidRPr="001F7831">
              <w:rPr>
                <w:rFonts w:ascii="Calibri" w:hAnsi="Calibri" w:cs="Calibri"/>
              </w:rPr>
              <w:t>Default ON</w:t>
            </w:r>
          </w:p>
        </w:tc>
        <w:tc>
          <w:tcPr>
            <w:tcW w:w="0" w:type="auto"/>
            <w:hideMark/>
          </w:tcPr>
          <w:p w14:paraId="23604073" w14:textId="77777777" w:rsidR="007153FC" w:rsidRPr="001F7831" w:rsidRDefault="007153FC">
            <w:pPr>
              <w:pStyle w:val="p1"/>
              <w:rPr>
                <w:rFonts w:ascii="Calibri" w:hAnsi="Calibri" w:cs="Calibri"/>
              </w:rPr>
            </w:pPr>
            <w:r w:rsidRPr="001F7831">
              <w:rPr>
                <w:rFonts w:ascii="Calibri" w:hAnsi="Calibri" w:cs="Calibri"/>
              </w:rPr>
              <w:t>—</w:t>
            </w:r>
          </w:p>
        </w:tc>
        <w:tc>
          <w:tcPr>
            <w:tcW w:w="0" w:type="auto"/>
            <w:hideMark/>
          </w:tcPr>
          <w:p w14:paraId="3E952F1B" w14:textId="77777777" w:rsidR="007153FC" w:rsidRPr="001F7831" w:rsidRDefault="007153FC">
            <w:pPr>
              <w:pStyle w:val="p1"/>
              <w:rPr>
                <w:rFonts w:ascii="Calibri" w:hAnsi="Calibri" w:cs="Calibri"/>
              </w:rPr>
            </w:pPr>
            <w:r w:rsidRPr="001F7831">
              <w:rPr>
                <w:rFonts w:ascii="Calibri" w:hAnsi="Calibri" w:cs="Calibri"/>
              </w:rPr>
              <w:t>None</w:t>
            </w:r>
          </w:p>
        </w:tc>
      </w:tr>
      <w:tr w:rsidR="007153FC" w:rsidRPr="00C65D82" w14:paraId="7FC39A42" w14:textId="77777777" w:rsidTr="001F7831">
        <w:tc>
          <w:tcPr>
            <w:tcW w:w="0" w:type="auto"/>
            <w:hideMark/>
          </w:tcPr>
          <w:p w14:paraId="46CBD021" w14:textId="77777777" w:rsidR="007153FC" w:rsidRPr="001F7831" w:rsidRDefault="007153FC">
            <w:pPr>
              <w:pStyle w:val="p1"/>
              <w:rPr>
                <w:rFonts w:ascii="Calibri" w:hAnsi="Calibri" w:cs="Calibri"/>
              </w:rPr>
            </w:pPr>
            <w:r w:rsidRPr="001F7831">
              <w:rPr>
                <w:rFonts w:ascii="Calibri" w:hAnsi="Calibri" w:cs="Calibri"/>
              </w:rPr>
              <w:t>Session Timeout</w:t>
            </w:r>
          </w:p>
        </w:tc>
        <w:tc>
          <w:tcPr>
            <w:tcW w:w="0" w:type="auto"/>
            <w:hideMark/>
          </w:tcPr>
          <w:p w14:paraId="13FC4F8B" w14:textId="77777777" w:rsidR="007153FC" w:rsidRPr="001F7831" w:rsidRDefault="007153FC">
            <w:pPr>
              <w:pStyle w:val="p1"/>
              <w:rPr>
                <w:rFonts w:ascii="Calibri" w:hAnsi="Calibri" w:cs="Calibri"/>
              </w:rPr>
            </w:pPr>
            <w:r w:rsidRPr="001F7831">
              <w:rPr>
                <w:rFonts w:ascii="Calibri" w:hAnsi="Calibri" w:cs="Calibri"/>
              </w:rPr>
              <w:t>Dropdown</w:t>
            </w:r>
          </w:p>
        </w:tc>
        <w:tc>
          <w:tcPr>
            <w:tcW w:w="0" w:type="auto"/>
            <w:hideMark/>
          </w:tcPr>
          <w:p w14:paraId="51843AE5" w14:textId="77777777" w:rsidR="007153FC" w:rsidRPr="001F7831" w:rsidRDefault="007153FC">
            <w:pPr>
              <w:pStyle w:val="p1"/>
              <w:rPr>
                <w:rFonts w:ascii="Calibri" w:hAnsi="Calibri" w:cs="Calibri"/>
              </w:rPr>
            </w:pPr>
            <w:r w:rsidRPr="001F7831">
              <w:rPr>
                <w:rFonts w:ascii="Calibri" w:hAnsi="Calibri" w:cs="Calibri"/>
              </w:rPr>
              <w:t>15m/30m/60m</w:t>
            </w:r>
          </w:p>
        </w:tc>
        <w:tc>
          <w:tcPr>
            <w:tcW w:w="0" w:type="auto"/>
            <w:hideMark/>
          </w:tcPr>
          <w:p w14:paraId="58D45442" w14:textId="77777777" w:rsidR="007153FC" w:rsidRPr="001F7831" w:rsidRDefault="007153FC">
            <w:pPr>
              <w:pStyle w:val="p1"/>
              <w:rPr>
                <w:rFonts w:ascii="Calibri" w:hAnsi="Calibri" w:cs="Calibri"/>
              </w:rPr>
            </w:pPr>
            <w:r w:rsidRPr="001F7831">
              <w:rPr>
                <w:rFonts w:ascii="Calibri" w:hAnsi="Calibri" w:cs="Calibri"/>
              </w:rPr>
              <w:t>Required</w:t>
            </w:r>
          </w:p>
        </w:tc>
        <w:tc>
          <w:tcPr>
            <w:tcW w:w="0" w:type="auto"/>
            <w:hideMark/>
          </w:tcPr>
          <w:p w14:paraId="64B1457C" w14:textId="77777777" w:rsidR="007153FC" w:rsidRPr="001F7831" w:rsidRDefault="007153FC">
            <w:pPr>
              <w:pStyle w:val="p1"/>
              <w:rPr>
                <w:rFonts w:ascii="Calibri" w:hAnsi="Calibri" w:cs="Calibri"/>
              </w:rPr>
            </w:pPr>
            <w:r w:rsidRPr="001F7831">
              <w:rPr>
                <w:rFonts w:ascii="Calibri" w:hAnsi="Calibri" w:cs="Calibri"/>
              </w:rPr>
              <w:t>None</w:t>
            </w:r>
          </w:p>
        </w:tc>
      </w:tr>
      <w:tr w:rsidR="007153FC" w:rsidRPr="00C65D82" w14:paraId="0F4A2BC9" w14:textId="77777777" w:rsidTr="001F7831">
        <w:tc>
          <w:tcPr>
            <w:tcW w:w="0" w:type="auto"/>
            <w:hideMark/>
          </w:tcPr>
          <w:p w14:paraId="0E01CB9E" w14:textId="77777777" w:rsidR="007153FC" w:rsidRPr="001F7831" w:rsidRDefault="007153FC">
            <w:pPr>
              <w:pStyle w:val="p1"/>
              <w:rPr>
                <w:rFonts w:ascii="Calibri" w:hAnsi="Calibri" w:cs="Calibri"/>
              </w:rPr>
            </w:pPr>
            <w:r w:rsidRPr="001F7831">
              <w:rPr>
                <w:rFonts w:ascii="Calibri" w:hAnsi="Calibri" w:cs="Calibri"/>
              </w:rPr>
              <w:t>Invite Row</w:t>
            </w:r>
          </w:p>
        </w:tc>
        <w:tc>
          <w:tcPr>
            <w:tcW w:w="0" w:type="auto"/>
            <w:hideMark/>
          </w:tcPr>
          <w:p w14:paraId="75ED269D" w14:textId="77777777" w:rsidR="007153FC" w:rsidRPr="001F7831" w:rsidRDefault="007153FC">
            <w:pPr>
              <w:pStyle w:val="p1"/>
              <w:rPr>
                <w:rFonts w:ascii="Calibri" w:hAnsi="Calibri" w:cs="Calibri"/>
              </w:rPr>
            </w:pPr>
            <w:r w:rsidRPr="001F7831">
              <w:rPr>
                <w:rFonts w:ascii="Calibri" w:hAnsi="Calibri" w:cs="Calibri"/>
              </w:rPr>
              <w:t>Table Inputs</w:t>
            </w:r>
          </w:p>
        </w:tc>
        <w:tc>
          <w:tcPr>
            <w:tcW w:w="0" w:type="auto"/>
            <w:hideMark/>
          </w:tcPr>
          <w:p w14:paraId="25EF5A69" w14:textId="0C84EDBE" w:rsidR="007153FC" w:rsidRPr="001F7831" w:rsidRDefault="007153FC">
            <w:pPr>
              <w:pStyle w:val="p1"/>
              <w:rPr>
                <w:rFonts w:ascii="Calibri" w:hAnsi="Calibri" w:cs="Calibri"/>
              </w:rPr>
            </w:pPr>
            <w:r w:rsidRPr="001F7831">
              <w:rPr>
                <w:rFonts w:ascii="Calibri" w:hAnsi="Calibri" w:cs="Calibri"/>
              </w:rPr>
              <w:t>Name, email</w:t>
            </w:r>
          </w:p>
        </w:tc>
        <w:tc>
          <w:tcPr>
            <w:tcW w:w="0" w:type="auto"/>
            <w:hideMark/>
          </w:tcPr>
          <w:p w14:paraId="6A6C2DE8" w14:textId="77777777" w:rsidR="007153FC" w:rsidRPr="001F7831" w:rsidRDefault="007153FC">
            <w:pPr>
              <w:pStyle w:val="p1"/>
              <w:rPr>
                <w:rFonts w:ascii="Calibri" w:hAnsi="Calibri" w:cs="Calibri"/>
              </w:rPr>
            </w:pPr>
            <w:r w:rsidRPr="001F7831">
              <w:rPr>
                <w:rFonts w:ascii="Calibri" w:hAnsi="Calibri" w:cs="Calibri"/>
              </w:rPr>
              <w:t>Validation only if sending invites</w:t>
            </w:r>
          </w:p>
        </w:tc>
        <w:tc>
          <w:tcPr>
            <w:tcW w:w="0" w:type="auto"/>
            <w:hideMark/>
          </w:tcPr>
          <w:p w14:paraId="532A0D39" w14:textId="77777777" w:rsidR="007153FC" w:rsidRPr="001F7831" w:rsidRDefault="007153FC">
            <w:pPr>
              <w:pStyle w:val="p1"/>
              <w:rPr>
                <w:rFonts w:ascii="Calibri" w:hAnsi="Calibri" w:cs="Calibri"/>
              </w:rPr>
            </w:pPr>
            <w:r w:rsidRPr="001F7831">
              <w:rPr>
                <w:rFonts w:ascii="Calibri" w:hAnsi="Calibri" w:cs="Calibri"/>
              </w:rPr>
              <w:t>None</w:t>
            </w:r>
          </w:p>
        </w:tc>
      </w:tr>
      <w:tr w:rsidR="007153FC" w:rsidRPr="00C65D82" w14:paraId="25344844" w14:textId="77777777" w:rsidTr="001F7831">
        <w:tc>
          <w:tcPr>
            <w:tcW w:w="0" w:type="auto"/>
            <w:hideMark/>
          </w:tcPr>
          <w:p w14:paraId="2B7E7CF6" w14:textId="77777777" w:rsidR="007153FC" w:rsidRPr="001F7831" w:rsidRDefault="007153FC">
            <w:pPr>
              <w:pStyle w:val="p1"/>
              <w:rPr>
                <w:rFonts w:ascii="Calibri" w:hAnsi="Calibri" w:cs="Calibri"/>
              </w:rPr>
            </w:pPr>
            <w:r w:rsidRPr="001F7831">
              <w:rPr>
                <w:rFonts w:ascii="Calibri" w:hAnsi="Calibri" w:cs="Calibri"/>
              </w:rPr>
              <w:t>Send Invites</w:t>
            </w:r>
          </w:p>
        </w:tc>
        <w:tc>
          <w:tcPr>
            <w:tcW w:w="0" w:type="auto"/>
            <w:hideMark/>
          </w:tcPr>
          <w:p w14:paraId="2E8CB306" w14:textId="77777777" w:rsidR="007153FC" w:rsidRPr="001F7831" w:rsidRDefault="007153FC">
            <w:pPr>
              <w:pStyle w:val="p1"/>
              <w:rPr>
                <w:rFonts w:ascii="Calibri" w:hAnsi="Calibri" w:cs="Calibri"/>
              </w:rPr>
            </w:pPr>
            <w:r w:rsidRPr="001F7831">
              <w:rPr>
                <w:rFonts w:ascii="Calibri" w:hAnsi="Calibri" w:cs="Calibri"/>
              </w:rPr>
              <w:t>Button</w:t>
            </w:r>
          </w:p>
        </w:tc>
        <w:tc>
          <w:tcPr>
            <w:tcW w:w="0" w:type="auto"/>
            <w:hideMark/>
          </w:tcPr>
          <w:p w14:paraId="66BCB5DC" w14:textId="77777777" w:rsidR="007153FC" w:rsidRPr="001F7831" w:rsidRDefault="007153FC">
            <w:pPr>
              <w:pStyle w:val="p1"/>
              <w:rPr>
                <w:rFonts w:ascii="Calibri" w:hAnsi="Calibri" w:cs="Calibri"/>
              </w:rPr>
            </w:pPr>
            <w:r w:rsidRPr="001F7831">
              <w:rPr>
                <w:rFonts w:ascii="Calibri" w:hAnsi="Calibri" w:cs="Calibri"/>
              </w:rPr>
              <w:t>Sends emails</w:t>
            </w:r>
          </w:p>
        </w:tc>
        <w:tc>
          <w:tcPr>
            <w:tcW w:w="0" w:type="auto"/>
            <w:hideMark/>
          </w:tcPr>
          <w:p w14:paraId="70999A1A" w14:textId="77777777" w:rsidR="007153FC" w:rsidRPr="001F7831" w:rsidRDefault="007153FC">
            <w:pPr>
              <w:pStyle w:val="p1"/>
              <w:rPr>
                <w:rFonts w:ascii="Calibri" w:hAnsi="Calibri" w:cs="Calibri"/>
              </w:rPr>
            </w:pPr>
            <w:r w:rsidRPr="001F7831">
              <w:rPr>
                <w:rFonts w:ascii="Calibri" w:hAnsi="Calibri" w:cs="Calibri"/>
              </w:rPr>
              <w:t>Only if valid</w:t>
            </w:r>
          </w:p>
        </w:tc>
        <w:tc>
          <w:tcPr>
            <w:tcW w:w="0" w:type="auto"/>
            <w:hideMark/>
          </w:tcPr>
          <w:p w14:paraId="4FB9C7D6" w14:textId="77777777" w:rsidR="007153FC" w:rsidRPr="001F7831" w:rsidRDefault="007153FC">
            <w:pPr>
              <w:pStyle w:val="p1"/>
              <w:rPr>
                <w:rFonts w:ascii="Calibri" w:hAnsi="Calibri" w:cs="Calibri"/>
              </w:rPr>
            </w:pPr>
            <w:r w:rsidRPr="001F7831">
              <w:rPr>
                <w:rFonts w:ascii="Calibri" w:hAnsi="Calibri" w:cs="Calibri"/>
              </w:rPr>
              <w:t>Email service</w:t>
            </w:r>
          </w:p>
        </w:tc>
      </w:tr>
      <w:tr w:rsidR="007153FC" w:rsidRPr="00C65D82" w14:paraId="48CF913F" w14:textId="77777777" w:rsidTr="001F7831">
        <w:tc>
          <w:tcPr>
            <w:tcW w:w="0" w:type="auto"/>
            <w:hideMark/>
          </w:tcPr>
          <w:p w14:paraId="61C52547" w14:textId="77777777" w:rsidR="007153FC" w:rsidRPr="001F7831" w:rsidRDefault="007153FC">
            <w:pPr>
              <w:pStyle w:val="p1"/>
              <w:rPr>
                <w:rFonts w:ascii="Calibri" w:hAnsi="Calibri" w:cs="Calibri"/>
              </w:rPr>
            </w:pPr>
            <w:r w:rsidRPr="001F7831">
              <w:rPr>
                <w:rFonts w:ascii="Calibri" w:hAnsi="Calibri" w:cs="Calibri"/>
              </w:rPr>
              <w:t>Skip</w:t>
            </w:r>
          </w:p>
        </w:tc>
        <w:tc>
          <w:tcPr>
            <w:tcW w:w="0" w:type="auto"/>
            <w:hideMark/>
          </w:tcPr>
          <w:p w14:paraId="6334070F" w14:textId="77777777" w:rsidR="007153FC" w:rsidRPr="001F7831" w:rsidRDefault="007153FC">
            <w:pPr>
              <w:pStyle w:val="p1"/>
              <w:rPr>
                <w:rFonts w:ascii="Calibri" w:hAnsi="Calibri" w:cs="Calibri"/>
              </w:rPr>
            </w:pPr>
            <w:r w:rsidRPr="001F7831">
              <w:rPr>
                <w:rFonts w:ascii="Calibri" w:hAnsi="Calibri" w:cs="Calibri"/>
              </w:rPr>
              <w:t>Link</w:t>
            </w:r>
          </w:p>
        </w:tc>
        <w:tc>
          <w:tcPr>
            <w:tcW w:w="0" w:type="auto"/>
            <w:hideMark/>
          </w:tcPr>
          <w:p w14:paraId="5DFFA45D" w14:textId="77777777" w:rsidR="007153FC" w:rsidRPr="001F7831" w:rsidRDefault="007153FC">
            <w:pPr>
              <w:pStyle w:val="p1"/>
              <w:rPr>
                <w:rFonts w:ascii="Calibri" w:hAnsi="Calibri" w:cs="Calibri"/>
              </w:rPr>
            </w:pPr>
            <w:r w:rsidRPr="001F7831">
              <w:rPr>
                <w:rFonts w:ascii="Calibri" w:hAnsi="Calibri" w:cs="Calibri"/>
              </w:rPr>
              <w:t>Moves to next</w:t>
            </w:r>
          </w:p>
        </w:tc>
        <w:tc>
          <w:tcPr>
            <w:tcW w:w="0" w:type="auto"/>
            <w:hideMark/>
          </w:tcPr>
          <w:p w14:paraId="33515C6D" w14:textId="77777777" w:rsidR="007153FC" w:rsidRPr="001F7831" w:rsidRDefault="007153FC">
            <w:pPr>
              <w:pStyle w:val="p1"/>
              <w:rPr>
                <w:rFonts w:ascii="Calibri" w:hAnsi="Calibri" w:cs="Calibri"/>
              </w:rPr>
            </w:pPr>
            <w:r w:rsidRPr="001F7831">
              <w:rPr>
                <w:rFonts w:ascii="Calibri" w:hAnsi="Calibri" w:cs="Calibri"/>
              </w:rPr>
              <w:t>—</w:t>
            </w:r>
          </w:p>
        </w:tc>
        <w:tc>
          <w:tcPr>
            <w:tcW w:w="0" w:type="auto"/>
            <w:hideMark/>
          </w:tcPr>
          <w:p w14:paraId="535396DD" w14:textId="77777777" w:rsidR="007153FC" w:rsidRPr="001F7831" w:rsidRDefault="007153FC">
            <w:pPr>
              <w:pStyle w:val="p1"/>
              <w:rPr>
                <w:rFonts w:ascii="Calibri" w:hAnsi="Calibri" w:cs="Calibri"/>
              </w:rPr>
            </w:pPr>
            <w:r w:rsidRPr="001F7831">
              <w:rPr>
                <w:rFonts w:ascii="Calibri" w:hAnsi="Calibri" w:cs="Calibri"/>
              </w:rPr>
              <w:t>Optional step</w:t>
            </w:r>
          </w:p>
        </w:tc>
      </w:tr>
      <w:tr w:rsidR="007153FC" w:rsidRPr="00C65D82" w14:paraId="42074949" w14:textId="77777777" w:rsidTr="001F7831">
        <w:tc>
          <w:tcPr>
            <w:tcW w:w="0" w:type="auto"/>
            <w:hideMark/>
          </w:tcPr>
          <w:p w14:paraId="5E040C7B" w14:textId="77777777" w:rsidR="007153FC" w:rsidRPr="001F7831" w:rsidRDefault="007153FC">
            <w:pPr>
              <w:pStyle w:val="p1"/>
              <w:rPr>
                <w:rFonts w:ascii="Calibri" w:hAnsi="Calibri" w:cs="Calibri"/>
              </w:rPr>
            </w:pPr>
            <w:r w:rsidRPr="001F7831">
              <w:rPr>
                <w:rFonts w:ascii="Calibri" w:hAnsi="Calibri" w:cs="Calibri"/>
              </w:rPr>
              <w:t>Final CTA</w:t>
            </w:r>
          </w:p>
        </w:tc>
        <w:tc>
          <w:tcPr>
            <w:tcW w:w="0" w:type="auto"/>
            <w:hideMark/>
          </w:tcPr>
          <w:p w14:paraId="5C5FA86B" w14:textId="77777777" w:rsidR="007153FC" w:rsidRPr="001F7831" w:rsidRDefault="007153FC">
            <w:pPr>
              <w:pStyle w:val="p1"/>
              <w:rPr>
                <w:rFonts w:ascii="Calibri" w:hAnsi="Calibri" w:cs="Calibri"/>
              </w:rPr>
            </w:pPr>
            <w:r w:rsidRPr="001F7831">
              <w:rPr>
                <w:rFonts w:ascii="Calibri" w:hAnsi="Calibri" w:cs="Calibri"/>
              </w:rPr>
              <w:t>Button</w:t>
            </w:r>
          </w:p>
        </w:tc>
        <w:tc>
          <w:tcPr>
            <w:tcW w:w="0" w:type="auto"/>
            <w:hideMark/>
          </w:tcPr>
          <w:p w14:paraId="5CCCF3A0" w14:textId="77777777" w:rsidR="007153FC" w:rsidRPr="001F7831" w:rsidRDefault="007153FC">
            <w:pPr>
              <w:pStyle w:val="p1"/>
              <w:rPr>
                <w:rFonts w:ascii="Calibri" w:hAnsi="Calibri" w:cs="Calibri"/>
              </w:rPr>
            </w:pPr>
            <w:r w:rsidRPr="001F7831">
              <w:rPr>
                <w:rFonts w:ascii="Calibri" w:hAnsi="Calibri" w:cs="Calibri"/>
              </w:rPr>
              <w:t>Go to Dashboard</w:t>
            </w:r>
          </w:p>
        </w:tc>
        <w:tc>
          <w:tcPr>
            <w:tcW w:w="0" w:type="auto"/>
            <w:hideMark/>
          </w:tcPr>
          <w:p w14:paraId="3DAB2A66" w14:textId="77777777" w:rsidR="007153FC" w:rsidRPr="001F7831" w:rsidRDefault="007153FC">
            <w:pPr>
              <w:pStyle w:val="p1"/>
              <w:rPr>
                <w:rFonts w:ascii="Calibri" w:hAnsi="Calibri" w:cs="Calibri"/>
              </w:rPr>
            </w:pPr>
            <w:r w:rsidRPr="001F7831">
              <w:rPr>
                <w:rFonts w:ascii="Calibri" w:hAnsi="Calibri" w:cs="Calibri"/>
              </w:rPr>
              <w:t>Always enabled</w:t>
            </w:r>
          </w:p>
        </w:tc>
        <w:tc>
          <w:tcPr>
            <w:tcW w:w="0" w:type="auto"/>
            <w:hideMark/>
          </w:tcPr>
          <w:p w14:paraId="6A866CC2" w14:textId="77777777" w:rsidR="007153FC" w:rsidRPr="001F7831" w:rsidRDefault="007153FC">
            <w:pPr>
              <w:pStyle w:val="p1"/>
              <w:rPr>
                <w:rFonts w:ascii="Calibri" w:hAnsi="Calibri" w:cs="Calibri"/>
              </w:rPr>
            </w:pPr>
            <w:r w:rsidRPr="001F7831">
              <w:rPr>
                <w:rFonts w:ascii="Calibri" w:hAnsi="Calibri" w:cs="Calibri"/>
              </w:rPr>
              <w:t>Onboarding completed</w:t>
            </w:r>
          </w:p>
        </w:tc>
      </w:tr>
    </w:tbl>
    <w:p w14:paraId="3979B802" w14:textId="467FDD0E" w:rsidR="00927FED" w:rsidRPr="00927FED" w:rsidRDefault="00DB0CA2" w:rsidP="00927FED">
      <w:pPr>
        <w:spacing w:before="100" w:beforeAutospacing="1" w:after="100" w:afterAutospacing="1"/>
        <w:outlineLvl w:val="2"/>
        <w:rPr>
          <w:rFonts w:ascii="Calibri" w:hAnsi="Calibri" w:cs="Calibri"/>
          <w:b/>
          <w:bCs/>
          <w:sz w:val="27"/>
          <w:szCs w:val="27"/>
        </w:rPr>
      </w:pPr>
      <w:r w:rsidRPr="006F6A7E">
        <w:rPr>
          <w:rFonts w:ascii="Calibri" w:hAnsi="Calibri" w:cs="Calibri"/>
          <w:b/>
          <w:bCs/>
          <w:sz w:val="27"/>
          <w:szCs w:val="27"/>
        </w:rPr>
        <w:t>Screenshot</w:t>
      </w:r>
      <w:r w:rsidR="0074254F">
        <w:rPr>
          <w:rFonts w:ascii="Calibri" w:hAnsi="Calibri" w:cs="Calibri"/>
          <w:b/>
          <w:bCs/>
          <w:sz w:val="27"/>
          <w:szCs w:val="27"/>
        </w:rPr>
        <w:t>s</w:t>
      </w:r>
      <w:r w:rsidR="00927FED" w:rsidRPr="00B149C1">
        <w:rPr>
          <w:rFonts w:ascii="Calibri" w:hAnsi="Calibri" w:cs="Calibri"/>
          <w:noProof/>
        </w:rPr>
        <w:drawing>
          <wp:inline distT="0" distB="0" distL="0" distR="0" wp14:anchorId="377FD756" wp14:editId="3EFA261D">
            <wp:extent cx="5731510" cy="3365500"/>
            <wp:effectExtent l="0" t="0" r="2540" b="6350"/>
            <wp:docPr id="1025578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78626" name=""/>
                    <pic:cNvPicPr/>
                  </pic:nvPicPr>
                  <pic:blipFill>
                    <a:blip r:embed="rId11"/>
                    <a:stretch>
                      <a:fillRect/>
                    </a:stretch>
                  </pic:blipFill>
                  <pic:spPr>
                    <a:xfrm>
                      <a:off x="0" y="0"/>
                      <a:ext cx="5731510" cy="3365500"/>
                    </a:xfrm>
                    <a:prstGeom prst="rect">
                      <a:avLst/>
                    </a:prstGeom>
                  </pic:spPr>
                </pic:pic>
              </a:graphicData>
            </a:graphic>
          </wp:inline>
        </w:drawing>
      </w:r>
    </w:p>
    <w:p w14:paraId="521362F7" w14:textId="42918649" w:rsidR="00927FED" w:rsidRDefault="00927FED" w:rsidP="00927FED">
      <w:pPr>
        <w:pStyle w:val="Caption"/>
        <w:jc w:val="center"/>
        <w:rPr>
          <w:rFonts w:ascii="Calibri" w:hAnsi="Calibri" w:cs="Calibri"/>
          <w:b/>
          <w:bCs/>
          <w:sz w:val="27"/>
          <w:szCs w:val="27"/>
        </w:rPr>
      </w:pPr>
      <w:r w:rsidRPr="00B149C1">
        <w:rPr>
          <w:rFonts w:ascii="Calibri" w:hAnsi="Calibri" w:cs="Calibri"/>
        </w:rPr>
        <w:t xml:space="preserve">Figure </w:t>
      </w:r>
      <w:r w:rsidRPr="00B149C1">
        <w:rPr>
          <w:rFonts w:ascii="Calibri" w:hAnsi="Calibri" w:cs="Calibri"/>
        </w:rPr>
        <w:fldChar w:fldCharType="begin"/>
      </w:r>
      <w:r w:rsidRPr="00B149C1">
        <w:rPr>
          <w:rFonts w:ascii="Calibri" w:hAnsi="Calibri" w:cs="Calibri"/>
        </w:rPr>
        <w:instrText xml:space="preserve"> SEQ Figure \* ARABIC </w:instrText>
      </w:r>
      <w:r w:rsidRPr="00B149C1">
        <w:rPr>
          <w:rFonts w:ascii="Calibri" w:hAnsi="Calibri" w:cs="Calibri"/>
        </w:rPr>
        <w:fldChar w:fldCharType="separate"/>
      </w:r>
      <w:r w:rsidRPr="00B149C1">
        <w:rPr>
          <w:rFonts w:ascii="Calibri" w:hAnsi="Calibri" w:cs="Calibri"/>
        </w:rPr>
        <w:fldChar w:fldCharType="end"/>
      </w:r>
      <w:r w:rsidRPr="00B149C1">
        <w:rPr>
          <w:rFonts w:ascii="Calibri" w:hAnsi="Calibri" w:cs="Calibri"/>
        </w:rPr>
        <w:t>: District Setup</w:t>
      </w:r>
    </w:p>
    <w:p w14:paraId="6BC8DB1E" w14:textId="77777777" w:rsidR="006F6A7E" w:rsidRPr="006F6A7E" w:rsidRDefault="00927FED" w:rsidP="006F6A7E">
      <w:pPr>
        <w:keepNext/>
        <w:rPr>
          <w:rFonts w:ascii="Calibri" w:hAnsi="Calibri" w:cs="Calibri"/>
        </w:rPr>
      </w:pPr>
      <w:r w:rsidRPr="00B149C1">
        <w:rPr>
          <w:rFonts w:ascii="Calibri" w:hAnsi="Calibri" w:cs="Calibri"/>
          <w:noProof/>
        </w:rPr>
        <w:drawing>
          <wp:inline distT="0" distB="0" distL="0" distR="0" wp14:anchorId="318F779A" wp14:editId="5C5698B8">
            <wp:extent cx="5731510" cy="3002280"/>
            <wp:effectExtent l="0" t="0" r="2540" b="7620"/>
            <wp:docPr id="836130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30083" name=""/>
                    <pic:cNvPicPr/>
                  </pic:nvPicPr>
                  <pic:blipFill>
                    <a:blip r:embed="rId12"/>
                    <a:stretch>
                      <a:fillRect/>
                    </a:stretch>
                  </pic:blipFill>
                  <pic:spPr>
                    <a:xfrm>
                      <a:off x="0" y="0"/>
                      <a:ext cx="5731510" cy="3002280"/>
                    </a:xfrm>
                    <a:prstGeom prst="rect">
                      <a:avLst/>
                    </a:prstGeom>
                  </pic:spPr>
                </pic:pic>
              </a:graphicData>
            </a:graphic>
          </wp:inline>
        </w:drawing>
      </w:r>
    </w:p>
    <w:p w14:paraId="6DFD92CD" w14:textId="63D970F0" w:rsidR="00927FED" w:rsidRPr="00B149C1" w:rsidRDefault="006F6A7E" w:rsidP="006F6A7E">
      <w:pPr>
        <w:pStyle w:val="Caption"/>
        <w:jc w:val="center"/>
        <w:rPr>
          <w:rFonts w:ascii="Calibri" w:hAnsi="Calibri" w:cs="Calibri"/>
        </w:rPr>
      </w:pPr>
      <w:r w:rsidRPr="006F6A7E">
        <w:rPr>
          <w:rFonts w:ascii="Calibri" w:hAnsi="Calibri" w:cs="Calibri"/>
        </w:rPr>
        <w:t xml:space="preserve">Figure </w:t>
      </w:r>
      <w:r w:rsidRPr="006F6A7E">
        <w:rPr>
          <w:rFonts w:ascii="Calibri" w:hAnsi="Calibri" w:cs="Calibri"/>
        </w:rPr>
        <w:fldChar w:fldCharType="begin"/>
      </w:r>
      <w:r w:rsidRPr="006F6A7E">
        <w:rPr>
          <w:rFonts w:ascii="Calibri" w:hAnsi="Calibri" w:cs="Calibri"/>
        </w:rPr>
        <w:instrText xml:space="preserve"> SEQ Figure \* ARABIC </w:instrText>
      </w:r>
      <w:r w:rsidRPr="006F6A7E">
        <w:rPr>
          <w:rFonts w:ascii="Calibri" w:hAnsi="Calibri" w:cs="Calibri"/>
        </w:rPr>
        <w:fldChar w:fldCharType="separate"/>
      </w:r>
      <w:r w:rsidRPr="006F6A7E">
        <w:rPr>
          <w:rFonts w:ascii="Calibri" w:hAnsi="Calibri" w:cs="Calibri"/>
        </w:rPr>
        <w:fldChar w:fldCharType="end"/>
      </w:r>
      <w:r w:rsidRPr="006F6A7E">
        <w:rPr>
          <w:rFonts w:ascii="Calibri" w:hAnsi="Calibri" w:cs="Calibri"/>
        </w:rPr>
        <w:t>: Upload MOU</w:t>
      </w:r>
    </w:p>
    <w:p w14:paraId="5246FB1C" w14:textId="2BACCEA3" w:rsidR="00DB0CA2" w:rsidRPr="00927FED" w:rsidRDefault="00DB0CA2" w:rsidP="00927FED">
      <w:pPr>
        <w:pStyle w:val="Caption"/>
        <w:jc w:val="center"/>
        <w:rPr>
          <w:rFonts w:ascii="Calibri" w:hAnsi="Calibri" w:cs="Calibri"/>
        </w:rPr>
      </w:pPr>
    </w:p>
    <w:p w14:paraId="374583BC" w14:textId="77777777" w:rsidR="00927FED" w:rsidRPr="00B149C1" w:rsidRDefault="00927FED" w:rsidP="00927FED">
      <w:pPr>
        <w:keepNext/>
        <w:rPr>
          <w:rFonts w:ascii="Calibri" w:hAnsi="Calibri" w:cs="Calibri"/>
        </w:rPr>
      </w:pPr>
      <w:r w:rsidRPr="00B149C1">
        <w:rPr>
          <w:rFonts w:ascii="Calibri" w:hAnsi="Calibri" w:cs="Calibri"/>
          <w:noProof/>
        </w:rPr>
        <w:drawing>
          <wp:inline distT="0" distB="0" distL="0" distR="0" wp14:anchorId="6AC3394C" wp14:editId="14C0FE8B">
            <wp:extent cx="5731510" cy="2595880"/>
            <wp:effectExtent l="0" t="0" r="2540" b="0"/>
            <wp:docPr id="1304605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05849" name=""/>
                    <pic:cNvPicPr/>
                  </pic:nvPicPr>
                  <pic:blipFill>
                    <a:blip r:embed="rId13"/>
                    <a:stretch>
                      <a:fillRect/>
                    </a:stretch>
                  </pic:blipFill>
                  <pic:spPr>
                    <a:xfrm>
                      <a:off x="0" y="0"/>
                      <a:ext cx="5731510" cy="2595880"/>
                    </a:xfrm>
                    <a:prstGeom prst="rect">
                      <a:avLst/>
                    </a:prstGeom>
                  </pic:spPr>
                </pic:pic>
              </a:graphicData>
            </a:graphic>
          </wp:inline>
        </w:drawing>
      </w:r>
    </w:p>
    <w:p w14:paraId="10257136" w14:textId="27CE9FE6" w:rsidR="00752ED9" w:rsidRPr="00B149C1" w:rsidRDefault="00927FED" w:rsidP="00927FED">
      <w:pPr>
        <w:pStyle w:val="Caption"/>
        <w:jc w:val="center"/>
        <w:rPr>
          <w:rFonts w:ascii="Calibri" w:hAnsi="Calibri" w:cs="Calibri"/>
        </w:rPr>
      </w:pPr>
      <w:r w:rsidRPr="00B149C1">
        <w:rPr>
          <w:rFonts w:ascii="Calibri" w:hAnsi="Calibri" w:cs="Calibri"/>
        </w:rPr>
        <w:t xml:space="preserve">Figure </w:t>
      </w:r>
      <w:r w:rsidRPr="00B149C1">
        <w:rPr>
          <w:rFonts w:ascii="Calibri" w:hAnsi="Calibri" w:cs="Calibri"/>
        </w:rPr>
        <w:fldChar w:fldCharType="begin"/>
      </w:r>
      <w:r w:rsidRPr="00B149C1">
        <w:rPr>
          <w:rFonts w:ascii="Calibri" w:hAnsi="Calibri" w:cs="Calibri"/>
        </w:rPr>
        <w:instrText xml:space="preserve"> SEQ Figure \* ARABIC </w:instrText>
      </w:r>
      <w:r w:rsidRPr="00B149C1">
        <w:rPr>
          <w:rFonts w:ascii="Calibri" w:hAnsi="Calibri" w:cs="Calibri"/>
        </w:rPr>
        <w:fldChar w:fldCharType="separate"/>
      </w:r>
      <w:r w:rsidRPr="00B149C1">
        <w:rPr>
          <w:rFonts w:ascii="Calibri" w:hAnsi="Calibri" w:cs="Calibri"/>
        </w:rPr>
        <w:fldChar w:fldCharType="end"/>
      </w:r>
      <w:r w:rsidRPr="00B149C1">
        <w:rPr>
          <w:rFonts w:ascii="Calibri" w:hAnsi="Calibri" w:cs="Calibri"/>
        </w:rPr>
        <w:t>: Security Setup</w:t>
      </w:r>
    </w:p>
    <w:p w14:paraId="1426BE01" w14:textId="2C3B8181" w:rsidR="00927FED" w:rsidRPr="00B149C1" w:rsidRDefault="00FC134B" w:rsidP="00927FED">
      <w:pPr>
        <w:keepNext/>
        <w:rPr>
          <w:rFonts w:ascii="Calibri" w:hAnsi="Calibri" w:cs="Calibri"/>
        </w:rPr>
      </w:pPr>
      <w:r w:rsidRPr="00FC134B">
        <w:rPr>
          <w:rFonts w:ascii="Calibri" w:hAnsi="Calibri" w:cs="Calibri"/>
          <w:noProof/>
        </w:rPr>
        <w:drawing>
          <wp:inline distT="0" distB="0" distL="0" distR="0" wp14:anchorId="01E3F6A7" wp14:editId="599D5A42">
            <wp:extent cx="5731510" cy="3251200"/>
            <wp:effectExtent l="0" t="0" r="0" b="0"/>
            <wp:docPr id="2138968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68178" name=""/>
                    <pic:cNvPicPr/>
                  </pic:nvPicPr>
                  <pic:blipFill>
                    <a:blip r:embed="rId14"/>
                    <a:stretch>
                      <a:fillRect/>
                    </a:stretch>
                  </pic:blipFill>
                  <pic:spPr>
                    <a:xfrm>
                      <a:off x="0" y="0"/>
                      <a:ext cx="5731510" cy="3251200"/>
                    </a:xfrm>
                    <a:prstGeom prst="rect">
                      <a:avLst/>
                    </a:prstGeom>
                  </pic:spPr>
                </pic:pic>
              </a:graphicData>
            </a:graphic>
          </wp:inline>
        </w:drawing>
      </w:r>
    </w:p>
    <w:p w14:paraId="2BAE4D39" w14:textId="3CD905EF" w:rsidR="00927FED" w:rsidRPr="00B149C1" w:rsidRDefault="00927FED" w:rsidP="00927FED">
      <w:pPr>
        <w:pStyle w:val="Caption"/>
        <w:jc w:val="center"/>
        <w:rPr>
          <w:rFonts w:ascii="Calibri" w:hAnsi="Calibri" w:cs="Calibri"/>
        </w:rPr>
      </w:pPr>
      <w:r w:rsidRPr="00B149C1">
        <w:rPr>
          <w:rFonts w:ascii="Calibri" w:hAnsi="Calibri" w:cs="Calibri"/>
        </w:rPr>
        <w:t xml:space="preserve">Figure </w:t>
      </w:r>
      <w:r w:rsidRPr="00B149C1">
        <w:rPr>
          <w:rFonts w:ascii="Calibri" w:hAnsi="Calibri" w:cs="Calibri"/>
        </w:rPr>
        <w:fldChar w:fldCharType="begin"/>
      </w:r>
      <w:r w:rsidRPr="00B149C1">
        <w:rPr>
          <w:rFonts w:ascii="Calibri" w:hAnsi="Calibri" w:cs="Calibri"/>
        </w:rPr>
        <w:instrText xml:space="preserve"> SEQ Figure \* ARABIC </w:instrText>
      </w:r>
      <w:r w:rsidRPr="00B149C1">
        <w:rPr>
          <w:rFonts w:ascii="Calibri" w:hAnsi="Calibri" w:cs="Calibri"/>
        </w:rPr>
        <w:fldChar w:fldCharType="separate"/>
      </w:r>
      <w:r w:rsidRPr="00B149C1">
        <w:rPr>
          <w:rFonts w:ascii="Calibri" w:hAnsi="Calibri" w:cs="Calibri"/>
        </w:rPr>
        <w:fldChar w:fldCharType="end"/>
      </w:r>
      <w:r w:rsidRPr="00B149C1">
        <w:rPr>
          <w:rFonts w:ascii="Calibri" w:hAnsi="Calibri" w:cs="Calibri"/>
        </w:rPr>
        <w:t xml:space="preserve">: Invite </w:t>
      </w:r>
      <w:r w:rsidR="00FC134B">
        <w:rPr>
          <w:rFonts w:ascii="Calibri" w:hAnsi="Calibri" w:cs="Calibri"/>
        </w:rPr>
        <w:t xml:space="preserve">District Tech </w:t>
      </w:r>
      <w:r w:rsidRPr="00B149C1">
        <w:rPr>
          <w:rFonts w:ascii="Calibri" w:hAnsi="Calibri" w:cs="Calibri"/>
        </w:rPr>
        <w:t>Team Members</w:t>
      </w:r>
    </w:p>
    <w:p w14:paraId="2B756024" w14:textId="77777777" w:rsidR="00927FED" w:rsidRPr="00B149C1" w:rsidRDefault="00927FED" w:rsidP="00927FED">
      <w:pPr>
        <w:keepNext/>
        <w:rPr>
          <w:rFonts w:ascii="Calibri" w:hAnsi="Calibri" w:cs="Calibri"/>
        </w:rPr>
      </w:pPr>
      <w:r w:rsidRPr="00B149C1">
        <w:rPr>
          <w:rFonts w:ascii="Calibri" w:hAnsi="Calibri" w:cs="Calibri"/>
          <w:noProof/>
        </w:rPr>
        <w:drawing>
          <wp:inline distT="0" distB="0" distL="0" distR="0" wp14:anchorId="59FE1819" wp14:editId="50390BD0">
            <wp:extent cx="5731510" cy="4015105"/>
            <wp:effectExtent l="0" t="0" r="2540" b="4445"/>
            <wp:docPr id="885071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71980" name=""/>
                    <pic:cNvPicPr/>
                  </pic:nvPicPr>
                  <pic:blipFill>
                    <a:blip r:embed="rId15"/>
                    <a:stretch>
                      <a:fillRect/>
                    </a:stretch>
                  </pic:blipFill>
                  <pic:spPr>
                    <a:xfrm>
                      <a:off x="0" y="0"/>
                      <a:ext cx="5731510" cy="4015105"/>
                    </a:xfrm>
                    <a:prstGeom prst="rect">
                      <a:avLst/>
                    </a:prstGeom>
                  </pic:spPr>
                </pic:pic>
              </a:graphicData>
            </a:graphic>
          </wp:inline>
        </w:drawing>
      </w:r>
    </w:p>
    <w:p w14:paraId="1D2B72FB" w14:textId="6CC57152" w:rsidR="00FF0FFF" w:rsidRPr="00B149C1" w:rsidRDefault="00927FED" w:rsidP="00927FED">
      <w:pPr>
        <w:pStyle w:val="Caption"/>
        <w:jc w:val="center"/>
        <w:rPr>
          <w:rFonts w:ascii="Calibri" w:hAnsi="Calibri" w:cs="Calibri"/>
        </w:rPr>
      </w:pPr>
      <w:r w:rsidRPr="00B149C1">
        <w:rPr>
          <w:rFonts w:ascii="Calibri" w:hAnsi="Calibri" w:cs="Calibri"/>
        </w:rPr>
        <w:t xml:space="preserve">Figure </w:t>
      </w:r>
      <w:r w:rsidRPr="00B149C1">
        <w:rPr>
          <w:rFonts w:ascii="Calibri" w:hAnsi="Calibri" w:cs="Calibri"/>
        </w:rPr>
        <w:fldChar w:fldCharType="begin"/>
      </w:r>
      <w:r w:rsidRPr="00B149C1">
        <w:rPr>
          <w:rFonts w:ascii="Calibri" w:hAnsi="Calibri" w:cs="Calibri"/>
        </w:rPr>
        <w:instrText xml:space="preserve"> SEQ Figure \* ARABIC </w:instrText>
      </w:r>
      <w:r w:rsidRPr="00B149C1">
        <w:rPr>
          <w:rFonts w:ascii="Calibri" w:hAnsi="Calibri" w:cs="Calibri"/>
        </w:rPr>
        <w:fldChar w:fldCharType="separate"/>
      </w:r>
      <w:r w:rsidRPr="00B149C1">
        <w:rPr>
          <w:rFonts w:ascii="Calibri" w:hAnsi="Calibri" w:cs="Calibri"/>
        </w:rPr>
        <w:fldChar w:fldCharType="end"/>
      </w:r>
      <w:r w:rsidRPr="00B149C1">
        <w:rPr>
          <w:rFonts w:ascii="Calibri" w:hAnsi="Calibri" w:cs="Calibri"/>
        </w:rPr>
        <w:t>: Complete Onboarding Setup</w:t>
      </w:r>
    </w:p>
    <w:p w14:paraId="28AC015D" w14:textId="77777777" w:rsidR="007153FC" w:rsidRPr="001F7831" w:rsidRDefault="007153FC" w:rsidP="001F7831">
      <w:pPr>
        <w:spacing w:before="100" w:beforeAutospacing="1" w:after="100" w:afterAutospacing="1"/>
        <w:outlineLvl w:val="2"/>
        <w:rPr>
          <w:rFonts w:ascii="Calibri" w:hAnsi="Calibri" w:cs="Calibri"/>
          <w:b/>
          <w:sz w:val="27"/>
          <w:szCs w:val="27"/>
        </w:rPr>
      </w:pPr>
      <w:r w:rsidRPr="001F7831">
        <w:rPr>
          <w:rFonts w:ascii="Calibri" w:hAnsi="Calibri" w:cs="Calibri"/>
          <w:b/>
          <w:sz w:val="27"/>
          <w:szCs w:val="27"/>
        </w:rPr>
        <w:t>APIs Involved (Updated)</w:t>
      </w:r>
    </w:p>
    <w:tbl>
      <w:tblPr>
        <w:tblStyle w:val="TableGrid"/>
        <w:tblW w:w="0" w:type="auto"/>
        <w:tblLook w:val="04A0" w:firstRow="1" w:lastRow="0" w:firstColumn="1" w:lastColumn="0" w:noHBand="0" w:noVBand="1"/>
      </w:tblPr>
      <w:tblGrid>
        <w:gridCol w:w="1980"/>
        <w:gridCol w:w="2735"/>
        <w:gridCol w:w="2406"/>
        <w:gridCol w:w="1895"/>
      </w:tblGrid>
      <w:tr w:rsidR="007153FC" w:rsidRPr="00C65D82" w14:paraId="1E68B138" w14:textId="77777777" w:rsidTr="001F7831">
        <w:tc>
          <w:tcPr>
            <w:tcW w:w="0" w:type="auto"/>
            <w:hideMark/>
          </w:tcPr>
          <w:p w14:paraId="69BD2666" w14:textId="77777777" w:rsidR="007153FC" w:rsidRPr="001F7831" w:rsidRDefault="007153FC">
            <w:pPr>
              <w:pStyle w:val="p1"/>
              <w:jc w:val="center"/>
              <w:rPr>
                <w:rFonts w:ascii="Calibri" w:hAnsi="Calibri" w:cs="Calibri"/>
                <w:b/>
              </w:rPr>
            </w:pPr>
            <w:r w:rsidRPr="001F7831">
              <w:rPr>
                <w:rFonts w:ascii="Calibri" w:hAnsi="Calibri" w:cs="Calibri"/>
                <w:b/>
              </w:rPr>
              <w:t>API Name</w:t>
            </w:r>
          </w:p>
        </w:tc>
        <w:tc>
          <w:tcPr>
            <w:tcW w:w="0" w:type="auto"/>
            <w:hideMark/>
          </w:tcPr>
          <w:p w14:paraId="1876FA30" w14:textId="77777777" w:rsidR="007153FC" w:rsidRPr="001F7831" w:rsidRDefault="007153FC">
            <w:pPr>
              <w:pStyle w:val="p1"/>
              <w:jc w:val="center"/>
              <w:rPr>
                <w:rFonts w:ascii="Calibri" w:hAnsi="Calibri" w:cs="Calibri"/>
                <w:b/>
              </w:rPr>
            </w:pPr>
            <w:r w:rsidRPr="001F7831">
              <w:rPr>
                <w:rFonts w:ascii="Calibri" w:hAnsi="Calibri" w:cs="Calibri"/>
                <w:b/>
              </w:rPr>
              <w:t>Endpoint</w:t>
            </w:r>
          </w:p>
        </w:tc>
        <w:tc>
          <w:tcPr>
            <w:tcW w:w="0" w:type="auto"/>
            <w:hideMark/>
          </w:tcPr>
          <w:p w14:paraId="2768C2D4" w14:textId="77777777" w:rsidR="007153FC" w:rsidRPr="001F7831" w:rsidRDefault="007153FC">
            <w:pPr>
              <w:pStyle w:val="p1"/>
              <w:jc w:val="center"/>
              <w:rPr>
                <w:rFonts w:ascii="Calibri" w:hAnsi="Calibri" w:cs="Calibri"/>
                <w:b/>
              </w:rPr>
            </w:pPr>
            <w:r w:rsidRPr="001F7831">
              <w:rPr>
                <w:rFonts w:ascii="Calibri" w:hAnsi="Calibri" w:cs="Calibri"/>
                <w:b/>
              </w:rPr>
              <w:t>Description</w:t>
            </w:r>
          </w:p>
        </w:tc>
        <w:tc>
          <w:tcPr>
            <w:tcW w:w="0" w:type="auto"/>
            <w:hideMark/>
          </w:tcPr>
          <w:p w14:paraId="79070C1D" w14:textId="77777777" w:rsidR="007153FC" w:rsidRPr="001F7831" w:rsidRDefault="007153FC">
            <w:pPr>
              <w:pStyle w:val="p1"/>
              <w:jc w:val="center"/>
              <w:rPr>
                <w:rFonts w:ascii="Calibri" w:hAnsi="Calibri" w:cs="Calibri"/>
                <w:b/>
              </w:rPr>
            </w:pPr>
            <w:r w:rsidRPr="001F7831">
              <w:rPr>
                <w:rFonts w:ascii="Calibri" w:hAnsi="Calibri" w:cs="Calibri"/>
                <w:b/>
              </w:rPr>
              <w:t>When Called</w:t>
            </w:r>
          </w:p>
        </w:tc>
      </w:tr>
      <w:tr w:rsidR="007153FC" w:rsidRPr="00C65D82" w14:paraId="73B5CB5F" w14:textId="77777777" w:rsidTr="001F7831">
        <w:tc>
          <w:tcPr>
            <w:tcW w:w="0" w:type="auto"/>
            <w:hideMark/>
          </w:tcPr>
          <w:p w14:paraId="31636E69" w14:textId="77777777" w:rsidR="007153FC" w:rsidRPr="001F7831" w:rsidRDefault="007153FC">
            <w:pPr>
              <w:pStyle w:val="p1"/>
              <w:rPr>
                <w:rFonts w:ascii="Calibri" w:hAnsi="Calibri" w:cs="Calibri"/>
              </w:rPr>
            </w:pPr>
            <w:r w:rsidRPr="001F7831">
              <w:rPr>
                <w:rFonts w:ascii="Calibri" w:hAnsi="Calibri" w:cs="Calibri"/>
              </w:rPr>
              <w:t>Get Onboarding Status</w:t>
            </w:r>
          </w:p>
        </w:tc>
        <w:tc>
          <w:tcPr>
            <w:tcW w:w="0" w:type="auto"/>
            <w:hideMark/>
          </w:tcPr>
          <w:p w14:paraId="4E8F8D68" w14:textId="77777777" w:rsidR="007153FC" w:rsidRPr="001F7831" w:rsidRDefault="007153FC">
            <w:pPr>
              <w:pStyle w:val="p1"/>
              <w:rPr>
                <w:rFonts w:ascii="Calibri" w:hAnsi="Calibri" w:cs="Calibri"/>
              </w:rPr>
            </w:pPr>
            <w:r w:rsidRPr="001F7831">
              <w:rPr>
                <w:rFonts w:ascii="Calibri" w:hAnsi="Calibri" w:cs="Calibri"/>
              </w:rPr>
              <w:t>GET /onboarding/status</w:t>
            </w:r>
          </w:p>
        </w:tc>
        <w:tc>
          <w:tcPr>
            <w:tcW w:w="0" w:type="auto"/>
            <w:hideMark/>
          </w:tcPr>
          <w:p w14:paraId="7430B1C2" w14:textId="77777777" w:rsidR="007153FC" w:rsidRPr="001F7831" w:rsidRDefault="007153FC">
            <w:pPr>
              <w:pStyle w:val="p1"/>
              <w:rPr>
                <w:rFonts w:ascii="Calibri" w:hAnsi="Calibri" w:cs="Calibri"/>
              </w:rPr>
            </w:pPr>
            <w:r w:rsidRPr="001F7831">
              <w:rPr>
                <w:rFonts w:ascii="Calibri" w:hAnsi="Calibri" w:cs="Calibri"/>
              </w:rPr>
              <w:t>Returns current onboarding step</w:t>
            </w:r>
          </w:p>
        </w:tc>
        <w:tc>
          <w:tcPr>
            <w:tcW w:w="0" w:type="auto"/>
            <w:hideMark/>
          </w:tcPr>
          <w:p w14:paraId="0B205DA9" w14:textId="77777777" w:rsidR="007153FC" w:rsidRPr="001F7831" w:rsidRDefault="007153FC">
            <w:pPr>
              <w:pStyle w:val="p1"/>
              <w:rPr>
                <w:rFonts w:ascii="Calibri" w:hAnsi="Calibri" w:cs="Calibri"/>
              </w:rPr>
            </w:pPr>
            <w:r w:rsidRPr="001F7831">
              <w:rPr>
                <w:rFonts w:ascii="Calibri" w:hAnsi="Calibri" w:cs="Calibri"/>
              </w:rPr>
              <w:t>On load</w:t>
            </w:r>
          </w:p>
        </w:tc>
      </w:tr>
      <w:tr w:rsidR="007153FC" w:rsidRPr="00C65D82" w14:paraId="71EF7C11" w14:textId="77777777" w:rsidTr="001F7831">
        <w:tc>
          <w:tcPr>
            <w:tcW w:w="0" w:type="auto"/>
            <w:hideMark/>
          </w:tcPr>
          <w:p w14:paraId="2047F772" w14:textId="77777777" w:rsidR="007153FC" w:rsidRPr="001F7831" w:rsidRDefault="007153FC">
            <w:pPr>
              <w:pStyle w:val="p1"/>
              <w:rPr>
                <w:rFonts w:ascii="Calibri" w:hAnsi="Calibri" w:cs="Calibri"/>
              </w:rPr>
            </w:pPr>
            <w:r w:rsidRPr="001F7831">
              <w:rPr>
                <w:rFonts w:ascii="Calibri" w:hAnsi="Calibri" w:cs="Calibri"/>
              </w:rPr>
              <w:t>Save District Profile</w:t>
            </w:r>
          </w:p>
        </w:tc>
        <w:tc>
          <w:tcPr>
            <w:tcW w:w="0" w:type="auto"/>
            <w:hideMark/>
          </w:tcPr>
          <w:p w14:paraId="03EC9487" w14:textId="77777777" w:rsidR="007153FC" w:rsidRPr="001F7831" w:rsidRDefault="007153FC">
            <w:pPr>
              <w:pStyle w:val="p1"/>
              <w:rPr>
                <w:rFonts w:ascii="Calibri" w:hAnsi="Calibri" w:cs="Calibri"/>
              </w:rPr>
            </w:pPr>
            <w:r w:rsidRPr="001F7831">
              <w:rPr>
                <w:rFonts w:ascii="Calibri" w:hAnsi="Calibri" w:cs="Calibri"/>
              </w:rPr>
              <w:t>POST /onboarding/profile</w:t>
            </w:r>
          </w:p>
        </w:tc>
        <w:tc>
          <w:tcPr>
            <w:tcW w:w="0" w:type="auto"/>
            <w:hideMark/>
          </w:tcPr>
          <w:p w14:paraId="260AB6CB" w14:textId="77777777" w:rsidR="007153FC" w:rsidRPr="001F7831" w:rsidRDefault="007153FC">
            <w:pPr>
              <w:pStyle w:val="p1"/>
              <w:rPr>
                <w:rFonts w:ascii="Calibri" w:hAnsi="Calibri" w:cs="Calibri"/>
              </w:rPr>
            </w:pPr>
            <w:r w:rsidRPr="001F7831">
              <w:rPr>
                <w:rFonts w:ascii="Calibri" w:hAnsi="Calibri" w:cs="Calibri"/>
              </w:rPr>
              <w:t>Saves Step 1 data</w:t>
            </w:r>
          </w:p>
        </w:tc>
        <w:tc>
          <w:tcPr>
            <w:tcW w:w="0" w:type="auto"/>
            <w:hideMark/>
          </w:tcPr>
          <w:p w14:paraId="0413429F" w14:textId="77777777" w:rsidR="007153FC" w:rsidRPr="001F7831" w:rsidRDefault="007153FC">
            <w:pPr>
              <w:pStyle w:val="p1"/>
              <w:rPr>
                <w:rFonts w:ascii="Calibri" w:hAnsi="Calibri" w:cs="Calibri"/>
              </w:rPr>
            </w:pPr>
            <w:r w:rsidRPr="001F7831">
              <w:rPr>
                <w:rFonts w:ascii="Calibri" w:hAnsi="Calibri" w:cs="Calibri"/>
              </w:rPr>
              <w:t>Save &amp; Continue</w:t>
            </w:r>
          </w:p>
        </w:tc>
      </w:tr>
      <w:tr w:rsidR="007153FC" w:rsidRPr="00C65D82" w14:paraId="0F31C524" w14:textId="77777777" w:rsidTr="001F7831">
        <w:tc>
          <w:tcPr>
            <w:tcW w:w="0" w:type="auto"/>
            <w:hideMark/>
          </w:tcPr>
          <w:p w14:paraId="0B777BC2" w14:textId="77777777" w:rsidR="007153FC" w:rsidRPr="001F7831" w:rsidRDefault="007153FC">
            <w:pPr>
              <w:pStyle w:val="p1"/>
              <w:rPr>
                <w:rFonts w:ascii="Calibri" w:hAnsi="Calibri" w:cs="Calibri"/>
              </w:rPr>
            </w:pPr>
            <w:r w:rsidRPr="001F7831">
              <w:rPr>
                <w:rFonts w:ascii="Calibri" w:hAnsi="Calibri" w:cs="Calibri"/>
              </w:rPr>
              <w:t>Upload MOU</w:t>
            </w:r>
          </w:p>
        </w:tc>
        <w:tc>
          <w:tcPr>
            <w:tcW w:w="0" w:type="auto"/>
            <w:hideMark/>
          </w:tcPr>
          <w:p w14:paraId="01D38464" w14:textId="77777777" w:rsidR="007153FC" w:rsidRPr="001F7831" w:rsidRDefault="007153FC">
            <w:pPr>
              <w:pStyle w:val="p1"/>
              <w:rPr>
                <w:rFonts w:ascii="Calibri" w:hAnsi="Calibri" w:cs="Calibri"/>
              </w:rPr>
            </w:pPr>
            <w:r w:rsidRPr="001F7831">
              <w:rPr>
                <w:rFonts w:ascii="Calibri" w:hAnsi="Calibri" w:cs="Calibri"/>
              </w:rPr>
              <w:t>POST /onboarding/mou</w:t>
            </w:r>
          </w:p>
        </w:tc>
        <w:tc>
          <w:tcPr>
            <w:tcW w:w="0" w:type="auto"/>
            <w:hideMark/>
          </w:tcPr>
          <w:p w14:paraId="2A8AABAC" w14:textId="77777777" w:rsidR="007153FC" w:rsidRPr="001F7831" w:rsidRDefault="007153FC">
            <w:pPr>
              <w:pStyle w:val="p1"/>
              <w:rPr>
                <w:rFonts w:ascii="Calibri" w:hAnsi="Calibri" w:cs="Calibri"/>
              </w:rPr>
            </w:pPr>
            <w:r w:rsidRPr="001F7831">
              <w:rPr>
                <w:rFonts w:ascii="Calibri" w:hAnsi="Calibri" w:cs="Calibri"/>
              </w:rPr>
              <w:t>Uploads PDF</w:t>
            </w:r>
          </w:p>
        </w:tc>
        <w:tc>
          <w:tcPr>
            <w:tcW w:w="0" w:type="auto"/>
            <w:hideMark/>
          </w:tcPr>
          <w:p w14:paraId="24E8B9EF" w14:textId="77777777" w:rsidR="007153FC" w:rsidRPr="001F7831" w:rsidRDefault="007153FC">
            <w:pPr>
              <w:pStyle w:val="p1"/>
              <w:rPr>
                <w:rFonts w:ascii="Calibri" w:hAnsi="Calibri" w:cs="Calibri"/>
              </w:rPr>
            </w:pPr>
            <w:r w:rsidRPr="001F7831">
              <w:rPr>
                <w:rFonts w:ascii="Calibri" w:hAnsi="Calibri" w:cs="Calibri"/>
              </w:rPr>
              <w:t>Step 2</w:t>
            </w:r>
          </w:p>
        </w:tc>
      </w:tr>
      <w:tr w:rsidR="007153FC" w:rsidRPr="00C65D82" w14:paraId="20EC5882" w14:textId="77777777" w:rsidTr="001F7831">
        <w:tc>
          <w:tcPr>
            <w:tcW w:w="0" w:type="auto"/>
            <w:hideMark/>
          </w:tcPr>
          <w:p w14:paraId="0364BC37" w14:textId="77777777" w:rsidR="007153FC" w:rsidRPr="001F7831" w:rsidRDefault="007153FC">
            <w:pPr>
              <w:pStyle w:val="p1"/>
              <w:rPr>
                <w:rFonts w:ascii="Calibri" w:hAnsi="Calibri" w:cs="Calibri"/>
              </w:rPr>
            </w:pPr>
            <w:r w:rsidRPr="001F7831">
              <w:rPr>
                <w:rFonts w:ascii="Calibri" w:hAnsi="Calibri" w:cs="Calibri"/>
              </w:rPr>
              <w:t>Save Security Settings</w:t>
            </w:r>
          </w:p>
        </w:tc>
        <w:tc>
          <w:tcPr>
            <w:tcW w:w="0" w:type="auto"/>
            <w:hideMark/>
          </w:tcPr>
          <w:p w14:paraId="4A953E0E" w14:textId="77777777" w:rsidR="007153FC" w:rsidRPr="001F7831" w:rsidRDefault="007153FC">
            <w:pPr>
              <w:pStyle w:val="p1"/>
              <w:rPr>
                <w:rFonts w:ascii="Calibri" w:hAnsi="Calibri" w:cs="Calibri"/>
              </w:rPr>
            </w:pPr>
            <w:r w:rsidRPr="001F7831">
              <w:rPr>
                <w:rFonts w:ascii="Calibri" w:hAnsi="Calibri" w:cs="Calibri"/>
              </w:rPr>
              <w:t>POST /onboarding/security</w:t>
            </w:r>
          </w:p>
        </w:tc>
        <w:tc>
          <w:tcPr>
            <w:tcW w:w="0" w:type="auto"/>
            <w:hideMark/>
          </w:tcPr>
          <w:p w14:paraId="5A7A8224" w14:textId="77777777" w:rsidR="007153FC" w:rsidRPr="001F7831" w:rsidRDefault="007153FC">
            <w:pPr>
              <w:pStyle w:val="p1"/>
              <w:rPr>
                <w:rFonts w:ascii="Calibri" w:hAnsi="Calibri" w:cs="Calibri"/>
              </w:rPr>
            </w:pPr>
            <w:r w:rsidRPr="001F7831">
              <w:rPr>
                <w:rFonts w:ascii="Calibri" w:hAnsi="Calibri" w:cs="Calibri"/>
              </w:rPr>
              <w:t>Saves MFA + timeout</w:t>
            </w:r>
          </w:p>
        </w:tc>
        <w:tc>
          <w:tcPr>
            <w:tcW w:w="0" w:type="auto"/>
            <w:hideMark/>
          </w:tcPr>
          <w:p w14:paraId="28DF7DDD" w14:textId="77777777" w:rsidR="007153FC" w:rsidRPr="001F7831" w:rsidRDefault="007153FC">
            <w:pPr>
              <w:pStyle w:val="p1"/>
              <w:rPr>
                <w:rFonts w:ascii="Calibri" w:hAnsi="Calibri" w:cs="Calibri"/>
              </w:rPr>
            </w:pPr>
            <w:r w:rsidRPr="001F7831">
              <w:rPr>
                <w:rFonts w:ascii="Calibri" w:hAnsi="Calibri" w:cs="Calibri"/>
              </w:rPr>
              <w:t>Step 3</w:t>
            </w:r>
          </w:p>
        </w:tc>
      </w:tr>
      <w:tr w:rsidR="007153FC" w:rsidRPr="00C65D82" w14:paraId="0D555164" w14:textId="77777777" w:rsidTr="001F7831">
        <w:tc>
          <w:tcPr>
            <w:tcW w:w="0" w:type="auto"/>
            <w:hideMark/>
          </w:tcPr>
          <w:p w14:paraId="260C492C" w14:textId="77777777" w:rsidR="007153FC" w:rsidRPr="001F7831" w:rsidRDefault="007153FC">
            <w:pPr>
              <w:pStyle w:val="p1"/>
              <w:rPr>
                <w:rFonts w:ascii="Calibri" w:hAnsi="Calibri" w:cs="Calibri"/>
              </w:rPr>
            </w:pPr>
            <w:r w:rsidRPr="001F7831">
              <w:rPr>
                <w:rFonts w:ascii="Calibri" w:hAnsi="Calibri" w:cs="Calibri"/>
              </w:rPr>
              <w:t>Invite Tech Members</w:t>
            </w:r>
          </w:p>
        </w:tc>
        <w:tc>
          <w:tcPr>
            <w:tcW w:w="0" w:type="auto"/>
            <w:hideMark/>
          </w:tcPr>
          <w:p w14:paraId="405FDD93" w14:textId="77777777" w:rsidR="007153FC" w:rsidRPr="001F7831" w:rsidRDefault="007153FC">
            <w:pPr>
              <w:pStyle w:val="p1"/>
              <w:rPr>
                <w:rFonts w:ascii="Calibri" w:hAnsi="Calibri" w:cs="Calibri"/>
              </w:rPr>
            </w:pPr>
            <w:r w:rsidRPr="001F7831">
              <w:rPr>
                <w:rFonts w:ascii="Calibri" w:hAnsi="Calibri" w:cs="Calibri"/>
              </w:rPr>
              <w:t>POST /onboarding/invite</w:t>
            </w:r>
          </w:p>
        </w:tc>
        <w:tc>
          <w:tcPr>
            <w:tcW w:w="0" w:type="auto"/>
            <w:hideMark/>
          </w:tcPr>
          <w:p w14:paraId="38C419E8" w14:textId="77777777" w:rsidR="007153FC" w:rsidRPr="001F7831" w:rsidRDefault="007153FC">
            <w:pPr>
              <w:pStyle w:val="p1"/>
              <w:rPr>
                <w:rFonts w:ascii="Calibri" w:hAnsi="Calibri" w:cs="Calibri"/>
              </w:rPr>
            </w:pPr>
            <w:r w:rsidRPr="001F7831">
              <w:rPr>
                <w:rFonts w:ascii="Calibri" w:hAnsi="Calibri" w:cs="Calibri"/>
              </w:rPr>
              <w:t>Sends invite emails</w:t>
            </w:r>
          </w:p>
        </w:tc>
        <w:tc>
          <w:tcPr>
            <w:tcW w:w="0" w:type="auto"/>
            <w:hideMark/>
          </w:tcPr>
          <w:p w14:paraId="5622BA63" w14:textId="77777777" w:rsidR="007153FC" w:rsidRPr="001F7831" w:rsidRDefault="007153FC">
            <w:pPr>
              <w:pStyle w:val="p1"/>
              <w:rPr>
                <w:rFonts w:ascii="Calibri" w:hAnsi="Calibri" w:cs="Calibri"/>
              </w:rPr>
            </w:pPr>
            <w:r w:rsidRPr="001F7831">
              <w:rPr>
                <w:rFonts w:ascii="Calibri" w:hAnsi="Calibri" w:cs="Calibri"/>
              </w:rPr>
              <w:t>Step 4 (Send Invites)</w:t>
            </w:r>
          </w:p>
        </w:tc>
      </w:tr>
      <w:tr w:rsidR="007153FC" w:rsidRPr="00C65D82" w14:paraId="2CB78542" w14:textId="77777777" w:rsidTr="001F7831">
        <w:tc>
          <w:tcPr>
            <w:tcW w:w="0" w:type="auto"/>
            <w:hideMark/>
          </w:tcPr>
          <w:p w14:paraId="1D20329C" w14:textId="77777777" w:rsidR="007153FC" w:rsidRPr="001F7831" w:rsidRDefault="007153FC">
            <w:pPr>
              <w:pStyle w:val="p1"/>
              <w:rPr>
                <w:rFonts w:ascii="Calibri" w:hAnsi="Calibri" w:cs="Calibri"/>
              </w:rPr>
            </w:pPr>
            <w:r w:rsidRPr="001F7831">
              <w:rPr>
                <w:rFonts w:ascii="Calibri" w:hAnsi="Calibri" w:cs="Calibri"/>
              </w:rPr>
              <w:t>Complete Onboarding</w:t>
            </w:r>
          </w:p>
        </w:tc>
        <w:tc>
          <w:tcPr>
            <w:tcW w:w="0" w:type="auto"/>
            <w:hideMark/>
          </w:tcPr>
          <w:p w14:paraId="774256DF" w14:textId="77777777" w:rsidR="007153FC" w:rsidRPr="001F7831" w:rsidRDefault="007153FC">
            <w:pPr>
              <w:pStyle w:val="p1"/>
              <w:rPr>
                <w:rFonts w:ascii="Calibri" w:hAnsi="Calibri" w:cs="Calibri"/>
              </w:rPr>
            </w:pPr>
            <w:r w:rsidRPr="001F7831">
              <w:rPr>
                <w:rFonts w:ascii="Calibri" w:hAnsi="Calibri" w:cs="Calibri"/>
              </w:rPr>
              <w:t>POST /onboarding/complete</w:t>
            </w:r>
          </w:p>
        </w:tc>
        <w:tc>
          <w:tcPr>
            <w:tcW w:w="0" w:type="auto"/>
            <w:hideMark/>
          </w:tcPr>
          <w:p w14:paraId="470B9ECD" w14:textId="77777777" w:rsidR="007153FC" w:rsidRPr="001F7831" w:rsidRDefault="007153FC">
            <w:pPr>
              <w:pStyle w:val="p1"/>
              <w:rPr>
                <w:rFonts w:ascii="Calibri" w:hAnsi="Calibri" w:cs="Calibri"/>
              </w:rPr>
            </w:pPr>
            <w:r w:rsidRPr="001F7831">
              <w:rPr>
                <w:rFonts w:ascii="Calibri" w:hAnsi="Calibri" w:cs="Calibri"/>
              </w:rPr>
              <w:t>Marks district active</w:t>
            </w:r>
          </w:p>
        </w:tc>
        <w:tc>
          <w:tcPr>
            <w:tcW w:w="0" w:type="auto"/>
            <w:hideMark/>
          </w:tcPr>
          <w:p w14:paraId="23D7E6A1" w14:textId="77777777" w:rsidR="007153FC" w:rsidRPr="001F7831" w:rsidRDefault="007153FC">
            <w:pPr>
              <w:pStyle w:val="p1"/>
              <w:rPr>
                <w:rFonts w:ascii="Calibri" w:hAnsi="Calibri" w:cs="Calibri"/>
              </w:rPr>
            </w:pPr>
            <w:r w:rsidRPr="001F7831">
              <w:rPr>
                <w:rFonts w:ascii="Calibri" w:hAnsi="Calibri" w:cs="Calibri"/>
              </w:rPr>
              <w:t>Step 5</w:t>
            </w:r>
          </w:p>
        </w:tc>
      </w:tr>
      <w:tr w:rsidR="007153FC" w:rsidRPr="00C65D82" w14:paraId="701A239B" w14:textId="77777777" w:rsidTr="001F7831">
        <w:tc>
          <w:tcPr>
            <w:tcW w:w="0" w:type="auto"/>
            <w:hideMark/>
          </w:tcPr>
          <w:p w14:paraId="177FF57E" w14:textId="77777777" w:rsidR="007153FC" w:rsidRPr="001F7831" w:rsidRDefault="007153FC">
            <w:pPr>
              <w:pStyle w:val="p1"/>
              <w:rPr>
                <w:rFonts w:ascii="Calibri" w:hAnsi="Calibri" w:cs="Calibri"/>
              </w:rPr>
            </w:pPr>
            <w:r w:rsidRPr="001F7831">
              <w:rPr>
                <w:rFonts w:ascii="Calibri" w:hAnsi="Calibri" w:cs="Calibri"/>
              </w:rPr>
              <w:t>Get MOU Review Status</w:t>
            </w:r>
          </w:p>
        </w:tc>
        <w:tc>
          <w:tcPr>
            <w:tcW w:w="0" w:type="auto"/>
            <w:hideMark/>
          </w:tcPr>
          <w:p w14:paraId="22F9A550" w14:textId="77777777" w:rsidR="007153FC" w:rsidRPr="001F7831" w:rsidRDefault="007153FC">
            <w:pPr>
              <w:pStyle w:val="p1"/>
              <w:rPr>
                <w:rFonts w:ascii="Calibri" w:hAnsi="Calibri" w:cs="Calibri"/>
              </w:rPr>
            </w:pPr>
            <w:r w:rsidRPr="001F7831">
              <w:rPr>
                <w:rFonts w:ascii="Calibri" w:hAnsi="Calibri" w:cs="Calibri"/>
              </w:rPr>
              <w:t>GET /documents/mou</w:t>
            </w:r>
          </w:p>
        </w:tc>
        <w:tc>
          <w:tcPr>
            <w:tcW w:w="0" w:type="auto"/>
            <w:hideMark/>
          </w:tcPr>
          <w:p w14:paraId="5E47ACED" w14:textId="77777777" w:rsidR="007153FC" w:rsidRPr="001F7831" w:rsidRDefault="007153FC">
            <w:pPr>
              <w:pStyle w:val="p1"/>
              <w:rPr>
                <w:rFonts w:ascii="Calibri" w:hAnsi="Calibri" w:cs="Calibri"/>
              </w:rPr>
            </w:pPr>
            <w:r w:rsidRPr="001F7831">
              <w:rPr>
                <w:rFonts w:ascii="Calibri" w:hAnsi="Calibri" w:cs="Calibri"/>
              </w:rPr>
              <w:t>Shows Pending Review</w:t>
            </w:r>
          </w:p>
        </w:tc>
        <w:tc>
          <w:tcPr>
            <w:tcW w:w="0" w:type="auto"/>
            <w:hideMark/>
          </w:tcPr>
          <w:p w14:paraId="7EC1E925" w14:textId="77777777" w:rsidR="007153FC" w:rsidRPr="001F7831" w:rsidRDefault="007153FC">
            <w:pPr>
              <w:pStyle w:val="p1"/>
              <w:rPr>
                <w:rFonts w:ascii="Calibri" w:hAnsi="Calibri" w:cs="Calibri"/>
              </w:rPr>
            </w:pPr>
            <w:r w:rsidRPr="001F7831">
              <w:rPr>
                <w:rFonts w:ascii="Calibri" w:hAnsi="Calibri" w:cs="Calibri"/>
              </w:rPr>
              <w:t>Step 2/Completion</w:t>
            </w:r>
          </w:p>
        </w:tc>
      </w:tr>
    </w:tbl>
    <w:p w14:paraId="35D4D231" w14:textId="66FFF82A" w:rsidR="007153FC" w:rsidRPr="00B149C1" w:rsidRDefault="007153FC" w:rsidP="007153FC">
      <w:pPr>
        <w:rPr>
          <w:rStyle w:val="s1"/>
          <w:rFonts w:ascii="Calibri" w:hAnsi="Calibri" w:cs="Calibri"/>
        </w:rPr>
      </w:pPr>
    </w:p>
    <w:p w14:paraId="7B1930FA" w14:textId="5FA694DF" w:rsidR="004C694F" w:rsidRPr="0059076D" w:rsidRDefault="004C694F">
      <w:pPr>
        <w:rPr>
          <w:rFonts w:ascii="Calibri" w:hAnsi="Calibri" w:cs="Calibri"/>
          <w:lang w:val="en-US"/>
        </w:rPr>
      </w:pPr>
      <w:r w:rsidRPr="0059076D">
        <w:rPr>
          <w:rFonts w:ascii="Calibri" w:hAnsi="Calibri" w:cs="Calibri"/>
          <w:lang w:val="en-US"/>
        </w:rPr>
        <w:br w:type="page"/>
      </w:r>
    </w:p>
    <w:p w14:paraId="1076306F" w14:textId="17C47FF0" w:rsidR="004C694F" w:rsidRPr="0059076D" w:rsidRDefault="004C694F" w:rsidP="004C694F">
      <w:pPr>
        <w:rPr>
          <w:rFonts w:ascii="Calibri" w:hAnsi="Calibri" w:cs="Calibri"/>
        </w:rPr>
      </w:pPr>
    </w:p>
    <w:p w14:paraId="773D92BB" w14:textId="25943E9D" w:rsidR="006B1B30" w:rsidRPr="00B149C1" w:rsidRDefault="004C694F" w:rsidP="006B1B30">
      <w:pPr>
        <w:pStyle w:val="Heading1"/>
        <w:rPr>
          <w:rFonts w:ascii="Calibri" w:hAnsi="Calibri" w:cs="Calibri"/>
        </w:rPr>
      </w:pPr>
      <w:r w:rsidRPr="00B149C1">
        <w:rPr>
          <w:rFonts w:ascii="Calibri" w:hAnsi="Calibri" w:cs="Calibri"/>
        </w:rPr>
        <w:t xml:space="preserve">Use Case </w:t>
      </w:r>
      <w:r w:rsidR="00EB63AA">
        <w:rPr>
          <w:rFonts w:ascii="Calibri" w:hAnsi="Calibri" w:cs="Calibri"/>
        </w:rPr>
        <w:t>3</w:t>
      </w:r>
      <w:r w:rsidRPr="00B149C1">
        <w:rPr>
          <w:rFonts w:ascii="Calibri" w:hAnsi="Calibri" w:cs="Calibri"/>
        </w:rPr>
        <w:t>: Monitor District Overview</w:t>
      </w:r>
      <w:r w:rsidR="006B1B30" w:rsidRPr="00B149C1">
        <w:rPr>
          <w:rFonts w:ascii="Calibri" w:hAnsi="Calibri" w:cs="Calibri"/>
        </w:rPr>
        <w:t>, Data Sync Status &amp; Security Health (Dashboard)</w:t>
      </w:r>
    </w:p>
    <w:p w14:paraId="7D40CB8B" w14:textId="77777777" w:rsidR="006B1B30" w:rsidRPr="004B10D4" w:rsidRDefault="006B1B30" w:rsidP="004B10D4">
      <w:pPr>
        <w:spacing w:before="100" w:beforeAutospacing="1" w:after="100" w:afterAutospacing="1"/>
        <w:outlineLvl w:val="2"/>
        <w:rPr>
          <w:rFonts w:ascii="Calibri" w:eastAsiaTheme="majorEastAsia" w:hAnsi="Calibri" w:cs="Calibri"/>
          <w:b/>
          <w:sz w:val="27"/>
          <w:szCs w:val="27"/>
        </w:rPr>
      </w:pPr>
      <w:r w:rsidRPr="004B10D4">
        <w:rPr>
          <w:rFonts w:ascii="Calibri" w:hAnsi="Calibri" w:cs="Calibri"/>
          <w:b/>
          <w:sz w:val="27"/>
          <w:szCs w:val="27"/>
        </w:rPr>
        <w:t>Description</w:t>
      </w:r>
    </w:p>
    <w:p w14:paraId="1D3DDC12" w14:textId="77777777" w:rsidR="006B1B30" w:rsidRPr="00B149C1" w:rsidRDefault="006B1B30" w:rsidP="006B1B30">
      <w:pPr>
        <w:pStyle w:val="p3"/>
        <w:rPr>
          <w:rFonts w:ascii="Calibri" w:hAnsi="Calibri" w:cs="Calibri"/>
        </w:rPr>
      </w:pPr>
      <w:r w:rsidRPr="00B149C1">
        <w:rPr>
          <w:rFonts w:ascii="Calibri" w:hAnsi="Calibri" w:cs="Calibri"/>
        </w:rPr>
        <w:t xml:space="preserve">This use case describes how the District Tech Lead uses the </w:t>
      </w:r>
      <w:r w:rsidRPr="004B10D4">
        <w:rPr>
          <w:rStyle w:val="s3"/>
          <w:rFonts w:ascii="Calibri" w:eastAsiaTheme="majorEastAsia" w:hAnsi="Calibri" w:cs="Calibri"/>
        </w:rPr>
        <w:t>Dashboard screen</w:t>
      </w:r>
      <w:r w:rsidRPr="00B149C1">
        <w:rPr>
          <w:rFonts w:ascii="Calibri" w:hAnsi="Calibri" w:cs="Calibri"/>
        </w:rPr>
        <w:t xml:space="preserve"> to view:</w:t>
      </w:r>
    </w:p>
    <w:p w14:paraId="69306D10" w14:textId="77777777" w:rsidR="006B1B30" w:rsidRPr="00B149C1" w:rsidRDefault="006B1B30" w:rsidP="004B3FFC">
      <w:pPr>
        <w:pStyle w:val="p1"/>
        <w:numPr>
          <w:ilvl w:val="0"/>
          <w:numId w:val="233"/>
        </w:numPr>
        <w:rPr>
          <w:rFonts w:ascii="Calibri" w:hAnsi="Calibri" w:cs="Calibri"/>
        </w:rPr>
      </w:pPr>
      <w:r w:rsidRPr="00B149C1">
        <w:rPr>
          <w:rFonts w:ascii="Calibri" w:hAnsi="Calibri" w:cs="Calibri"/>
        </w:rPr>
        <w:t>High-level district statistics (Students, Staff, Schools)</w:t>
      </w:r>
    </w:p>
    <w:p w14:paraId="01D4E671" w14:textId="77777777" w:rsidR="006B1B30" w:rsidRPr="00B149C1" w:rsidRDefault="006B1B30" w:rsidP="004B3FFC">
      <w:pPr>
        <w:pStyle w:val="p1"/>
        <w:numPr>
          <w:ilvl w:val="0"/>
          <w:numId w:val="233"/>
        </w:numPr>
        <w:rPr>
          <w:rFonts w:ascii="Calibri" w:hAnsi="Calibri" w:cs="Calibri"/>
        </w:rPr>
      </w:pPr>
      <w:r w:rsidRPr="00B149C1">
        <w:rPr>
          <w:rFonts w:ascii="Calibri" w:hAnsi="Calibri" w:cs="Calibri"/>
        </w:rPr>
        <w:t>Data Sync Status (manual sync + nightly FTP batch sync)</w:t>
      </w:r>
    </w:p>
    <w:p w14:paraId="5F99388B" w14:textId="77777777" w:rsidR="006B1B30" w:rsidRPr="00B149C1" w:rsidRDefault="006B1B30" w:rsidP="004B3FFC">
      <w:pPr>
        <w:pStyle w:val="p1"/>
        <w:numPr>
          <w:ilvl w:val="0"/>
          <w:numId w:val="233"/>
        </w:numPr>
        <w:rPr>
          <w:rFonts w:ascii="Calibri" w:hAnsi="Calibri" w:cs="Calibri"/>
        </w:rPr>
      </w:pPr>
      <w:r w:rsidRPr="00B149C1">
        <w:rPr>
          <w:rFonts w:ascii="Calibri" w:hAnsi="Calibri" w:cs="Calibri"/>
        </w:rPr>
        <w:t>Security Snapshot (failed logins, MFA adoption, suspicious logins)</w:t>
      </w:r>
    </w:p>
    <w:p w14:paraId="141B0EE2" w14:textId="77777777" w:rsidR="006B1B30" w:rsidRPr="00B149C1" w:rsidRDefault="006B1B30" w:rsidP="004B3FFC">
      <w:pPr>
        <w:pStyle w:val="p1"/>
        <w:numPr>
          <w:ilvl w:val="0"/>
          <w:numId w:val="233"/>
        </w:numPr>
        <w:rPr>
          <w:rFonts w:ascii="Calibri" w:hAnsi="Calibri" w:cs="Calibri"/>
        </w:rPr>
      </w:pPr>
      <w:r w:rsidRPr="00B149C1">
        <w:rPr>
          <w:rFonts w:ascii="Calibri" w:hAnsi="Calibri" w:cs="Calibri"/>
        </w:rPr>
        <w:t>Documents &amp; Compliance Alerts</w:t>
      </w:r>
    </w:p>
    <w:p w14:paraId="6D16AB2C" w14:textId="77777777" w:rsidR="006B1B30" w:rsidRPr="00B149C1" w:rsidRDefault="006B1B30" w:rsidP="004B3FFC">
      <w:pPr>
        <w:pStyle w:val="p1"/>
        <w:numPr>
          <w:ilvl w:val="0"/>
          <w:numId w:val="233"/>
        </w:numPr>
        <w:rPr>
          <w:rFonts w:ascii="Calibri" w:hAnsi="Calibri" w:cs="Calibri"/>
        </w:rPr>
      </w:pPr>
      <w:r w:rsidRPr="00B149C1">
        <w:rPr>
          <w:rFonts w:ascii="Calibri" w:hAnsi="Calibri" w:cs="Calibri"/>
        </w:rPr>
        <w:t>Recent Notifications</w:t>
      </w:r>
    </w:p>
    <w:p w14:paraId="19B1A43C" w14:textId="77777777" w:rsidR="006B1B30" w:rsidRPr="00B149C1" w:rsidRDefault="006B1B30" w:rsidP="004B3FFC">
      <w:pPr>
        <w:pStyle w:val="p1"/>
        <w:numPr>
          <w:ilvl w:val="0"/>
          <w:numId w:val="233"/>
        </w:numPr>
        <w:rPr>
          <w:rFonts w:ascii="Calibri" w:hAnsi="Calibri" w:cs="Calibri"/>
        </w:rPr>
      </w:pPr>
      <w:r w:rsidRPr="00B149C1">
        <w:rPr>
          <w:rFonts w:ascii="Calibri" w:hAnsi="Calibri" w:cs="Calibri"/>
        </w:rPr>
        <w:t xml:space="preserve">File-level sync errors via </w:t>
      </w:r>
      <w:r w:rsidRPr="004B10D4">
        <w:rPr>
          <w:rStyle w:val="s1"/>
          <w:rFonts w:ascii="Calibri" w:eastAsiaTheme="majorEastAsia" w:hAnsi="Calibri" w:cs="Calibri"/>
        </w:rPr>
        <w:t>View Error Logs</w:t>
      </w:r>
      <w:r w:rsidRPr="00B149C1">
        <w:rPr>
          <w:rFonts w:ascii="Calibri" w:hAnsi="Calibri" w:cs="Calibri"/>
        </w:rPr>
        <w:t xml:space="preserve"> modal</w:t>
      </w:r>
    </w:p>
    <w:p w14:paraId="57D52B39" w14:textId="77777777" w:rsidR="006B1B30" w:rsidRPr="00B149C1" w:rsidRDefault="006B1B30" w:rsidP="006B1B30">
      <w:pPr>
        <w:pStyle w:val="p3"/>
        <w:rPr>
          <w:rFonts w:ascii="Calibri" w:hAnsi="Calibri" w:cs="Calibri"/>
        </w:rPr>
      </w:pPr>
      <w:r w:rsidRPr="00B149C1">
        <w:rPr>
          <w:rFonts w:ascii="Calibri" w:hAnsi="Calibri" w:cs="Calibri"/>
        </w:rPr>
        <w:t>It includes all interactions from the dashboard including deep-linking, modal opening, and clickable alerts.</w:t>
      </w:r>
    </w:p>
    <w:p w14:paraId="0C2A5488" w14:textId="77777777" w:rsidR="006B1B30" w:rsidRPr="004B10D4" w:rsidRDefault="006B1B30" w:rsidP="004B10D4">
      <w:pPr>
        <w:spacing w:before="100" w:beforeAutospacing="1" w:after="100" w:afterAutospacing="1"/>
        <w:outlineLvl w:val="2"/>
        <w:rPr>
          <w:rFonts w:ascii="Calibri" w:eastAsiaTheme="majorEastAsia" w:hAnsi="Calibri" w:cs="Calibri"/>
          <w:b/>
          <w:sz w:val="27"/>
          <w:szCs w:val="27"/>
        </w:rPr>
      </w:pPr>
      <w:r w:rsidRPr="004B10D4">
        <w:rPr>
          <w:rFonts w:ascii="Calibri" w:hAnsi="Calibri" w:cs="Calibri"/>
          <w:b/>
          <w:sz w:val="27"/>
          <w:szCs w:val="27"/>
        </w:rPr>
        <w:t>Actors</w:t>
      </w:r>
    </w:p>
    <w:p w14:paraId="4EF9AD1D" w14:textId="77777777" w:rsidR="006B1B30" w:rsidRPr="00B450AE" w:rsidRDefault="006B1B30" w:rsidP="004B3FFC">
      <w:pPr>
        <w:pStyle w:val="p1"/>
        <w:numPr>
          <w:ilvl w:val="0"/>
          <w:numId w:val="234"/>
        </w:numPr>
        <w:rPr>
          <w:rFonts w:ascii="Calibri" w:hAnsi="Calibri" w:cs="Calibri"/>
        </w:rPr>
      </w:pPr>
      <w:r w:rsidRPr="00B149C1">
        <w:rPr>
          <w:rStyle w:val="s1"/>
          <w:rFonts w:ascii="Calibri" w:eastAsiaTheme="majorEastAsia" w:hAnsi="Calibri" w:cs="Calibri"/>
          <w:b/>
        </w:rPr>
        <w:t>Primary Actor:</w:t>
      </w:r>
      <w:r w:rsidRPr="00B450AE">
        <w:rPr>
          <w:rFonts w:ascii="Calibri" w:hAnsi="Calibri" w:cs="Calibri"/>
        </w:rPr>
        <w:t xml:space="preserve"> District Tech Lead</w:t>
      </w:r>
    </w:p>
    <w:p w14:paraId="5B7304DB" w14:textId="77777777" w:rsidR="006B1B30" w:rsidRPr="00B149C1" w:rsidRDefault="006B1B30" w:rsidP="004B3FFC">
      <w:pPr>
        <w:pStyle w:val="p1"/>
        <w:numPr>
          <w:ilvl w:val="0"/>
          <w:numId w:val="234"/>
        </w:numPr>
        <w:rPr>
          <w:rFonts w:ascii="Calibri" w:hAnsi="Calibri" w:cs="Calibri"/>
        </w:rPr>
      </w:pPr>
      <w:r w:rsidRPr="00B149C1">
        <w:rPr>
          <w:rStyle w:val="s1"/>
          <w:rFonts w:ascii="Calibri" w:eastAsiaTheme="majorEastAsia" w:hAnsi="Calibri" w:cs="Calibri"/>
          <w:b/>
        </w:rPr>
        <w:t>Secondary Actors:</w:t>
      </w:r>
      <w:r w:rsidRPr="00B149C1">
        <w:rPr>
          <w:rFonts w:ascii="Calibri" w:hAnsi="Calibri" w:cs="Calibri"/>
        </w:rPr>
        <w:t xml:space="preserve"> District Tech Team (view-only), ScholarPath Admin</w:t>
      </w:r>
    </w:p>
    <w:p w14:paraId="418032D6" w14:textId="7766688B" w:rsidR="006B1B30" w:rsidRPr="004B10D4" w:rsidRDefault="006B1B30" w:rsidP="004B10D4">
      <w:pPr>
        <w:spacing w:before="100" w:beforeAutospacing="1" w:after="100" w:afterAutospacing="1"/>
        <w:outlineLvl w:val="2"/>
        <w:rPr>
          <w:rFonts w:ascii="Calibri" w:hAnsi="Calibri" w:cs="Calibri"/>
          <w:b/>
          <w:sz w:val="27"/>
          <w:szCs w:val="27"/>
        </w:rPr>
      </w:pPr>
      <w:r w:rsidRPr="004B10D4">
        <w:rPr>
          <w:rFonts w:ascii="Calibri" w:hAnsi="Calibri" w:cs="Calibri"/>
          <w:b/>
          <w:sz w:val="27"/>
          <w:szCs w:val="27"/>
        </w:rPr>
        <w:t>Goal</w:t>
      </w:r>
    </w:p>
    <w:p w14:paraId="09D08F74" w14:textId="77777777" w:rsidR="004B10D4" w:rsidRDefault="006B1B30" w:rsidP="00EF3CEF">
      <w:pPr>
        <w:pStyle w:val="p3"/>
        <w:rPr>
          <w:rFonts w:ascii="Calibri" w:hAnsi="Calibri" w:cs="Calibri"/>
        </w:rPr>
      </w:pPr>
      <w:r w:rsidRPr="00B149C1">
        <w:rPr>
          <w:rFonts w:ascii="Calibri" w:hAnsi="Calibri" w:cs="Calibri"/>
        </w:rPr>
        <w:t>To quickly assess the overall health of district data, security, document compliance, and system activity using the dashboard.</w:t>
      </w:r>
      <w:r w:rsidR="004B10D4" w:rsidRPr="00B149C1">
        <w:rPr>
          <w:rFonts w:ascii="Calibri" w:hAnsi="Calibri" w:cs="Calibri"/>
        </w:rPr>
        <w:t xml:space="preserve"> </w:t>
      </w:r>
    </w:p>
    <w:p w14:paraId="16664114" w14:textId="1D3EB5C9" w:rsidR="006B1B30" w:rsidRPr="004B10D4" w:rsidRDefault="006B1B30" w:rsidP="004B10D4">
      <w:pPr>
        <w:spacing w:before="100" w:beforeAutospacing="1" w:after="100" w:afterAutospacing="1"/>
        <w:outlineLvl w:val="2"/>
        <w:rPr>
          <w:rFonts w:ascii="Calibri" w:eastAsiaTheme="majorEastAsia" w:hAnsi="Calibri" w:cs="Calibri"/>
          <w:b/>
          <w:sz w:val="27"/>
          <w:szCs w:val="27"/>
        </w:rPr>
      </w:pPr>
      <w:r w:rsidRPr="004B10D4">
        <w:rPr>
          <w:rFonts w:ascii="Calibri" w:hAnsi="Calibri" w:cs="Calibri"/>
          <w:b/>
          <w:sz w:val="27"/>
          <w:szCs w:val="27"/>
        </w:rPr>
        <w:t>Trigger</w:t>
      </w:r>
    </w:p>
    <w:p w14:paraId="566CAAC2" w14:textId="77777777" w:rsidR="006B1B30" w:rsidRPr="00B149C1" w:rsidRDefault="006B1B30" w:rsidP="006B1B30">
      <w:pPr>
        <w:pStyle w:val="p3"/>
        <w:rPr>
          <w:rFonts w:ascii="Calibri" w:hAnsi="Calibri" w:cs="Calibri"/>
        </w:rPr>
      </w:pPr>
      <w:r w:rsidRPr="00B149C1">
        <w:rPr>
          <w:rFonts w:ascii="Calibri" w:hAnsi="Calibri" w:cs="Calibri"/>
        </w:rPr>
        <w:t>District Tech Lead logs in and lands on the Dashboard.</w:t>
      </w:r>
    </w:p>
    <w:p w14:paraId="1C4375B4" w14:textId="77777777" w:rsidR="006B1B30" w:rsidRPr="004B10D4" w:rsidRDefault="006B1B30" w:rsidP="004B10D4">
      <w:pPr>
        <w:spacing w:before="100" w:beforeAutospacing="1" w:after="100" w:afterAutospacing="1"/>
        <w:outlineLvl w:val="2"/>
        <w:rPr>
          <w:rFonts w:ascii="Calibri" w:eastAsiaTheme="majorEastAsia" w:hAnsi="Calibri" w:cs="Calibri"/>
          <w:b/>
          <w:sz w:val="27"/>
          <w:szCs w:val="27"/>
        </w:rPr>
      </w:pPr>
      <w:r w:rsidRPr="004B10D4">
        <w:rPr>
          <w:rFonts w:ascii="Calibri" w:hAnsi="Calibri" w:cs="Calibri"/>
          <w:b/>
          <w:sz w:val="27"/>
          <w:szCs w:val="27"/>
        </w:rPr>
        <w:t>Business Rules</w:t>
      </w:r>
    </w:p>
    <w:p w14:paraId="63074C6F" w14:textId="77777777" w:rsidR="006B1B30" w:rsidRPr="00B149C1" w:rsidRDefault="006B1B30" w:rsidP="004B3FFC">
      <w:pPr>
        <w:pStyle w:val="p1"/>
        <w:numPr>
          <w:ilvl w:val="0"/>
          <w:numId w:val="235"/>
        </w:numPr>
        <w:rPr>
          <w:rFonts w:ascii="Calibri" w:hAnsi="Calibri" w:cs="Calibri"/>
        </w:rPr>
      </w:pPr>
      <w:r w:rsidRPr="00B149C1">
        <w:rPr>
          <w:rFonts w:ascii="Calibri" w:hAnsi="Calibri" w:cs="Calibri"/>
        </w:rPr>
        <w:t>Dashboard loads data from the last 24 hours + scheduled sync information.</w:t>
      </w:r>
    </w:p>
    <w:p w14:paraId="322F3992" w14:textId="77777777" w:rsidR="006B1B30" w:rsidRPr="00B149C1" w:rsidRDefault="006B1B30" w:rsidP="004B3FFC">
      <w:pPr>
        <w:pStyle w:val="p1"/>
        <w:numPr>
          <w:ilvl w:val="0"/>
          <w:numId w:val="235"/>
        </w:numPr>
        <w:rPr>
          <w:rFonts w:ascii="Calibri" w:hAnsi="Calibri" w:cs="Calibri"/>
        </w:rPr>
      </w:pPr>
      <w:r w:rsidRPr="00B149C1">
        <w:rPr>
          <w:rFonts w:ascii="Calibri" w:hAnsi="Calibri" w:cs="Calibri"/>
        </w:rPr>
        <w:t xml:space="preserve">“View Error Logs” opens the </w:t>
      </w:r>
      <w:r w:rsidRPr="004B10D4">
        <w:rPr>
          <w:rStyle w:val="s1"/>
          <w:rFonts w:ascii="Calibri" w:eastAsiaTheme="majorEastAsia" w:hAnsi="Calibri" w:cs="Calibri"/>
        </w:rPr>
        <w:t>Recent Sync Errors</w:t>
      </w:r>
      <w:r w:rsidRPr="00B149C1">
        <w:rPr>
          <w:rFonts w:ascii="Calibri" w:hAnsi="Calibri" w:cs="Calibri"/>
        </w:rPr>
        <w:t xml:space="preserve"> modal (file-level errors only).</w:t>
      </w:r>
    </w:p>
    <w:p w14:paraId="58C063AA" w14:textId="77777777" w:rsidR="006B1B30" w:rsidRPr="00B149C1" w:rsidRDefault="006B1B30" w:rsidP="004B3FFC">
      <w:pPr>
        <w:pStyle w:val="p1"/>
        <w:numPr>
          <w:ilvl w:val="0"/>
          <w:numId w:val="235"/>
        </w:numPr>
        <w:rPr>
          <w:rFonts w:ascii="Calibri" w:hAnsi="Calibri" w:cs="Calibri"/>
        </w:rPr>
      </w:pPr>
      <w:r w:rsidRPr="00B149C1">
        <w:rPr>
          <w:rFonts w:ascii="Calibri" w:hAnsi="Calibri" w:cs="Calibri"/>
        </w:rPr>
        <w:t xml:space="preserve">Security Snapshot numbers must be </w:t>
      </w:r>
      <w:r w:rsidRPr="004B10D4">
        <w:rPr>
          <w:rStyle w:val="s1"/>
          <w:rFonts w:ascii="Calibri" w:eastAsiaTheme="majorEastAsia" w:hAnsi="Calibri" w:cs="Calibri"/>
        </w:rPr>
        <w:t>clickable</w:t>
      </w:r>
      <w:r w:rsidRPr="00B149C1">
        <w:rPr>
          <w:rFonts w:ascii="Calibri" w:hAnsi="Calibri" w:cs="Calibri"/>
        </w:rPr>
        <w:t xml:space="preserve"> and open the relevant screen/modal.</w:t>
      </w:r>
    </w:p>
    <w:p w14:paraId="67BC517D" w14:textId="77777777" w:rsidR="006B1B30" w:rsidRPr="00B149C1" w:rsidRDefault="006B1B30" w:rsidP="004B3FFC">
      <w:pPr>
        <w:pStyle w:val="p1"/>
        <w:numPr>
          <w:ilvl w:val="0"/>
          <w:numId w:val="235"/>
        </w:numPr>
        <w:rPr>
          <w:rFonts w:ascii="Calibri" w:hAnsi="Calibri" w:cs="Calibri"/>
        </w:rPr>
      </w:pPr>
      <w:r w:rsidRPr="00B149C1">
        <w:rPr>
          <w:rFonts w:ascii="Calibri" w:hAnsi="Calibri" w:cs="Calibri"/>
        </w:rPr>
        <w:t>Compliance alerts must be clickable and deep-link to the proper tab/folder in the Compliance Documents screen.</w:t>
      </w:r>
    </w:p>
    <w:p w14:paraId="3E8F155B" w14:textId="77777777" w:rsidR="006B1B30" w:rsidRPr="00B149C1" w:rsidRDefault="006B1B30" w:rsidP="004B3FFC">
      <w:pPr>
        <w:pStyle w:val="p1"/>
        <w:numPr>
          <w:ilvl w:val="0"/>
          <w:numId w:val="235"/>
        </w:numPr>
        <w:rPr>
          <w:rFonts w:ascii="Calibri" w:hAnsi="Calibri" w:cs="Calibri"/>
        </w:rPr>
      </w:pPr>
      <w:r w:rsidRPr="00B149C1">
        <w:rPr>
          <w:rFonts w:ascii="Calibri" w:hAnsi="Calibri" w:cs="Calibri"/>
        </w:rPr>
        <w:t>“View All Notifications” opens Notifications &amp; Settings → All Notifications tab.</w:t>
      </w:r>
    </w:p>
    <w:p w14:paraId="123321F2" w14:textId="77777777" w:rsidR="006B1B30" w:rsidRPr="00B149C1" w:rsidRDefault="006B1B30" w:rsidP="004B3FFC">
      <w:pPr>
        <w:pStyle w:val="p1"/>
        <w:numPr>
          <w:ilvl w:val="0"/>
          <w:numId w:val="235"/>
        </w:numPr>
        <w:rPr>
          <w:rFonts w:ascii="Calibri" w:hAnsi="Calibri" w:cs="Calibri"/>
        </w:rPr>
      </w:pPr>
      <w:r w:rsidRPr="00B149C1">
        <w:rPr>
          <w:rFonts w:ascii="Calibri" w:hAnsi="Calibri" w:cs="Calibri"/>
        </w:rPr>
        <w:t>Sync status must display both:</w:t>
      </w:r>
    </w:p>
    <w:p w14:paraId="4EAA0B3E" w14:textId="77777777" w:rsidR="006B1B30" w:rsidRPr="00B149C1" w:rsidRDefault="006B1B30" w:rsidP="004B3FFC">
      <w:pPr>
        <w:pStyle w:val="p1"/>
        <w:numPr>
          <w:ilvl w:val="1"/>
          <w:numId w:val="235"/>
        </w:numPr>
        <w:rPr>
          <w:rFonts w:ascii="Calibri" w:hAnsi="Calibri" w:cs="Calibri"/>
        </w:rPr>
      </w:pPr>
      <w:r w:rsidRPr="004B10D4">
        <w:rPr>
          <w:rFonts w:ascii="Calibri" w:hAnsi="Calibri" w:cs="Calibri"/>
        </w:rPr>
        <w:t>Last Sync Time</w:t>
      </w:r>
    </w:p>
    <w:p w14:paraId="6C7E2A8E" w14:textId="77777777" w:rsidR="006B1B30" w:rsidRPr="00B149C1" w:rsidRDefault="006B1B30" w:rsidP="004B3FFC">
      <w:pPr>
        <w:pStyle w:val="p1"/>
        <w:numPr>
          <w:ilvl w:val="1"/>
          <w:numId w:val="235"/>
        </w:numPr>
        <w:rPr>
          <w:rFonts w:ascii="Calibri" w:hAnsi="Calibri" w:cs="Calibri"/>
        </w:rPr>
      </w:pPr>
      <w:r w:rsidRPr="004B10D4">
        <w:rPr>
          <w:rStyle w:val="s1"/>
          <w:rFonts w:ascii="Calibri" w:eastAsiaTheme="majorEastAsia" w:hAnsi="Calibri" w:cs="Calibri"/>
        </w:rPr>
        <w:t>Last Sync Source</w:t>
      </w:r>
      <w:r w:rsidRPr="00B149C1">
        <w:rPr>
          <w:rFonts w:ascii="Calibri" w:hAnsi="Calibri" w:cs="Calibri"/>
        </w:rPr>
        <w:t xml:space="preserve"> (Manual or FTP Batch Upload)</w:t>
      </w:r>
    </w:p>
    <w:p w14:paraId="3F336C0B" w14:textId="77777777" w:rsidR="006B1B30" w:rsidRPr="00B149C1" w:rsidRDefault="006B1B30" w:rsidP="004B3FFC">
      <w:pPr>
        <w:pStyle w:val="p1"/>
        <w:numPr>
          <w:ilvl w:val="1"/>
          <w:numId w:val="235"/>
        </w:numPr>
        <w:rPr>
          <w:rFonts w:ascii="Calibri" w:hAnsi="Calibri" w:cs="Calibri"/>
        </w:rPr>
      </w:pPr>
      <w:r w:rsidRPr="004B10D4">
        <w:rPr>
          <w:rFonts w:ascii="Calibri" w:hAnsi="Calibri" w:cs="Calibri"/>
        </w:rPr>
        <w:t>Next Sync Time</w:t>
      </w:r>
    </w:p>
    <w:p w14:paraId="32C4AF66" w14:textId="77777777" w:rsidR="006B1B30" w:rsidRPr="00B149C1" w:rsidRDefault="006B1B30" w:rsidP="004B3FFC">
      <w:pPr>
        <w:pStyle w:val="p1"/>
        <w:numPr>
          <w:ilvl w:val="1"/>
          <w:numId w:val="235"/>
        </w:numPr>
        <w:rPr>
          <w:rFonts w:ascii="Calibri" w:hAnsi="Calibri" w:cs="Calibri"/>
        </w:rPr>
      </w:pPr>
      <w:r w:rsidRPr="004B10D4">
        <w:rPr>
          <w:rFonts w:ascii="Calibri" w:hAnsi="Calibri" w:cs="Calibri"/>
        </w:rPr>
        <w:t>Next Sync Source</w:t>
      </w:r>
    </w:p>
    <w:p w14:paraId="3E89A7E2" w14:textId="77777777" w:rsidR="006B1B30" w:rsidRPr="00B149C1" w:rsidRDefault="006B1B30" w:rsidP="004B3FFC">
      <w:pPr>
        <w:pStyle w:val="p1"/>
        <w:numPr>
          <w:ilvl w:val="0"/>
          <w:numId w:val="235"/>
        </w:numPr>
        <w:rPr>
          <w:rFonts w:ascii="Calibri" w:hAnsi="Calibri" w:cs="Calibri"/>
        </w:rPr>
      </w:pPr>
      <w:r w:rsidRPr="00B149C1">
        <w:rPr>
          <w:rFonts w:ascii="Calibri" w:hAnsi="Calibri" w:cs="Calibri"/>
        </w:rPr>
        <w:t>If there are no sync errors, the error box is not shown.</w:t>
      </w:r>
    </w:p>
    <w:p w14:paraId="3CAA151F" w14:textId="77777777" w:rsidR="006B1B30" w:rsidRPr="004B10D4" w:rsidRDefault="006B1B30" w:rsidP="004B10D4">
      <w:pPr>
        <w:spacing w:before="100" w:beforeAutospacing="1" w:after="100" w:afterAutospacing="1"/>
        <w:outlineLvl w:val="2"/>
        <w:rPr>
          <w:rFonts w:ascii="Calibri" w:eastAsiaTheme="majorEastAsia" w:hAnsi="Calibri" w:cs="Calibri"/>
          <w:b/>
          <w:sz w:val="27"/>
          <w:szCs w:val="27"/>
        </w:rPr>
      </w:pPr>
      <w:r w:rsidRPr="004B10D4">
        <w:rPr>
          <w:rFonts w:ascii="Calibri" w:hAnsi="Calibri" w:cs="Calibri"/>
          <w:b/>
          <w:sz w:val="27"/>
          <w:szCs w:val="27"/>
        </w:rPr>
        <w:t>Pre-Conditions</w:t>
      </w:r>
    </w:p>
    <w:p w14:paraId="63F91B27" w14:textId="77777777" w:rsidR="006B1B30" w:rsidRPr="00B149C1" w:rsidRDefault="006B1B30" w:rsidP="004B3FFC">
      <w:pPr>
        <w:pStyle w:val="p1"/>
        <w:numPr>
          <w:ilvl w:val="0"/>
          <w:numId w:val="236"/>
        </w:numPr>
        <w:rPr>
          <w:rFonts w:ascii="Calibri" w:hAnsi="Calibri" w:cs="Calibri"/>
        </w:rPr>
      </w:pPr>
      <w:r w:rsidRPr="00B149C1">
        <w:rPr>
          <w:rFonts w:ascii="Calibri" w:hAnsi="Calibri" w:cs="Calibri"/>
        </w:rPr>
        <w:t>User has completed onboarding.</w:t>
      </w:r>
    </w:p>
    <w:p w14:paraId="66939FA7" w14:textId="77777777" w:rsidR="006B1B30" w:rsidRPr="00B149C1" w:rsidRDefault="006B1B30" w:rsidP="004B3FFC">
      <w:pPr>
        <w:pStyle w:val="p1"/>
        <w:numPr>
          <w:ilvl w:val="0"/>
          <w:numId w:val="236"/>
        </w:numPr>
        <w:rPr>
          <w:rFonts w:ascii="Calibri" w:hAnsi="Calibri" w:cs="Calibri"/>
        </w:rPr>
      </w:pPr>
      <w:r w:rsidRPr="00B149C1">
        <w:rPr>
          <w:rFonts w:ascii="Calibri" w:hAnsi="Calibri" w:cs="Calibri"/>
        </w:rPr>
        <w:t>District is in “Active” state.</w:t>
      </w:r>
    </w:p>
    <w:p w14:paraId="4860A681" w14:textId="77777777" w:rsidR="006B1B30" w:rsidRPr="00B149C1" w:rsidRDefault="006B1B30" w:rsidP="004B3FFC">
      <w:pPr>
        <w:pStyle w:val="p1"/>
        <w:numPr>
          <w:ilvl w:val="0"/>
          <w:numId w:val="236"/>
        </w:numPr>
        <w:rPr>
          <w:rFonts w:ascii="Calibri" w:hAnsi="Calibri" w:cs="Calibri"/>
        </w:rPr>
      </w:pPr>
      <w:r w:rsidRPr="00B149C1">
        <w:rPr>
          <w:rFonts w:ascii="Calibri" w:hAnsi="Calibri" w:cs="Calibri"/>
        </w:rPr>
        <w:t>At least one sync has occurred (manual or batch).</w:t>
      </w:r>
    </w:p>
    <w:p w14:paraId="456A7392" w14:textId="208507CE" w:rsidR="006B1B30" w:rsidRPr="00B149C1" w:rsidRDefault="006B1B30" w:rsidP="004B3FFC">
      <w:pPr>
        <w:pStyle w:val="p1"/>
        <w:numPr>
          <w:ilvl w:val="0"/>
          <w:numId w:val="236"/>
        </w:numPr>
        <w:rPr>
          <w:rStyle w:val="s2"/>
          <w:rFonts w:ascii="Calibri" w:hAnsi="Calibri" w:cs="Calibri"/>
        </w:rPr>
      </w:pPr>
      <w:r w:rsidRPr="00B149C1">
        <w:rPr>
          <w:rFonts w:ascii="Calibri" w:hAnsi="Calibri" w:cs="Calibri"/>
        </w:rPr>
        <w:t>Security events and login data exist in the system.</w:t>
      </w:r>
    </w:p>
    <w:p w14:paraId="1FE08541" w14:textId="64C1FF40" w:rsidR="006B1B30" w:rsidRPr="004B10D4" w:rsidRDefault="006B1B30" w:rsidP="004B10D4">
      <w:pPr>
        <w:spacing w:before="100" w:beforeAutospacing="1" w:after="100" w:afterAutospacing="1"/>
        <w:outlineLvl w:val="2"/>
        <w:rPr>
          <w:rFonts w:ascii="Calibri" w:eastAsiaTheme="majorEastAsia" w:hAnsi="Calibri" w:cs="Calibri"/>
          <w:b/>
          <w:sz w:val="27"/>
          <w:szCs w:val="27"/>
        </w:rPr>
      </w:pPr>
      <w:r w:rsidRPr="004B10D4">
        <w:rPr>
          <w:rFonts w:ascii="Calibri" w:hAnsi="Calibri" w:cs="Calibri"/>
          <w:b/>
          <w:sz w:val="27"/>
          <w:szCs w:val="27"/>
        </w:rPr>
        <w:t>Steps</w:t>
      </w:r>
    </w:p>
    <w:p w14:paraId="07E4A61F" w14:textId="5122457B" w:rsidR="006B1B30" w:rsidRPr="00B149C1" w:rsidRDefault="006B1B30" w:rsidP="00EF3CEF">
      <w:pPr>
        <w:rPr>
          <w:rFonts w:ascii="Calibri" w:hAnsi="Calibri" w:cs="Calibri"/>
          <w:b/>
        </w:rPr>
      </w:pPr>
      <w:r w:rsidRPr="00B149C1">
        <w:rPr>
          <w:rFonts w:ascii="Calibri" w:hAnsi="Calibri" w:cs="Calibri"/>
          <w:b/>
        </w:rPr>
        <w:t>View District Overview Cards</w:t>
      </w:r>
    </w:p>
    <w:p w14:paraId="69C5B9FE" w14:textId="700D89D4" w:rsidR="006B1B30" w:rsidRPr="00B149C1" w:rsidRDefault="00EF3CEF" w:rsidP="006B1B30">
      <w:pPr>
        <w:pStyle w:val="p3"/>
        <w:rPr>
          <w:rFonts w:ascii="Calibri" w:hAnsi="Calibri" w:cs="Calibri"/>
        </w:rPr>
      </w:pPr>
      <w:r w:rsidRPr="00B149C1">
        <w:rPr>
          <w:rFonts w:ascii="Calibri" w:hAnsi="Calibri" w:cs="Calibri"/>
        </w:rPr>
        <w:t xml:space="preserve">1. </w:t>
      </w:r>
      <w:r w:rsidR="006B1B30" w:rsidRPr="00B149C1">
        <w:rPr>
          <w:rFonts w:ascii="Calibri" w:hAnsi="Calibri" w:cs="Calibri"/>
        </w:rPr>
        <w:t>User sees 3 high-level insight tiles:</w:t>
      </w:r>
    </w:p>
    <w:p w14:paraId="617D3118" w14:textId="77777777" w:rsidR="006B1B30" w:rsidRPr="00B149C1" w:rsidRDefault="006B1B30" w:rsidP="004B3FFC">
      <w:pPr>
        <w:pStyle w:val="p1"/>
        <w:numPr>
          <w:ilvl w:val="0"/>
          <w:numId w:val="237"/>
        </w:numPr>
        <w:rPr>
          <w:rFonts w:ascii="Calibri" w:hAnsi="Calibri" w:cs="Calibri"/>
        </w:rPr>
      </w:pPr>
      <w:r w:rsidRPr="004B10D4">
        <w:rPr>
          <w:rFonts w:ascii="Calibri" w:hAnsi="Calibri" w:cs="Calibri"/>
        </w:rPr>
        <w:t>Total Students</w:t>
      </w:r>
    </w:p>
    <w:p w14:paraId="1AD14E2C" w14:textId="77777777" w:rsidR="006B1B30" w:rsidRPr="00B149C1" w:rsidRDefault="006B1B30" w:rsidP="004B3FFC">
      <w:pPr>
        <w:pStyle w:val="p1"/>
        <w:numPr>
          <w:ilvl w:val="0"/>
          <w:numId w:val="237"/>
        </w:numPr>
        <w:rPr>
          <w:rFonts w:ascii="Calibri" w:hAnsi="Calibri" w:cs="Calibri"/>
        </w:rPr>
      </w:pPr>
      <w:r w:rsidRPr="004B10D4">
        <w:rPr>
          <w:rFonts w:ascii="Calibri" w:hAnsi="Calibri" w:cs="Calibri"/>
        </w:rPr>
        <w:t>Total Staff</w:t>
      </w:r>
    </w:p>
    <w:p w14:paraId="6AB0A966" w14:textId="77777777" w:rsidR="006B1B30" w:rsidRPr="00B149C1" w:rsidRDefault="006B1B30" w:rsidP="004B3FFC">
      <w:pPr>
        <w:pStyle w:val="p1"/>
        <w:numPr>
          <w:ilvl w:val="0"/>
          <w:numId w:val="237"/>
        </w:numPr>
        <w:rPr>
          <w:rFonts w:ascii="Calibri" w:hAnsi="Calibri" w:cs="Calibri"/>
        </w:rPr>
      </w:pPr>
      <w:r w:rsidRPr="004B10D4">
        <w:rPr>
          <w:rFonts w:ascii="Calibri" w:hAnsi="Calibri" w:cs="Calibri"/>
        </w:rPr>
        <w:t>Active Schools</w:t>
      </w:r>
    </w:p>
    <w:p w14:paraId="6FE948EE" w14:textId="6FF92801" w:rsidR="006B1B30" w:rsidRPr="00B149C1" w:rsidRDefault="00EF3CEF" w:rsidP="006B1B30">
      <w:pPr>
        <w:pStyle w:val="p3"/>
        <w:rPr>
          <w:rFonts w:ascii="Calibri" w:hAnsi="Calibri" w:cs="Calibri"/>
        </w:rPr>
      </w:pPr>
      <w:r w:rsidRPr="00B149C1">
        <w:rPr>
          <w:rFonts w:ascii="Calibri" w:hAnsi="Calibri" w:cs="Calibri"/>
        </w:rPr>
        <w:t xml:space="preserve">2. </w:t>
      </w:r>
      <w:r w:rsidR="006B1B30" w:rsidRPr="00B149C1">
        <w:rPr>
          <w:rFonts w:ascii="Calibri" w:hAnsi="Calibri" w:cs="Calibri"/>
        </w:rPr>
        <w:t xml:space="preserve">Each tile may show a trend badge (e.g., </w:t>
      </w:r>
      <w:r w:rsidR="006B1B30" w:rsidRPr="004B10D4">
        <w:rPr>
          <w:rStyle w:val="s3"/>
          <w:rFonts w:ascii="Calibri" w:eastAsiaTheme="majorEastAsia" w:hAnsi="Calibri" w:cs="Calibri"/>
        </w:rPr>
        <w:t>+3.2%</w:t>
      </w:r>
      <w:r w:rsidR="006B1B30" w:rsidRPr="00B149C1">
        <w:rPr>
          <w:rFonts w:ascii="Calibri" w:hAnsi="Calibri" w:cs="Calibri"/>
        </w:rPr>
        <w:t>).</w:t>
      </w:r>
    </w:p>
    <w:p w14:paraId="03D7C727" w14:textId="4ADC372D" w:rsidR="006B1B30" w:rsidRPr="00B149C1" w:rsidRDefault="00EF3CEF" w:rsidP="006B1B30">
      <w:pPr>
        <w:pStyle w:val="p3"/>
        <w:rPr>
          <w:rFonts w:ascii="Calibri" w:hAnsi="Calibri" w:cs="Calibri"/>
        </w:rPr>
      </w:pPr>
      <w:r w:rsidRPr="00B149C1">
        <w:rPr>
          <w:rFonts w:ascii="Calibri" w:hAnsi="Calibri" w:cs="Calibri"/>
        </w:rPr>
        <w:t xml:space="preserve">3. </w:t>
      </w:r>
      <w:r w:rsidR="006B1B30" w:rsidRPr="00B149C1">
        <w:rPr>
          <w:rFonts w:ascii="Calibri" w:hAnsi="Calibri" w:cs="Calibri"/>
        </w:rPr>
        <w:t>No interaction needed; these are display-only metrics.</w:t>
      </w:r>
    </w:p>
    <w:p w14:paraId="7B283D23" w14:textId="0AB17E79" w:rsidR="006B1B30" w:rsidRPr="00B149C1" w:rsidRDefault="006B1B30" w:rsidP="00EF3CEF">
      <w:pPr>
        <w:rPr>
          <w:rFonts w:ascii="Calibri" w:eastAsiaTheme="majorEastAsia" w:hAnsi="Calibri" w:cs="Calibri"/>
          <w:b/>
        </w:rPr>
      </w:pPr>
      <w:r w:rsidRPr="00B149C1">
        <w:rPr>
          <w:rFonts w:ascii="Calibri" w:hAnsi="Calibri" w:cs="Calibri"/>
          <w:b/>
        </w:rPr>
        <w:t>Review Data Sync Status Section</w:t>
      </w:r>
    </w:p>
    <w:p w14:paraId="11D90635" w14:textId="77777777" w:rsidR="006B1B30" w:rsidRPr="00B149C1" w:rsidRDefault="006B1B30" w:rsidP="004B3FFC">
      <w:pPr>
        <w:pStyle w:val="p3"/>
        <w:numPr>
          <w:ilvl w:val="0"/>
          <w:numId w:val="295"/>
        </w:numPr>
        <w:rPr>
          <w:rFonts w:ascii="Calibri" w:hAnsi="Calibri" w:cs="Calibri"/>
        </w:rPr>
      </w:pPr>
      <w:r w:rsidRPr="00B149C1">
        <w:rPr>
          <w:rFonts w:ascii="Calibri" w:hAnsi="Calibri" w:cs="Calibri"/>
        </w:rPr>
        <w:t>User sees:</w:t>
      </w:r>
    </w:p>
    <w:p w14:paraId="4DCFE5B0" w14:textId="77777777" w:rsidR="006B1B30" w:rsidRPr="00B149C1" w:rsidRDefault="006B1B30" w:rsidP="004B3FFC">
      <w:pPr>
        <w:pStyle w:val="p1"/>
        <w:numPr>
          <w:ilvl w:val="0"/>
          <w:numId w:val="238"/>
        </w:numPr>
        <w:rPr>
          <w:rFonts w:ascii="Calibri" w:hAnsi="Calibri" w:cs="Calibri"/>
        </w:rPr>
      </w:pPr>
      <w:r w:rsidRPr="004B10D4">
        <w:rPr>
          <w:rStyle w:val="s1"/>
          <w:rFonts w:ascii="Calibri" w:eastAsiaTheme="majorEastAsia" w:hAnsi="Calibri" w:cs="Calibri"/>
        </w:rPr>
        <w:t>Last Sync:</w:t>
      </w:r>
      <w:r w:rsidRPr="00B149C1">
        <w:rPr>
          <w:rFonts w:ascii="Calibri" w:hAnsi="Calibri" w:cs="Calibri"/>
        </w:rPr>
        <w:t xml:space="preserve"> “2 hours ago”</w:t>
      </w:r>
    </w:p>
    <w:p w14:paraId="3BAB60E3" w14:textId="77777777" w:rsidR="006B1B30" w:rsidRPr="00B149C1" w:rsidRDefault="006B1B30" w:rsidP="004B3FFC">
      <w:pPr>
        <w:pStyle w:val="p1"/>
        <w:numPr>
          <w:ilvl w:val="0"/>
          <w:numId w:val="238"/>
        </w:numPr>
        <w:rPr>
          <w:rFonts w:ascii="Calibri" w:hAnsi="Calibri" w:cs="Calibri"/>
        </w:rPr>
      </w:pPr>
      <w:r w:rsidRPr="004B10D4">
        <w:rPr>
          <w:rFonts w:ascii="Calibri" w:hAnsi="Calibri" w:cs="Calibri"/>
        </w:rPr>
        <w:t>Last Sync Source:</w:t>
      </w:r>
      <w:r w:rsidRPr="00B149C1">
        <w:rPr>
          <w:rStyle w:val="s1"/>
          <w:rFonts w:ascii="Calibri" w:eastAsiaTheme="majorEastAsia" w:hAnsi="Calibri" w:cs="Calibri"/>
        </w:rPr>
        <w:t xml:space="preserve"> Manual</w:t>
      </w:r>
    </w:p>
    <w:p w14:paraId="38B0B709" w14:textId="77777777" w:rsidR="006B1B30" w:rsidRPr="00B149C1" w:rsidRDefault="006B1B30" w:rsidP="004B3FFC">
      <w:pPr>
        <w:pStyle w:val="p1"/>
        <w:numPr>
          <w:ilvl w:val="0"/>
          <w:numId w:val="238"/>
        </w:numPr>
        <w:rPr>
          <w:rFonts w:ascii="Calibri" w:hAnsi="Calibri" w:cs="Calibri"/>
        </w:rPr>
      </w:pPr>
      <w:r w:rsidRPr="004B10D4">
        <w:rPr>
          <w:rStyle w:val="s1"/>
          <w:rFonts w:ascii="Calibri" w:eastAsiaTheme="majorEastAsia" w:hAnsi="Calibri" w:cs="Calibri"/>
        </w:rPr>
        <w:t>Next Sync:</w:t>
      </w:r>
      <w:r w:rsidRPr="00B149C1">
        <w:rPr>
          <w:rFonts w:ascii="Calibri" w:hAnsi="Calibri" w:cs="Calibri"/>
        </w:rPr>
        <w:t xml:space="preserve"> “In 22 hours”</w:t>
      </w:r>
    </w:p>
    <w:p w14:paraId="6E6AB48D" w14:textId="77777777" w:rsidR="006B1B30" w:rsidRPr="00B149C1" w:rsidRDefault="006B1B30" w:rsidP="004B3FFC">
      <w:pPr>
        <w:pStyle w:val="p1"/>
        <w:numPr>
          <w:ilvl w:val="0"/>
          <w:numId w:val="238"/>
        </w:numPr>
        <w:rPr>
          <w:rFonts w:ascii="Calibri" w:hAnsi="Calibri" w:cs="Calibri"/>
        </w:rPr>
      </w:pPr>
      <w:r w:rsidRPr="004B10D4">
        <w:rPr>
          <w:rStyle w:val="s1"/>
          <w:rFonts w:ascii="Calibri" w:eastAsiaTheme="majorEastAsia" w:hAnsi="Calibri" w:cs="Calibri"/>
        </w:rPr>
        <w:t>Next Sync Source:</w:t>
      </w:r>
      <w:r w:rsidRPr="00B149C1">
        <w:rPr>
          <w:rFonts w:ascii="Calibri" w:hAnsi="Calibri" w:cs="Calibri"/>
        </w:rPr>
        <w:t xml:space="preserve"> FTP Batch Upload</w:t>
      </w:r>
    </w:p>
    <w:p w14:paraId="0E9D6EBA" w14:textId="77777777" w:rsidR="006B1B30" w:rsidRPr="00B149C1" w:rsidRDefault="006B1B30" w:rsidP="004B3FFC">
      <w:pPr>
        <w:pStyle w:val="p1"/>
        <w:numPr>
          <w:ilvl w:val="0"/>
          <w:numId w:val="238"/>
        </w:numPr>
        <w:rPr>
          <w:rFonts w:ascii="Calibri" w:hAnsi="Calibri" w:cs="Calibri"/>
        </w:rPr>
      </w:pPr>
      <w:r w:rsidRPr="00B149C1">
        <w:rPr>
          <w:rFonts w:ascii="Calibri" w:hAnsi="Calibri" w:cs="Calibri"/>
        </w:rPr>
        <w:t>Error banner, if applicable:</w:t>
      </w:r>
    </w:p>
    <w:p w14:paraId="48AD7F74" w14:textId="77777777" w:rsidR="006B1B30" w:rsidRPr="00B149C1" w:rsidRDefault="006B1B30" w:rsidP="006B1B30">
      <w:pPr>
        <w:pStyle w:val="HTMLPreformatted"/>
        <w:rPr>
          <w:rFonts w:ascii="Calibri" w:hAnsi="Calibri" w:cs="Calibri"/>
        </w:rPr>
      </w:pPr>
      <w:r w:rsidRPr="00B149C1">
        <w:rPr>
          <w:rStyle w:val="HTMLCode"/>
          <w:rFonts w:ascii="Segoe UI Emoji" w:hAnsi="Segoe UI Emoji" w:cs="Segoe UI Emoji"/>
        </w:rPr>
        <w:t>⚠️</w:t>
      </w:r>
      <w:r w:rsidRPr="00B149C1">
        <w:rPr>
          <w:rStyle w:val="HTMLCode"/>
          <w:rFonts w:ascii="Calibri" w:hAnsi="Calibri" w:cs="Calibri"/>
        </w:rPr>
        <w:t xml:space="preserve"> 2 sync errors detected. View Error Logs</w:t>
      </w:r>
    </w:p>
    <w:p w14:paraId="3F395643" w14:textId="77777777" w:rsidR="006B1B30" w:rsidRPr="00B149C1" w:rsidRDefault="006B1B30" w:rsidP="004B3FFC">
      <w:pPr>
        <w:pStyle w:val="ListParagraph"/>
        <w:numPr>
          <w:ilvl w:val="0"/>
          <w:numId w:val="295"/>
        </w:numPr>
        <w:rPr>
          <w:rFonts w:ascii="Calibri" w:hAnsi="Calibri" w:cs="Calibri"/>
        </w:rPr>
      </w:pPr>
      <w:r w:rsidRPr="00B149C1">
        <w:rPr>
          <w:rFonts w:ascii="Calibri" w:hAnsi="Calibri" w:cs="Calibri"/>
        </w:rPr>
        <w:t>View Error Logs</w:t>
      </w:r>
    </w:p>
    <w:p w14:paraId="47A0A93C" w14:textId="0B903BAF" w:rsidR="006B1B30" w:rsidRPr="00B149C1" w:rsidRDefault="006B1B30" w:rsidP="004B3FFC">
      <w:pPr>
        <w:pStyle w:val="ListParagraph"/>
        <w:numPr>
          <w:ilvl w:val="0"/>
          <w:numId w:val="295"/>
        </w:numPr>
        <w:rPr>
          <w:rFonts w:ascii="Calibri" w:hAnsi="Calibri" w:cs="Calibri"/>
        </w:rPr>
      </w:pPr>
      <w:r w:rsidRPr="004B10D4">
        <w:rPr>
          <w:rStyle w:val="s2"/>
          <w:rFonts w:ascii="Calibri" w:eastAsiaTheme="majorEastAsia" w:hAnsi="Calibri" w:cs="Calibri"/>
        </w:rPr>
        <w:t>Opens a modal</w:t>
      </w:r>
      <w:r w:rsidRPr="00B149C1">
        <w:rPr>
          <w:rFonts w:ascii="Calibri" w:hAnsi="Calibri" w:cs="Calibri"/>
        </w:rPr>
        <w:t>, as shown in screenshot:</w:t>
      </w:r>
    </w:p>
    <w:p w14:paraId="55284524" w14:textId="77777777" w:rsidR="004B10D4" w:rsidRPr="004B10D4" w:rsidRDefault="004B10D4" w:rsidP="004B10D4">
      <w:pPr>
        <w:pStyle w:val="ListParagraph"/>
        <w:ind w:left="540"/>
        <w:rPr>
          <w:rFonts w:ascii="Calibri" w:hAnsi="Calibri" w:cs="Calibri"/>
        </w:rPr>
      </w:pPr>
    </w:p>
    <w:p w14:paraId="1ED722AF" w14:textId="03014346" w:rsidR="006B1B30" w:rsidRPr="004B10D4" w:rsidRDefault="006B1B30" w:rsidP="004B10D4">
      <w:pPr>
        <w:rPr>
          <w:rFonts w:ascii="Calibri" w:hAnsi="Calibri" w:cs="Calibri"/>
          <w:b/>
        </w:rPr>
      </w:pPr>
      <w:r w:rsidRPr="004B10D4">
        <w:rPr>
          <w:rFonts w:ascii="Calibri" w:hAnsi="Calibri" w:cs="Calibri"/>
          <w:b/>
        </w:rPr>
        <w:t>Recent Sync Errors Modal</w:t>
      </w:r>
    </w:p>
    <w:p w14:paraId="3E5A63F9" w14:textId="77777777" w:rsidR="006B1B30" w:rsidRPr="00B149C1" w:rsidRDefault="006B1B30" w:rsidP="006B1B30">
      <w:pPr>
        <w:pStyle w:val="p3"/>
        <w:rPr>
          <w:rFonts w:ascii="Calibri" w:hAnsi="Calibri" w:cs="Calibri"/>
        </w:rPr>
      </w:pPr>
      <w:r w:rsidRPr="00B149C1">
        <w:rPr>
          <w:rFonts w:ascii="Calibri" w:hAnsi="Calibri" w:cs="Calibri"/>
        </w:rPr>
        <w:t>Columns:</w:t>
      </w:r>
    </w:p>
    <w:p w14:paraId="2CBA1D7A" w14:textId="77777777" w:rsidR="006B1B30" w:rsidRPr="00B149C1" w:rsidRDefault="006B1B30" w:rsidP="004B3FFC">
      <w:pPr>
        <w:pStyle w:val="p1"/>
        <w:numPr>
          <w:ilvl w:val="0"/>
          <w:numId w:val="239"/>
        </w:numPr>
        <w:rPr>
          <w:rFonts w:ascii="Calibri" w:hAnsi="Calibri" w:cs="Calibri"/>
        </w:rPr>
      </w:pPr>
      <w:r w:rsidRPr="00B149C1">
        <w:rPr>
          <w:rFonts w:ascii="Calibri" w:hAnsi="Calibri" w:cs="Calibri"/>
        </w:rPr>
        <w:t>File Name</w:t>
      </w:r>
    </w:p>
    <w:p w14:paraId="7B0998E0" w14:textId="77777777" w:rsidR="006B1B30" w:rsidRPr="00B149C1" w:rsidRDefault="006B1B30" w:rsidP="004B3FFC">
      <w:pPr>
        <w:pStyle w:val="p1"/>
        <w:numPr>
          <w:ilvl w:val="0"/>
          <w:numId w:val="239"/>
        </w:numPr>
        <w:rPr>
          <w:rFonts w:ascii="Calibri" w:hAnsi="Calibri" w:cs="Calibri"/>
        </w:rPr>
      </w:pPr>
      <w:r w:rsidRPr="00B149C1">
        <w:rPr>
          <w:rFonts w:ascii="Calibri" w:hAnsi="Calibri" w:cs="Calibri"/>
        </w:rPr>
        <w:t>Status (Failed / Partial)</w:t>
      </w:r>
    </w:p>
    <w:p w14:paraId="3A3AB51F" w14:textId="77777777" w:rsidR="006B1B30" w:rsidRPr="00B149C1" w:rsidRDefault="006B1B30" w:rsidP="004B3FFC">
      <w:pPr>
        <w:pStyle w:val="p1"/>
        <w:numPr>
          <w:ilvl w:val="0"/>
          <w:numId w:val="239"/>
        </w:numPr>
        <w:rPr>
          <w:rFonts w:ascii="Calibri" w:hAnsi="Calibri" w:cs="Calibri"/>
        </w:rPr>
      </w:pPr>
      <w:r w:rsidRPr="00B149C1">
        <w:rPr>
          <w:rFonts w:ascii="Calibri" w:hAnsi="Calibri" w:cs="Calibri"/>
        </w:rPr>
        <w:t>Total Records</w:t>
      </w:r>
    </w:p>
    <w:p w14:paraId="794347BE" w14:textId="77777777" w:rsidR="006B1B30" w:rsidRPr="00B149C1" w:rsidRDefault="006B1B30" w:rsidP="004B3FFC">
      <w:pPr>
        <w:pStyle w:val="p1"/>
        <w:numPr>
          <w:ilvl w:val="0"/>
          <w:numId w:val="239"/>
        </w:numPr>
        <w:rPr>
          <w:rFonts w:ascii="Calibri" w:hAnsi="Calibri" w:cs="Calibri"/>
        </w:rPr>
      </w:pPr>
      <w:r w:rsidRPr="00B149C1">
        <w:rPr>
          <w:rFonts w:ascii="Calibri" w:hAnsi="Calibri" w:cs="Calibri"/>
        </w:rPr>
        <w:t>Failed Records</w:t>
      </w:r>
    </w:p>
    <w:p w14:paraId="252429EE" w14:textId="77777777" w:rsidR="006B1B30" w:rsidRPr="00B149C1" w:rsidRDefault="006B1B30" w:rsidP="004B3FFC">
      <w:pPr>
        <w:pStyle w:val="p1"/>
        <w:numPr>
          <w:ilvl w:val="0"/>
          <w:numId w:val="239"/>
        </w:numPr>
        <w:rPr>
          <w:rFonts w:ascii="Calibri" w:hAnsi="Calibri" w:cs="Calibri"/>
        </w:rPr>
      </w:pPr>
      <w:r w:rsidRPr="00B149C1">
        <w:rPr>
          <w:rFonts w:ascii="Calibri" w:hAnsi="Calibri" w:cs="Calibri"/>
        </w:rPr>
        <w:t>Error Summary</w:t>
      </w:r>
    </w:p>
    <w:p w14:paraId="1C67C0CB" w14:textId="276E6523" w:rsidR="006B1B30" w:rsidRPr="00B149C1" w:rsidRDefault="006B1B30" w:rsidP="004B3FFC">
      <w:pPr>
        <w:pStyle w:val="p1"/>
        <w:numPr>
          <w:ilvl w:val="0"/>
          <w:numId w:val="239"/>
        </w:numPr>
        <w:rPr>
          <w:rFonts w:ascii="Calibri" w:hAnsi="Calibri" w:cs="Calibri"/>
        </w:rPr>
      </w:pPr>
      <w:r w:rsidRPr="00B149C1">
        <w:rPr>
          <w:rFonts w:ascii="Calibri" w:hAnsi="Calibri" w:cs="Calibri"/>
        </w:rPr>
        <w:t>Actions: Retry File, View Errors</w:t>
      </w:r>
    </w:p>
    <w:p w14:paraId="535BE990" w14:textId="77777777" w:rsidR="006B1B30" w:rsidRPr="00B149C1" w:rsidRDefault="006B1B30" w:rsidP="006B1B30">
      <w:pPr>
        <w:pStyle w:val="p3"/>
        <w:rPr>
          <w:rFonts w:ascii="Calibri" w:hAnsi="Calibri" w:cs="Calibri"/>
        </w:rPr>
      </w:pPr>
      <w:r w:rsidRPr="00B149C1">
        <w:rPr>
          <w:rFonts w:ascii="Calibri" w:hAnsi="Calibri" w:cs="Calibri"/>
        </w:rPr>
        <w:t>Example:</w:t>
      </w:r>
    </w:p>
    <w:p w14:paraId="081C0D89" w14:textId="77777777" w:rsidR="006B1B30" w:rsidRPr="00B149C1" w:rsidRDefault="006B1B30" w:rsidP="004B3FFC">
      <w:pPr>
        <w:pStyle w:val="p1"/>
        <w:numPr>
          <w:ilvl w:val="0"/>
          <w:numId w:val="240"/>
        </w:numPr>
        <w:rPr>
          <w:rFonts w:ascii="Calibri" w:hAnsi="Calibri" w:cs="Calibri"/>
        </w:rPr>
      </w:pPr>
      <w:r w:rsidRPr="00B149C1">
        <w:rPr>
          <w:rFonts w:ascii="Calibri" w:hAnsi="Calibri" w:cs="Calibri"/>
        </w:rPr>
        <w:t>student_data_nov_2025.csv</w:t>
      </w:r>
      <w:r w:rsidRPr="00B149C1">
        <w:rPr>
          <w:rStyle w:val="s1"/>
          <w:rFonts w:ascii="Calibri" w:eastAsiaTheme="majorEastAsia" w:hAnsi="Calibri" w:cs="Calibri"/>
        </w:rPr>
        <w:t xml:space="preserve"> → Failed</w:t>
      </w:r>
    </w:p>
    <w:p w14:paraId="2C7B5BB2" w14:textId="7A88874A" w:rsidR="006B1B30" w:rsidRPr="00B149C1" w:rsidRDefault="006B1B30" w:rsidP="004B3FFC">
      <w:pPr>
        <w:pStyle w:val="p1"/>
        <w:numPr>
          <w:ilvl w:val="0"/>
          <w:numId w:val="240"/>
        </w:numPr>
        <w:rPr>
          <w:rFonts w:ascii="Calibri" w:hAnsi="Calibri" w:cs="Calibri"/>
        </w:rPr>
      </w:pPr>
      <w:r w:rsidRPr="00B149C1">
        <w:rPr>
          <w:rFonts w:ascii="Calibri" w:hAnsi="Calibri" w:cs="Calibri"/>
        </w:rPr>
        <w:t>staff_data_nov_2025.csv</w:t>
      </w:r>
      <w:r w:rsidRPr="00B149C1">
        <w:rPr>
          <w:rStyle w:val="s1"/>
          <w:rFonts w:ascii="Calibri" w:eastAsiaTheme="majorEastAsia" w:hAnsi="Calibri" w:cs="Calibri"/>
        </w:rPr>
        <w:t xml:space="preserve"> → Partial</w:t>
      </w:r>
    </w:p>
    <w:p w14:paraId="3A3589DD" w14:textId="271A11C4" w:rsidR="006B1B30" w:rsidRPr="004B10D4" w:rsidRDefault="006B1B30" w:rsidP="004B10D4">
      <w:pPr>
        <w:rPr>
          <w:rFonts w:ascii="Calibri" w:hAnsi="Calibri" w:cs="Calibri"/>
          <w:b/>
        </w:rPr>
      </w:pPr>
      <w:r w:rsidRPr="004B10D4">
        <w:rPr>
          <w:rFonts w:ascii="Calibri" w:hAnsi="Calibri" w:cs="Calibri"/>
          <w:b/>
        </w:rPr>
        <w:t>User Actions in Modal</w:t>
      </w:r>
    </w:p>
    <w:p w14:paraId="32F6BA21" w14:textId="77777777" w:rsidR="006B1B30" w:rsidRPr="004B10D4" w:rsidRDefault="006B1B30" w:rsidP="004B10D4">
      <w:pPr>
        <w:rPr>
          <w:rFonts w:ascii="Calibri" w:hAnsi="Calibri" w:cs="Calibri"/>
          <w:b/>
        </w:rPr>
      </w:pPr>
      <w:r w:rsidRPr="004B10D4">
        <w:rPr>
          <w:rFonts w:ascii="Calibri" w:hAnsi="Calibri" w:cs="Calibri"/>
          <w:b/>
        </w:rPr>
        <w:t>View Errors</w:t>
      </w:r>
    </w:p>
    <w:p w14:paraId="3E4F4B78" w14:textId="77777777" w:rsidR="006B1B30" w:rsidRPr="00B149C1" w:rsidRDefault="006B1B30" w:rsidP="004B3FFC">
      <w:pPr>
        <w:pStyle w:val="p1"/>
        <w:numPr>
          <w:ilvl w:val="0"/>
          <w:numId w:val="241"/>
        </w:numPr>
        <w:rPr>
          <w:rFonts w:ascii="Calibri" w:hAnsi="Calibri" w:cs="Calibri"/>
        </w:rPr>
      </w:pPr>
      <w:r w:rsidRPr="00B149C1">
        <w:rPr>
          <w:rFonts w:ascii="Calibri" w:hAnsi="Calibri" w:cs="Calibri"/>
        </w:rPr>
        <w:t>Opens file-level detailed error modal</w:t>
      </w:r>
    </w:p>
    <w:p w14:paraId="030F1F60" w14:textId="77777777" w:rsidR="006B1B30" w:rsidRPr="00B149C1" w:rsidRDefault="006B1B30" w:rsidP="004B3FFC">
      <w:pPr>
        <w:pStyle w:val="p1"/>
        <w:numPr>
          <w:ilvl w:val="0"/>
          <w:numId w:val="241"/>
        </w:numPr>
        <w:rPr>
          <w:rFonts w:ascii="Calibri" w:hAnsi="Calibri" w:cs="Calibri"/>
        </w:rPr>
      </w:pPr>
      <w:r w:rsidRPr="00B149C1">
        <w:rPr>
          <w:rFonts w:ascii="Calibri" w:hAnsi="Calibri" w:cs="Calibri"/>
        </w:rPr>
        <w:t>Shows row-level errors</w:t>
      </w:r>
    </w:p>
    <w:p w14:paraId="2CBAEF11" w14:textId="16E15A4E" w:rsidR="006B1B30" w:rsidRPr="00B149C1" w:rsidRDefault="006B1B30" w:rsidP="004B3FFC">
      <w:pPr>
        <w:pStyle w:val="p1"/>
        <w:numPr>
          <w:ilvl w:val="0"/>
          <w:numId w:val="241"/>
        </w:numPr>
        <w:rPr>
          <w:rFonts w:ascii="Calibri" w:hAnsi="Calibri" w:cs="Calibri"/>
        </w:rPr>
      </w:pPr>
      <w:r w:rsidRPr="00B149C1">
        <w:rPr>
          <w:rFonts w:ascii="Calibri" w:hAnsi="Calibri" w:cs="Calibri"/>
        </w:rPr>
        <w:t>User can export errors</w:t>
      </w:r>
    </w:p>
    <w:p w14:paraId="1A722E61" w14:textId="77777777" w:rsidR="006B1B30" w:rsidRPr="004B10D4" w:rsidRDefault="006B1B30" w:rsidP="004B10D4">
      <w:pPr>
        <w:rPr>
          <w:rFonts w:ascii="Calibri" w:hAnsi="Calibri" w:cs="Calibri"/>
          <w:b/>
        </w:rPr>
      </w:pPr>
      <w:r w:rsidRPr="004B10D4">
        <w:rPr>
          <w:rFonts w:ascii="Calibri" w:hAnsi="Calibri" w:cs="Calibri"/>
          <w:b/>
        </w:rPr>
        <w:t>Retry File</w:t>
      </w:r>
    </w:p>
    <w:p w14:paraId="2969F27E" w14:textId="77777777" w:rsidR="006B1B30" w:rsidRPr="00B149C1" w:rsidRDefault="006B1B30" w:rsidP="004B3FFC">
      <w:pPr>
        <w:pStyle w:val="p1"/>
        <w:numPr>
          <w:ilvl w:val="0"/>
          <w:numId w:val="242"/>
        </w:numPr>
        <w:rPr>
          <w:rFonts w:ascii="Calibri" w:hAnsi="Calibri" w:cs="Calibri"/>
        </w:rPr>
      </w:pPr>
      <w:r w:rsidRPr="00B149C1">
        <w:rPr>
          <w:rFonts w:ascii="Calibri" w:hAnsi="Calibri" w:cs="Calibri"/>
        </w:rPr>
        <w:t>Appears ONLY for FTP batch-uploaded errors</w:t>
      </w:r>
    </w:p>
    <w:p w14:paraId="6088888A" w14:textId="77777777" w:rsidR="006B1B30" w:rsidRPr="00B149C1" w:rsidRDefault="006B1B30" w:rsidP="004B3FFC">
      <w:pPr>
        <w:pStyle w:val="p1"/>
        <w:numPr>
          <w:ilvl w:val="0"/>
          <w:numId w:val="242"/>
        </w:numPr>
        <w:rPr>
          <w:rFonts w:ascii="Calibri" w:hAnsi="Calibri" w:cs="Calibri"/>
        </w:rPr>
      </w:pPr>
      <w:r w:rsidRPr="00B149C1">
        <w:rPr>
          <w:rFonts w:ascii="Calibri" w:hAnsi="Calibri" w:cs="Calibri"/>
        </w:rPr>
        <w:t>Immediately triggers reprocessing of that single file</w:t>
      </w:r>
    </w:p>
    <w:p w14:paraId="70EAFBE2" w14:textId="77777777" w:rsidR="006B1B30" w:rsidRPr="00B149C1" w:rsidRDefault="006B1B30" w:rsidP="004B3FFC">
      <w:pPr>
        <w:pStyle w:val="p1"/>
        <w:numPr>
          <w:ilvl w:val="0"/>
          <w:numId w:val="242"/>
        </w:numPr>
        <w:rPr>
          <w:rFonts w:ascii="Calibri" w:hAnsi="Calibri" w:cs="Calibri"/>
        </w:rPr>
      </w:pPr>
      <w:r w:rsidRPr="00B149C1">
        <w:rPr>
          <w:rFonts w:ascii="Calibri" w:hAnsi="Calibri" w:cs="Calibri"/>
        </w:rPr>
        <w:t xml:space="preserve">Does </w:t>
      </w:r>
      <w:r w:rsidRPr="00B149C1">
        <w:rPr>
          <w:rFonts w:ascii="Calibri" w:hAnsi="Calibri" w:cs="Calibri"/>
          <w:i/>
        </w:rPr>
        <w:t>not</w:t>
      </w:r>
      <w:r w:rsidRPr="00B149C1">
        <w:rPr>
          <w:rFonts w:ascii="Calibri" w:hAnsi="Calibri" w:cs="Calibri"/>
        </w:rPr>
        <w:t xml:space="preserve"> trigger a full batch sync</w:t>
      </w:r>
    </w:p>
    <w:p w14:paraId="56F89111" w14:textId="58A3207E" w:rsidR="006B1B30" w:rsidRPr="00B149C1" w:rsidRDefault="006B1B30" w:rsidP="004B3FFC">
      <w:pPr>
        <w:pStyle w:val="p1"/>
        <w:numPr>
          <w:ilvl w:val="0"/>
          <w:numId w:val="242"/>
        </w:numPr>
        <w:rPr>
          <w:rFonts w:ascii="Calibri" w:hAnsi="Calibri" w:cs="Calibri"/>
        </w:rPr>
      </w:pPr>
      <w:r w:rsidRPr="00B149C1">
        <w:rPr>
          <w:rFonts w:ascii="Calibri" w:hAnsi="Calibri" w:cs="Calibri"/>
        </w:rPr>
        <w:t>Manual uploads do NOT show Retry File</w:t>
      </w:r>
    </w:p>
    <w:p w14:paraId="18E22394" w14:textId="77777777" w:rsidR="006B1B30" w:rsidRPr="004B10D4" w:rsidRDefault="006B1B30" w:rsidP="004B10D4">
      <w:pPr>
        <w:rPr>
          <w:rFonts w:ascii="Calibri" w:hAnsi="Calibri" w:cs="Calibri"/>
          <w:b/>
        </w:rPr>
      </w:pPr>
      <w:r w:rsidRPr="004B10D4">
        <w:rPr>
          <w:rFonts w:ascii="Calibri" w:hAnsi="Calibri" w:cs="Calibri"/>
          <w:b/>
        </w:rPr>
        <w:t>View Full Logs</w:t>
      </w:r>
    </w:p>
    <w:p w14:paraId="367BAC8C" w14:textId="77777777" w:rsidR="006B1B30" w:rsidRPr="00B149C1" w:rsidRDefault="006B1B30" w:rsidP="004B3FFC">
      <w:pPr>
        <w:pStyle w:val="p1"/>
        <w:numPr>
          <w:ilvl w:val="0"/>
          <w:numId w:val="243"/>
        </w:numPr>
        <w:rPr>
          <w:rFonts w:ascii="Calibri" w:hAnsi="Calibri" w:cs="Calibri"/>
        </w:rPr>
      </w:pPr>
      <w:r w:rsidRPr="00B149C1">
        <w:rPr>
          <w:rFonts w:ascii="Calibri" w:hAnsi="Calibri" w:cs="Calibri"/>
        </w:rPr>
        <w:t>Navigates user to Data Integrations → Sync Logs</w:t>
      </w:r>
    </w:p>
    <w:p w14:paraId="6510F3EC" w14:textId="453DABA0" w:rsidR="006B1B30" w:rsidRPr="00B149C1" w:rsidRDefault="006B1B30" w:rsidP="004B3FFC">
      <w:pPr>
        <w:pStyle w:val="p1"/>
        <w:numPr>
          <w:ilvl w:val="0"/>
          <w:numId w:val="243"/>
        </w:numPr>
        <w:rPr>
          <w:rFonts w:ascii="Calibri" w:hAnsi="Calibri" w:cs="Calibri"/>
        </w:rPr>
      </w:pPr>
      <w:r w:rsidRPr="00B149C1">
        <w:rPr>
          <w:rFonts w:ascii="Calibri" w:hAnsi="Calibri" w:cs="Calibri"/>
        </w:rPr>
        <w:t>Pre-filters to the most recent batch</w:t>
      </w:r>
    </w:p>
    <w:p w14:paraId="566A8BC2" w14:textId="77777777" w:rsidR="006B1B30" w:rsidRPr="004B10D4" w:rsidRDefault="006B1B30" w:rsidP="004B10D4">
      <w:pPr>
        <w:rPr>
          <w:rFonts w:ascii="Calibri" w:hAnsi="Calibri" w:cs="Calibri"/>
          <w:b/>
        </w:rPr>
      </w:pPr>
      <w:r w:rsidRPr="004B10D4">
        <w:rPr>
          <w:rFonts w:ascii="Calibri" w:hAnsi="Calibri" w:cs="Calibri"/>
          <w:b/>
        </w:rPr>
        <w:t>Close</w:t>
      </w:r>
    </w:p>
    <w:p w14:paraId="6DFA420C" w14:textId="5D84A08D" w:rsidR="006B1B30" w:rsidRPr="00B149C1" w:rsidRDefault="006B1B30" w:rsidP="004B3FFC">
      <w:pPr>
        <w:pStyle w:val="p1"/>
        <w:numPr>
          <w:ilvl w:val="0"/>
          <w:numId w:val="244"/>
        </w:numPr>
        <w:rPr>
          <w:rStyle w:val="s1"/>
          <w:rFonts w:ascii="Calibri" w:hAnsi="Calibri" w:cs="Calibri"/>
        </w:rPr>
      </w:pPr>
      <w:r w:rsidRPr="00B149C1">
        <w:rPr>
          <w:rFonts w:ascii="Calibri" w:hAnsi="Calibri" w:cs="Calibri"/>
        </w:rPr>
        <w:t>Closes modal</w:t>
      </w:r>
    </w:p>
    <w:p w14:paraId="78A6DAA6" w14:textId="10BA926F" w:rsidR="006B1B30" w:rsidRPr="004B10D4" w:rsidRDefault="006B1B30" w:rsidP="004B10D4">
      <w:pPr>
        <w:rPr>
          <w:rFonts w:ascii="Calibri" w:hAnsi="Calibri" w:cs="Calibri"/>
          <w:b/>
        </w:rPr>
      </w:pPr>
      <w:r w:rsidRPr="004B10D4">
        <w:rPr>
          <w:rFonts w:ascii="Calibri" w:hAnsi="Calibri" w:cs="Calibri"/>
          <w:b/>
        </w:rPr>
        <w:t>Step 3 — Review Security Snapshot Section</w:t>
      </w:r>
    </w:p>
    <w:p w14:paraId="341F16A1" w14:textId="77777777" w:rsidR="006B1B30" w:rsidRPr="00B149C1" w:rsidRDefault="006B1B30" w:rsidP="006B1B30">
      <w:pPr>
        <w:pStyle w:val="p3"/>
        <w:rPr>
          <w:rFonts w:ascii="Calibri" w:hAnsi="Calibri" w:cs="Calibri"/>
        </w:rPr>
      </w:pPr>
      <w:r w:rsidRPr="00B149C1">
        <w:rPr>
          <w:rFonts w:ascii="Calibri" w:hAnsi="Calibri" w:cs="Calibri"/>
        </w:rPr>
        <w:t>User sees:</w:t>
      </w:r>
    </w:p>
    <w:p w14:paraId="27B3EFCA" w14:textId="77777777" w:rsidR="006B1B30" w:rsidRPr="00B149C1" w:rsidRDefault="006B1B30" w:rsidP="004B3FFC">
      <w:pPr>
        <w:pStyle w:val="p1"/>
        <w:numPr>
          <w:ilvl w:val="0"/>
          <w:numId w:val="245"/>
        </w:numPr>
        <w:rPr>
          <w:rFonts w:ascii="Calibri" w:hAnsi="Calibri" w:cs="Calibri"/>
        </w:rPr>
      </w:pPr>
      <w:r w:rsidRPr="004B10D4">
        <w:rPr>
          <w:rFonts w:ascii="Calibri" w:hAnsi="Calibri" w:cs="Calibri"/>
        </w:rPr>
        <w:t>Failed Logins (24h): 3</w:t>
      </w:r>
    </w:p>
    <w:p w14:paraId="3D02CEEE" w14:textId="77777777" w:rsidR="006B1B30" w:rsidRPr="00B149C1" w:rsidRDefault="006B1B30" w:rsidP="004B3FFC">
      <w:pPr>
        <w:pStyle w:val="p1"/>
        <w:numPr>
          <w:ilvl w:val="0"/>
          <w:numId w:val="245"/>
        </w:numPr>
        <w:rPr>
          <w:rFonts w:ascii="Calibri" w:hAnsi="Calibri" w:cs="Calibri"/>
        </w:rPr>
      </w:pPr>
      <w:r w:rsidRPr="004B10D4">
        <w:rPr>
          <w:rFonts w:ascii="Calibri" w:hAnsi="Calibri" w:cs="Calibri"/>
        </w:rPr>
        <w:t>MFA Adoption: 78%</w:t>
      </w:r>
    </w:p>
    <w:p w14:paraId="5BF2FE20" w14:textId="63951912" w:rsidR="006B1B30" w:rsidRPr="00B149C1" w:rsidRDefault="006B1B30" w:rsidP="004B3FFC">
      <w:pPr>
        <w:pStyle w:val="p1"/>
        <w:numPr>
          <w:ilvl w:val="0"/>
          <w:numId w:val="245"/>
        </w:numPr>
        <w:rPr>
          <w:rFonts w:ascii="Calibri" w:hAnsi="Calibri" w:cs="Calibri"/>
        </w:rPr>
      </w:pPr>
      <w:r w:rsidRPr="004B10D4">
        <w:rPr>
          <w:rFonts w:ascii="Calibri" w:hAnsi="Calibri" w:cs="Calibri"/>
        </w:rPr>
        <w:t>Suspicious Logins: 1</w:t>
      </w:r>
    </w:p>
    <w:p w14:paraId="28E4BF70" w14:textId="50EC2156" w:rsidR="006B1B30" w:rsidRPr="00B149C1" w:rsidRDefault="006B1B30" w:rsidP="004B10D4">
      <w:pPr>
        <w:rPr>
          <w:rFonts w:ascii="Calibri" w:hAnsi="Calibri" w:cs="Calibri"/>
        </w:rPr>
      </w:pPr>
      <w:r w:rsidRPr="00B149C1">
        <w:rPr>
          <w:rFonts w:ascii="Calibri" w:hAnsi="Calibri" w:cs="Calibri"/>
        </w:rPr>
        <w:t>All numbers are clickable:</w:t>
      </w:r>
    </w:p>
    <w:p w14:paraId="1672A023" w14:textId="77777777" w:rsidR="004B10D4" w:rsidRPr="004B10D4" w:rsidRDefault="004B10D4" w:rsidP="004B10D4">
      <w:pPr>
        <w:rPr>
          <w:rFonts w:ascii="Calibri" w:hAnsi="Calibri" w:cs="Calibri"/>
          <w:bCs/>
        </w:rPr>
      </w:pPr>
    </w:p>
    <w:p w14:paraId="565A7710" w14:textId="7E638ECB" w:rsidR="006B1B30" w:rsidRPr="004B10D4" w:rsidRDefault="006B1B30" w:rsidP="004B10D4">
      <w:pPr>
        <w:rPr>
          <w:rFonts w:ascii="Calibri" w:hAnsi="Calibri" w:cs="Calibri"/>
          <w:b/>
        </w:rPr>
      </w:pPr>
      <w:r w:rsidRPr="004B10D4">
        <w:rPr>
          <w:rFonts w:ascii="Calibri" w:hAnsi="Calibri" w:cs="Calibri"/>
          <w:b/>
        </w:rPr>
        <w:t>3.1 Clicking</w:t>
      </w:r>
      <w:r w:rsidRPr="004B10D4">
        <w:rPr>
          <w:rFonts w:ascii="Calibri" w:eastAsiaTheme="majorEastAsia" w:hAnsi="Calibri" w:cs="Calibri"/>
          <w:b/>
        </w:rPr>
        <w:t> </w:t>
      </w:r>
      <w:r w:rsidRPr="004B10D4">
        <w:rPr>
          <w:rFonts w:ascii="Calibri" w:hAnsi="Calibri" w:cs="Calibri"/>
          <w:b/>
        </w:rPr>
        <w:t>Failed Logins</w:t>
      </w:r>
    </w:p>
    <w:p w14:paraId="67967C4C" w14:textId="77777777" w:rsidR="006B1B30" w:rsidRPr="00B149C1" w:rsidRDefault="006B1B30" w:rsidP="006B1B30">
      <w:pPr>
        <w:pStyle w:val="p3"/>
        <w:rPr>
          <w:rFonts w:ascii="Calibri" w:hAnsi="Calibri" w:cs="Calibri"/>
        </w:rPr>
      </w:pPr>
      <w:r w:rsidRPr="00B149C1">
        <w:rPr>
          <w:rFonts w:ascii="Calibri" w:hAnsi="Calibri" w:cs="Calibri"/>
        </w:rPr>
        <w:t>Navigates to:</w:t>
      </w:r>
    </w:p>
    <w:p w14:paraId="132B677F" w14:textId="77777777" w:rsidR="006B1B30" w:rsidRPr="00B149C1" w:rsidRDefault="006B1B30" w:rsidP="004B3FFC">
      <w:pPr>
        <w:pStyle w:val="p1"/>
        <w:numPr>
          <w:ilvl w:val="0"/>
          <w:numId w:val="246"/>
        </w:numPr>
        <w:rPr>
          <w:rFonts w:ascii="Calibri" w:hAnsi="Calibri" w:cs="Calibri"/>
        </w:rPr>
      </w:pPr>
      <w:r w:rsidRPr="00B149C1">
        <w:rPr>
          <w:rFonts w:ascii="Calibri" w:hAnsi="Calibri" w:cs="Calibri"/>
        </w:rPr>
        <w:t>Security &amp; Controls → Access Monitoring</w:t>
      </w:r>
    </w:p>
    <w:p w14:paraId="032E3E98" w14:textId="77777777" w:rsidR="006B1B30" w:rsidRPr="00B149C1" w:rsidRDefault="006B1B30" w:rsidP="004B3FFC">
      <w:pPr>
        <w:pStyle w:val="p1"/>
        <w:numPr>
          <w:ilvl w:val="0"/>
          <w:numId w:val="246"/>
        </w:numPr>
        <w:rPr>
          <w:rFonts w:ascii="Calibri" w:hAnsi="Calibri" w:cs="Calibri"/>
        </w:rPr>
      </w:pPr>
      <w:r w:rsidRPr="00B149C1">
        <w:rPr>
          <w:rFonts w:ascii="Calibri" w:hAnsi="Calibri" w:cs="Calibri"/>
        </w:rPr>
        <w:t>Pre-filtered to show failed login events</w:t>
      </w:r>
    </w:p>
    <w:p w14:paraId="2023FD53" w14:textId="77777777" w:rsidR="006B1B30" w:rsidRPr="00B149C1" w:rsidRDefault="006B1B30" w:rsidP="006B1B30">
      <w:pPr>
        <w:pStyle w:val="p1"/>
        <w:rPr>
          <w:rFonts w:ascii="Calibri" w:hAnsi="Calibri" w:cs="Calibri"/>
        </w:rPr>
      </w:pPr>
    </w:p>
    <w:p w14:paraId="4309FC8E" w14:textId="5129C247" w:rsidR="006B1B30" w:rsidRPr="004B10D4" w:rsidRDefault="006B1B30" w:rsidP="004B10D4">
      <w:pPr>
        <w:rPr>
          <w:rFonts w:ascii="Calibri" w:hAnsi="Calibri" w:cs="Calibri"/>
          <w:b/>
        </w:rPr>
      </w:pPr>
      <w:r w:rsidRPr="004B10D4">
        <w:rPr>
          <w:rFonts w:ascii="Calibri" w:hAnsi="Calibri" w:cs="Calibri"/>
          <w:b/>
        </w:rPr>
        <w:t>3.2 Clicking</w:t>
      </w:r>
      <w:r w:rsidRPr="006F6A7E">
        <w:rPr>
          <w:rFonts w:ascii="Calibri" w:eastAsiaTheme="majorEastAsia" w:hAnsi="Calibri" w:cs="Calibri"/>
          <w:b/>
        </w:rPr>
        <w:t> </w:t>
      </w:r>
      <w:r w:rsidRPr="004B10D4">
        <w:rPr>
          <w:rFonts w:ascii="Calibri" w:hAnsi="Calibri" w:cs="Calibri"/>
          <w:b/>
        </w:rPr>
        <w:t>MFA Adoption</w:t>
      </w:r>
    </w:p>
    <w:p w14:paraId="712AAE3F" w14:textId="77777777" w:rsidR="006B1B30" w:rsidRPr="00B149C1" w:rsidRDefault="006B1B30" w:rsidP="006B1B30">
      <w:pPr>
        <w:pStyle w:val="p3"/>
        <w:rPr>
          <w:rFonts w:ascii="Calibri" w:hAnsi="Calibri" w:cs="Calibri"/>
        </w:rPr>
      </w:pPr>
      <w:r w:rsidRPr="00B149C1">
        <w:rPr>
          <w:rFonts w:ascii="Calibri" w:hAnsi="Calibri" w:cs="Calibri"/>
        </w:rPr>
        <w:t>Navigates to:</w:t>
      </w:r>
    </w:p>
    <w:p w14:paraId="0D6B9EDA" w14:textId="77777777" w:rsidR="006B1B30" w:rsidRPr="00B149C1" w:rsidRDefault="006B1B30" w:rsidP="004B3FFC">
      <w:pPr>
        <w:pStyle w:val="p1"/>
        <w:numPr>
          <w:ilvl w:val="0"/>
          <w:numId w:val="247"/>
        </w:numPr>
        <w:rPr>
          <w:rFonts w:ascii="Calibri" w:hAnsi="Calibri" w:cs="Calibri"/>
        </w:rPr>
      </w:pPr>
      <w:r w:rsidRPr="00B149C1">
        <w:rPr>
          <w:rFonts w:ascii="Calibri" w:hAnsi="Calibri" w:cs="Calibri"/>
        </w:rPr>
        <w:t>Security &amp; Controls → Audit &amp; Logging Controls</w:t>
      </w:r>
    </w:p>
    <w:p w14:paraId="14A118D5" w14:textId="34D885B1" w:rsidR="006B1B30" w:rsidRPr="00B149C1" w:rsidRDefault="006B1B30" w:rsidP="004B3FFC">
      <w:pPr>
        <w:pStyle w:val="p1"/>
        <w:numPr>
          <w:ilvl w:val="0"/>
          <w:numId w:val="247"/>
        </w:numPr>
        <w:rPr>
          <w:rFonts w:ascii="Calibri" w:hAnsi="Calibri" w:cs="Calibri"/>
        </w:rPr>
      </w:pPr>
      <w:r w:rsidRPr="00B149C1">
        <w:rPr>
          <w:rFonts w:ascii="Calibri" w:hAnsi="Calibri" w:cs="Calibri"/>
        </w:rPr>
        <w:t>Opens Security Events modal filtered by MFA events</w:t>
      </w:r>
    </w:p>
    <w:p w14:paraId="03426AA4" w14:textId="77777777" w:rsidR="006B1B30" w:rsidRPr="004B10D4" w:rsidRDefault="006B1B30" w:rsidP="004B10D4">
      <w:pPr>
        <w:rPr>
          <w:rFonts w:ascii="Calibri" w:hAnsi="Calibri" w:cs="Calibri"/>
          <w:b/>
        </w:rPr>
      </w:pPr>
      <w:r w:rsidRPr="004B10D4">
        <w:rPr>
          <w:rFonts w:ascii="Calibri" w:hAnsi="Calibri" w:cs="Calibri"/>
          <w:b/>
        </w:rPr>
        <w:t>3.3 Clicking</w:t>
      </w:r>
      <w:r w:rsidRPr="006F6A7E">
        <w:rPr>
          <w:rFonts w:ascii="Calibri" w:eastAsiaTheme="majorEastAsia" w:hAnsi="Calibri" w:cs="Calibri"/>
          <w:b/>
        </w:rPr>
        <w:t> </w:t>
      </w:r>
    </w:p>
    <w:p w14:paraId="2601BF17" w14:textId="77777777" w:rsidR="006B1B30" w:rsidRDefault="006B1B30" w:rsidP="004B10D4">
      <w:pPr>
        <w:rPr>
          <w:rFonts w:ascii="Calibri" w:hAnsi="Calibri" w:cs="Calibri"/>
          <w:b/>
        </w:rPr>
      </w:pPr>
      <w:r w:rsidRPr="004B10D4">
        <w:rPr>
          <w:rFonts w:ascii="Calibri" w:hAnsi="Calibri" w:cs="Calibri"/>
          <w:b/>
        </w:rPr>
        <w:t>Suspicious Logins</w:t>
      </w:r>
    </w:p>
    <w:p w14:paraId="3070F50A" w14:textId="77777777" w:rsidR="0076551B" w:rsidRDefault="0076551B" w:rsidP="004B10D4">
      <w:pPr>
        <w:rPr>
          <w:rFonts w:ascii="Calibri" w:hAnsi="Calibri" w:cs="Calibri"/>
          <w:b/>
        </w:rPr>
      </w:pPr>
    </w:p>
    <w:p w14:paraId="4542B1FD" w14:textId="58AD3CD1" w:rsidR="0076551B" w:rsidRPr="00D30053" w:rsidRDefault="0076551B" w:rsidP="004B10D4">
      <w:pPr>
        <w:rPr>
          <w:rFonts w:ascii="Calibri" w:hAnsi="Calibri" w:cs="Calibri"/>
          <w:bCs/>
        </w:rPr>
      </w:pPr>
      <w:commentRangeStart w:id="0"/>
      <w:r w:rsidRPr="00D30053">
        <w:rPr>
          <w:rFonts w:ascii="Calibri" w:hAnsi="Calibri" w:cs="Calibri"/>
          <w:bCs/>
        </w:rPr>
        <w:t xml:space="preserve">The column name Risk </w:t>
      </w:r>
      <w:r w:rsidR="00BB24ED" w:rsidRPr="00D30053">
        <w:rPr>
          <w:rFonts w:ascii="Calibri" w:hAnsi="Calibri" w:cs="Calibri"/>
          <w:bCs/>
        </w:rPr>
        <w:t>Score</w:t>
      </w:r>
      <w:r w:rsidRPr="00D30053">
        <w:rPr>
          <w:rFonts w:ascii="Calibri" w:hAnsi="Calibri" w:cs="Calibri"/>
          <w:bCs/>
        </w:rPr>
        <w:t xml:space="preserve"> should be changes as Severity in </w:t>
      </w:r>
      <w:r w:rsidR="00BB24ED" w:rsidRPr="00D30053">
        <w:rPr>
          <w:rFonts w:ascii="Calibri" w:hAnsi="Calibri" w:cs="Calibri"/>
          <w:bCs/>
        </w:rPr>
        <w:t>Authentication</w:t>
      </w:r>
      <w:r w:rsidRPr="00D30053">
        <w:rPr>
          <w:rFonts w:ascii="Calibri" w:hAnsi="Calibri" w:cs="Calibri"/>
          <w:bCs/>
        </w:rPr>
        <w:t xml:space="preserve"> </w:t>
      </w:r>
      <w:r w:rsidR="00BB24ED" w:rsidRPr="00D30053">
        <w:rPr>
          <w:rFonts w:ascii="Calibri" w:hAnsi="Calibri" w:cs="Calibri"/>
          <w:bCs/>
        </w:rPr>
        <w:t>Metrics &gt;</w:t>
      </w:r>
      <w:r w:rsidRPr="00D30053">
        <w:rPr>
          <w:rFonts w:ascii="Calibri" w:hAnsi="Calibri" w:cs="Calibri"/>
          <w:bCs/>
        </w:rPr>
        <w:t>&gt; Sus</w:t>
      </w:r>
      <w:r w:rsidR="0007474C" w:rsidRPr="00D30053">
        <w:rPr>
          <w:rFonts w:ascii="Calibri" w:hAnsi="Calibri" w:cs="Calibri"/>
          <w:bCs/>
        </w:rPr>
        <w:t>picious login modal</w:t>
      </w:r>
    </w:p>
    <w:p w14:paraId="1DEFE5FB" w14:textId="77777777" w:rsidR="0007474C" w:rsidRPr="00D30053" w:rsidRDefault="0007474C" w:rsidP="004B10D4">
      <w:pPr>
        <w:rPr>
          <w:rFonts w:ascii="Calibri" w:hAnsi="Calibri" w:cs="Calibri"/>
          <w:bCs/>
        </w:rPr>
      </w:pPr>
    </w:p>
    <w:p w14:paraId="74E45815" w14:textId="4BBBBB28" w:rsidR="0007474C" w:rsidRPr="00D30053" w:rsidRDefault="0007474C" w:rsidP="0007474C">
      <w:pPr>
        <w:rPr>
          <w:rFonts w:ascii="Calibri" w:hAnsi="Calibri" w:cs="Calibri"/>
          <w:bCs/>
        </w:rPr>
      </w:pPr>
      <w:r w:rsidRPr="00D30053">
        <w:rPr>
          <w:rFonts w:ascii="Calibri" w:hAnsi="Calibri" w:cs="Calibri"/>
          <w:bCs/>
        </w:rPr>
        <w:t xml:space="preserve">The column name Risk Level should be changes as Severity in </w:t>
      </w:r>
      <w:r w:rsidR="00D30053" w:rsidRPr="00D30053">
        <w:rPr>
          <w:rFonts w:ascii="Calibri" w:hAnsi="Calibri" w:cs="Calibri"/>
          <w:bCs/>
        </w:rPr>
        <w:t>Dashboard</w:t>
      </w:r>
      <w:r w:rsidR="00BB24ED" w:rsidRPr="00D30053">
        <w:rPr>
          <w:rFonts w:ascii="Calibri" w:hAnsi="Calibri" w:cs="Calibri"/>
          <w:bCs/>
        </w:rPr>
        <w:t xml:space="preserve"> &gt;</w:t>
      </w:r>
      <w:r w:rsidRPr="00D30053">
        <w:rPr>
          <w:rFonts w:ascii="Calibri" w:hAnsi="Calibri" w:cs="Calibri"/>
          <w:bCs/>
        </w:rPr>
        <w:t>&gt; Suspicious login modal</w:t>
      </w:r>
      <w:commentRangeEnd w:id="0"/>
      <w:r w:rsidR="0017048C" w:rsidRPr="00D30053">
        <w:rPr>
          <w:rStyle w:val="CommentReference"/>
          <w:rFonts w:ascii="Calibri" w:hAnsi="Calibri" w:cs="Calibri"/>
          <w:bCs/>
          <w:sz w:val="24"/>
          <w:szCs w:val="24"/>
        </w:rPr>
        <w:commentReference w:id="0"/>
      </w:r>
    </w:p>
    <w:p w14:paraId="2C0CA0F6" w14:textId="2D05D025" w:rsidR="006B1B30" w:rsidRPr="00B149C1" w:rsidRDefault="006B1B30" w:rsidP="006B1B30">
      <w:pPr>
        <w:pStyle w:val="p3"/>
        <w:rPr>
          <w:rFonts w:ascii="Calibri" w:hAnsi="Calibri" w:cs="Calibri"/>
        </w:rPr>
      </w:pPr>
      <w:r w:rsidRPr="00B149C1">
        <w:rPr>
          <w:rFonts w:ascii="Calibri" w:hAnsi="Calibri" w:cs="Calibri"/>
        </w:rPr>
        <w:t>Navigates to</w:t>
      </w:r>
    </w:p>
    <w:p w14:paraId="7B87D268" w14:textId="77777777" w:rsidR="006B1B30" w:rsidRPr="00B149C1" w:rsidRDefault="006B1B30" w:rsidP="004B3FFC">
      <w:pPr>
        <w:pStyle w:val="p1"/>
        <w:numPr>
          <w:ilvl w:val="0"/>
          <w:numId w:val="248"/>
        </w:numPr>
        <w:rPr>
          <w:rFonts w:ascii="Calibri" w:hAnsi="Calibri" w:cs="Calibri"/>
        </w:rPr>
      </w:pPr>
      <w:r w:rsidRPr="00B149C1">
        <w:rPr>
          <w:rFonts w:ascii="Calibri" w:hAnsi="Calibri" w:cs="Calibri"/>
        </w:rPr>
        <w:t>Security &amp; Controls → Access Monitoring</w:t>
      </w:r>
    </w:p>
    <w:p w14:paraId="249FE634" w14:textId="77777777" w:rsidR="006B1B30" w:rsidRPr="00B149C1" w:rsidRDefault="006B1B30" w:rsidP="004B3FFC">
      <w:pPr>
        <w:pStyle w:val="p1"/>
        <w:numPr>
          <w:ilvl w:val="0"/>
          <w:numId w:val="248"/>
        </w:numPr>
        <w:rPr>
          <w:rFonts w:ascii="Calibri" w:hAnsi="Calibri" w:cs="Calibri"/>
        </w:rPr>
      </w:pPr>
      <w:r w:rsidRPr="00B149C1">
        <w:rPr>
          <w:rFonts w:ascii="Calibri" w:hAnsi="Calibri" w:cs="Calibri"/>
        </w:rPr>
        <w:t>Filters for “Suspicious” events</w:t>
      </w:r>
    </w:p>
    <w:p w14:paraId="254F2D7D" w14:textId="68DA363D" w:rsidR="006B1B30" w:rsidRPr="00B149C1" w:rsidRDefault="006B1B30" w:rsidP="006B1B30">
      <w:pPr>
        <w:rPr>
          <w:rStyle w:val="s1"/>
          <w:rFonts w:ascii="Calibri" w:hAnsi="Calibri" w:cs="Calibri"/>
        </w:rPr>
      </w:pPr>
    </w:p>
    <w:p w14:paraId="72BB7C59" w14:textId="3AFC5E3E" w:rsidR="006B1B30" w:rsidRPr="004B10D4" w:rsidRDefault="006B1B30" w:rsidP="004B10D4">
      <w:pPr>
        <w:rPr>
          <w:rFonts w:ascii="Calibri" w:hAnsi="Calibri" w:cs="Calibri"/>
          <w:b/>
        </w:rPr>
      </w:pPr>
      <w:r w:rsidRPr="004B10D4">
        <w:rPr>
          <w:rFonts w:ascii="Calibri" w:hAnsi="Calibri" w:cs="Calibri"/>
          <w:b/>
        </w:rPr>
        <w:t>Step 4 — Review Documents &amp; Compliance Alerts</w:t>
      </w:r>
    </w:p>
    <w:p w14:paraId="1D9E6310" w14:textId="77777777" w:rsidR="006B1B30" w:rsidRPr="00B149C1" w:rsidRDefault="006B1B30" w:rsidP="006B1B30">
      <w:pPr>
        <w:pStyle w:val="p3"/>
        <w:rPr>
          <w:rFonts w:ascii="Calibri" w:hAnsi="Calibri" w:cs="Calibri"/>
        </w:rPr>
      </w:pPr>
      <w:r w:rsidRPr="00B149C1">
        <w:rPr>
          <w:rFonts w:ascii="Calibri" w:hAnsi="Calibri" w:cs="Calibri"/>
        </w:rPr>
        <w:t>User sees clickable alerts, e.g.:</w:t>
      </w:r>
    </w:p>
    <w:p w14:paraId="604B1289" w14:textId="77777777" w:rsidR="006B1B30" w:rsidRPr="004B10D4" w:rsidRDefault="006B1B30" w:rsidP="006B1B30">
      <w:pPr>
        <w:pStyle w:val="HTMLPreformatted"/>
        <w:rPr>
          <w:rStyle w:val="HTMLCode"/>
          <w:rFonts w:ascii="Calibri" w:hAnsi="Calibri" w:cs="Calibri"/>
          <w:sz w:val="24"/>
          <w:szCs w:val="24"/>
        </w:rPr>
      </w:pPr>
      <w:r w:rsidRPr="004B10D4">
        <w:rPr>
          <w:rStyle w:val="HTMLCode"/>
          <w:rFonts w:ascii="Calibri" w:hAnsi="Calibri" w:cs="Calibri"/>
          <w:sz w:val="24"/>
          <w:szCs w:val="24"/>
        </w:rPr>
        <w:t>Privacy policy for Polar Middle School is missing.</w:t>
      </w:r>
    </w:p>
    <w:p w14:paraId="3B12F4AD" w14:textId="77777777" w:rsidR="006B1B30" w:rsidRPr="004B10D4" w:rsidRDefault="006B1B30" w:rsidP="006B1B30">
      <w:pPr>
        <w:pStyle w:val="HTMLPreformatted"/>
        <w:rPr>
          <w:rStyle w:val="HTMLCode"/>
          <w:rFonts w:ascii="Calibri" w:hAnsi="Calibri" w:cs="Calibri"/>
          <w:sz w:val="24"/>
          <w:szCs w:val="24"/>
        </w:rPr>
      </w:pPr>
      <w:r w:rsidRPr="004B10D4">
        <w:rPr>
          <w:rStyle w:val="HTMLCode"/>
          <w:rFonts w:ascii="Calibri" w:hAnsi="Calibri" w:cs="Calibri"/>
          <w:sz w:val="24"/>
          <w:szCs w:val="24"/>
        </w:rPr>
        <w:t>Privacy policy for Washington Middle School is missing.</w:t>
      </w:r>
    </w:p>
    <w:p w14:paraId="009091DF" w14:textId="77777777" w:rsidR="004B10D4" w:rsidRPr="00B149C1" w:rsidRDefault="004B10D4" w:rsidP="006B1B30">
      <w:pPr>
        <w:pStyle w:val="HTMLPreformatted"/>
        <w:rPr>
          <w:rFonts w:ascii="Calibri" w:hAnsi="Calibri" w:cs="Calibri"/>
        </w:rPr>
      </w:pPr>
    </w:p>
    <w:p w14:paraId="614161B2" w14:textId="77777777" w:rsidR="006B1B30" w:rsidRPr="004B10D4" w:rsidRDefault="006B1B30" w:rsidP="004B10D4">
      <w:pPr>
        <w:rPr>
          <w:rFonts w:ascii="Calibri" w:hAnsi="Calibri" w:cs="Calibri"/>
          <w:b/>
        </w:rPr>
      </w:pPr>
      <w:r w:rsidRPr="004B10D4">
        <w:rPr>
          <w:rFonts w:ascii="Calibri" w:hAnsi="Calibri" w:cs="Calibri"/>
          <w:b/>
        </w:rPr>
        <w:t>Clicking a compliance alert performs:</w:t>
      </w:r>
    </w:p>
    <w:p w14:paraId="244DC321" w14:textId="77777777" w:rsidR="006B1B30" w:rsidRPr="00B149C1" w:rsidRDefault="006B1B30" w:rsidP="004B3FFC">
      <w:pPr>
        <w:pStyle w:val="p1"/>
        <w:numPr>
          <w:ilvl w:val="0"/>
          <w:numId w:val="249"/>
        </w:numPr>
        <w:rPr>
          <w:rFonts w:ascii="Calibri" w:hAnsi="Calibri" w:cs="Calibri"/>
        </w:rPr>
      </w:pPr>
      <w:r w:rsidRPr="00B149C1">
        <w:rPr>
          <w:rFonts w:ascii="Calibri" w:hAnsi="Calibri" w:cs="Calibri"/>
        </w:rPr>
        <w:t xml:space="preserve">Navigates to </w:t>
      </w:r>
      <w:r w:rsidRPr="00B149C1">
        <w:rPr>
          <w:rStyle w:val="s1"/>
          <w:rFonts w:ascii="Calibri" w:eastAsiaTheme="majorEastAsia" w:hAnsi="Calibri" w:cs="Calibri"/>
          <w:b/>
        </w:rPr>
        <w:t>Compliance Documents</w:t>
      </w:r>
      <w:r w:rsidRPr="00B149C1">
        <w:rPr>
          <w:rFonts w:ascii="Calibri" w:hAnsi="Calibri" w:cs="Calibri"/>
        </w:rPr>
        <w:t xml:space="preserve"> screen</w:t>
      </w:r>
    </w:p>
    <w:p w14:paraId="56439E2E" w14:textId="77777777" w:rsidR="006B1B30" w:rsidRPr="00B149C1" w:rsidRDefault="006B1B30" w:rsidP="004B3FFC">
      <w:pPr>
        <w:pStyle w:val="p1"/>
        <w:numPr>
          <w:ilvl w:val="0"/>
          <w:numId w:val="249"/>
        </w:numPr>
        <w:rPr>
          <w:rFonts w:ascii="Calibri" w:hAnsi="Calibri" w:cs="Calibri"/>
        </w:rPr>
      </w:pPr>
      <w:r w:rsidRPr="00B149C1">
        <w:rPr>
          <w:rFonts w:ascii="Calibri" w:hAnsi="Calibri" w:cs="Calibri"/>
        </w:rPr>
        <w:t xml:space="preserve">Auto-selects </w:t>
      </w:r>
      <w:r w:rsidRPr="00B149C1">
        <w:rPr>
          <w:rStyle w:val="s1"/>
          <w:rFonts w:ascii="Calibri" w:eastAsiaTheme="majorEastAsia" w:hAnsi="Calibri" w:cs="Calibri"/>
          <w:b/>
        </w:rPr>
        <w:t>Schools</w:t>
      </w:r>
      <w:r w:rsidRPr="00B149C1">
        <w:rPr>
          <w:rFonts w:ascii="Calibri" w:hAnsi="Calibri" w:cs="Calibri"/>
        </w:rPr>
        <w:t xml:space="preserve"> tab</w:t>
      </w:r>
    </w:p>
    <w:p w14:paraId="7B1838B4" w14:textId="77777777" w:rsidR="006B1B30" w:rsidRPr="00B149C1" w:rsidRDefault="006B1B30" w:rsidP="004B3FFC">
      <w:pPr>
        <w:pStyle w:val="p1"/>
        <w:numPr>
          <w:ilvl w:val="0"/>
          <w:numId w:val="249"/>
        </w:numPr>
        <w:rPr>
          <w:rFonts w:ascii="Calibri" w:hAnsi="Calibri" w:cs="Calibri"/>
        </w:rPr>
      </w:pPr>
      <w:r w:rsidRPr="00B149C1">
        <w:rPr>
          <w:rFonts w:ascii="Calibri" w:hAnsi="Calibri" w:cs="Calibri"/>
        </w:rPr>
        <w:t>Auto-opens the school’s folder</w:t>
      </w:r>
    </w:p>
    <w:p w14:paraId="34F59D3F" w14:textId="3F1D7537" w:rsidR="006B1B30" w:rsidRPr="00B149C1" w:rsidRDefault="006B1B30" w:rsidP="004B3FFC">
      <w:pPr>
        <w:pStyle w:val="p1"/>
        <w:numPr>
          <w:ilvl w:val="0"/>
          <w:numId w:val="249"/>
        </w:numPr>
        <w:rPr>
          <w:rFonts w:ascii="Calibri" w:hAnsi="Calibri" w:cs="Calibri"/>
        </w:rPr>
      </w:pPr>
      <w:r w:rsidRPr="00B149C1">
        <w:rPr>
          <w:rFonts w:ascii="Calibri" w:hAnsi="Calibri" w:cs="Calibri"/>
        </w:rPr>
        <w:t>Highlights the missing document type</w:t>
      </w:r>
    </w:p>
    <w:p w14:paraId="4B2A78D5" w14:textId="1E09F82B" w:rsidR="006B1B30" w:rsidRPr="00B149C1" w:rsidRDefault="006B1B30" w:rsidP="004B10D4">
      <w:pPr>
        <w:pStyle w:val="p3"/>
        <w:rPr>
          <w:rStyle w:val="s1"/>
          <w:rFonts w:ascii="Calibri" w:hAnsi="Calibri" w:cs="Calibri"/>
        </w:rPr>
      </w:pPr>
      <w:r w:rsidRPr="00B149C1">
        <w:rPr>
          <w:rFonts w:ascii="Calibri" w:hAnsi="Calibri" w:cs="Calibri"/>
        </w:rPr>
        <w:t>If folder doesn’t exist → show “No documents uploaded” state.</w:t>
      </w:r>
      <w:r w:rsidR="00627450" w:rsidRPr="006F6A7E">
        <w:rPr>
          <w:rFonts w:ascii="Calibri" w:hAnsi="Calibri" w:cs="Calibri"/>
        </w:rPr>
        <w:t xml:space="preserve"> </w:t>
      </w:r>
    </w:p>
    <w:p w14:paraId="06DD3B24" w14:textId="28E06A72" w:rsidR="006B1B30" w:rsidRPr="004B10D4" w:rsidRDefault="006B1B30" w:rsidP="004B10D4">
      <w:pPr>
        <w:rPr>
          <w:rFonts w:ascii="Calibri" w:hAnsi="Calibri" w:cs="Calibri"/>
          <w:b/>
        </w:rPr>
      </w:pPr>
      <w:r w:rsidRPr="004B10D4">
        <w:rPr>
          <w:rFonts w:ascii="Calibri" w:hAnsi="Calibri" w:cs="Calibri"/>
          <w:b/>
        </w:rPr>
        <w:t>Step 5 — Review Recent Notifications</w:t>
      </w:r>
    </w:p>
    <w:p w14:paraId="70327E8F" w14:textId="77777777" w:rsidR="006B1B30" w:rsidRPr="00B149C1" w:rsidRDefault="006B1B30" w:rsidP="006B1B30">
      <w:pPr>
        <w:pStyle w:val="p3"/>
        <w:rPr>
          <w:rFonts w:ascii="Calibri" w:hAnsi="Calibri" w:cs="Calibri"/>
        </w:rPr>
      </w:pPr>
      <w:r w:rsidRPr="00B149C1">
        <w:rPr>
          <w:rFonts w:ascii="Calibri" w:hAnsi="Calibri" w:cs="Calibri"/>
        </w:rPr>
        <w:t>User sees most recent notifications:</w:t>
      </w:r>
    </w:p>
    <w:p w14:paraId="5C2E33C7" w14:textId="77777777" w:rsidR="006B1B30" w:rsidRPr="00B149C1" w:rsidRDefault="006B1B30" w:rsidP="004B3FFC">
      <w:pPr>
        <w:pStyle w:val="p1"/>
        <w:numPr>
          <w:ilvl w:val="0"/>
          <w:numId w:val="250"/>
        </w:numPr>
        <w:rPr>
          <w:rFonts w:ascii="Calibri" w:hAnsi="Calibri" w:cs="Calibri"/>
        </w:rPr>
      </w:pPr>
      <w:r w:rsidRPr="00B149C1">
        <w:rPr>
          <w:rFonts w:ascii="Calibri" w:hAnsi="Calibri" w:cs="Calibri"/>
        </w:rPr>
        <w:t>Sync failed</w:t>
      </w:r>
    </w:p>
    <w:p w14:paraId="73852E7C" w14:textId="77777777" w:rsidR="006B1B30" w:rsidRPr="00B149C1" w:rsidRDefault="006B1B30" w:rsidP="004B3FFC">
      <w:pPr>
        <w:pStyle w:val="p1"/>
        <w:numPr>
          <w:ilvl w:val="0"/>
          <w:numId w:val="250"/>
        </w:numPr>
        <w:rPr>
          <w:rFonts w:ascii="Calibri" w:hAnsi="Calibri" w:cs="Calibri"/>
        </w:rPr>
      </w:pPr>
      <w:r w:rsidRPr="00B149C1">
        <w:rPr>
          <w:rFonts w:ascii="Calibri" w:hAnsi="Calibri" w:cs="Calibri"/>
        </w:rPr>
        <w:t>Document expiring</w:t>
      </w:r>
    </w:p>
    <w:p w14:paraId="5755390A" w14:textId="77777777" w:rsidR="006B1B30" w:rsidRPr="00B149C1" w:rsidRDefault="006B1B30" w:rsidP="004B3FFC">
      <w:pPr>
        <w:pStyle w:val="p1"/>
        <w:numPr>
          <w:ilvl w:val="0"/>
          <w:numId w:val="250"/>
        </w:numPr>
        <w:rPr>
          <w:rFonts w:ascii="Calibri" w:hAnsi="Calibri" w:cs="Calibri"/>
        </w:rPr>
      </w:pPr>
      <w:r w:rsidRPr="00B149C1">
        <w:rPr>
          <w:rFonts w:ascii="Calibri" w:hAnsi="Calibri" w:cs="Calibri"/>
        </w:rPr>
        <w:t>Suspicious login</w:t>
      </w:r>
    </w:p>
    <w:p w14:paraId="18445EB2" w14:textId="61E1EDAE" w:rsidR="006B1B30" w:rsidRPr="00B149C1" w:rsidRDefault="006B1B30" w:rsidP="004B3FFC">
      <w:pPr>
        <w:pStyle w:val="p1"/>
        <w:numPr>
          <w:ilvl w:val="0"/>
          <w:numId w:val="250"/>
        </w:numPr>
        <w:rPr>
          <w:rFonts w:ascii="Calibri" w:hAnsi="Calibri" w:cs="Calibri"/>
        </w:rPr>
      </w:pPr>
      <w:r w:rsidRPr="00B149C1">
        <w:rPr>
          <w:rFonts w:ascii="Calibri" w:hAnsi="Calibri" w:cs="Calibri"/>
        </w:rPr>
        <w:t>System state alerts</w:t>
      </w:r>
    </w:p>
    <w:p w14:paraId="07041CFE" w14:textId="1D2788AC" w:rsidR="006B1B30" w:rsidRPr="004B10D4" w:rsidRDefault="006B1B30" w:rsidP="004B10D4">
      <w:pPr>
        <w:rPr>
          <w:rFonts w:ascii="Calibri" w:hAnsi="Calibri" w:cs="Calibri"/>
          <w:b/>
        </w:rPr>
      </w:pPr>
      <w:r w:rsidRPr="004B10D4">
        <w:rPr>
          <w:rFonts w:ascii="Calibri" w:hAnsi="Calibri" w:cs="Calibri"/>
          <w:b/>
        </w:rPr>
        <w:t>Clicking</w:t>
      </w:r>
      <w:r w:rsidRPr="006F6A7E">
        <w:rPr>
          <w:rFonts w:ascii="Calibri" w:eastAsiaTheme="majorEastAsia" w:hAnsi="Calibri" w:cs="Calibri"/>
          <w:b/>
        </w:rPr>
        <w:t> </w:t>
      </w:r>
      <w:r w:rsidRPr="004B10D4">
        <w:rPr>
          <w:rFonts w:ascii="Calibri" w:hAnsi="Calibri" w:cs="Calibri"/>
          <w:b/>
        </w:rPr>
        <w:t>View All Notifications</w:t>
      </w:r>
    </w:p>
    <w:p w14:paraId="43D8FC0A" w14:textId="77777777" w:rsidR="006B1B30" w:rsidRPr="00B149C1" w:rsidRDefault="006B1B30" w:rsidP="006B1B30">
      <w:pPr>
        <w:pStyle w:val="p3"/>
        <w:rPr>
          <w:rFonts w:ascii="Calibri" w:hAnsi="Calibri" w:cs="Calibri"/>
        </w:rPr>
      </w:pPr>
      <w:r w:rsidRPr="00B149C1">
        <w:rPr>
          <w:rFonts w:ascii="Calibri" w:hAnsi="Calibri" w:cs="Calibri"/>
        </w:rPr>
        <w:t>Navigates to:</w:t>
      </w:r>
    </w:p>
    <w:p w14:paraId="098560B2" w14:textId="222E4EED" w:rsidR="006B1B30" w:rsidRPr="004B10D4" w:rsidRDefault="006B1B30" w:rsidP="004B3FFC">
      <w:pPr>
        <w:pStyle w:val="p1"/>
        <w:numPr>
          <w:ilvl w:val="0"/>
          <w:numId w:val="251"/>
        </w:numPr>
        <w:rPr>
          <w:rFonts w:ascii="Calibri" w:hAnsi="Calibri" w:cs="Calibri"/>
        </w:rPr>
      </w:pPr>
      <w:r w:rsidRPr="00B149C1">
        <w:rPr>
          <w:rFonts w:ascii="Calibri" w:hAnsi="Calibri" w:cs="Calibri"/>
        </w:rPr>
        <w:t xml:space="preserve">Notifications &amp; Settings → </w:t>
      </w:r>
      <w:r w:rsidRPr="004B10D4">
        <w:rPr>
          <w:rStyle w:val="s1"/>
          <w:rFonts w:ascii="Calibri" w:eastAsiaTheme="majorEastAsia" w:hAnsi="Calibri" w:cs="Calibri"/>
        </w:rPr>
        <w:t>All Notifications</w:t>
      </w:r>
      <w:r w:rsidRPr="00B149C1">
        <w:rPr>
          <w:rFonts w:ascii="Calibri" w:hAnsi="Calibri" w:cs="Calibri"/>
        </w:rPr>
        <w:t xml:space="preserve"> tab</w:t>
      </w:r>
    </w:p>
    <w:p w14:paraId="63F322D5" w14:textId="2030D235" w:rsidR="006B1B30" w:rsidRPr="004B10D4" w:rsidRDefault="006B1B30" w:rsidP="004B10D4">
      <w:pPr>
        <w:spacing w:before="100" w:beforeAutospacing="1" w:after="100" w:afterAutospacing="1"/>
        <w:outlineLvl w:val="2"/>
        <w:rPr>
          <w:rFonts w:ascii="Calibri" w:hAnsi="Calibri" w:cs="Calibri"/>
          <w:b/>
          <w:sz w:val="27"/>
          <w:szCs w:val="27"/>
        </w:rPr>
      </w:pPr>
      <w:r w:rsidRPr="004B10D4">
        <w:rPr>
          <w:rFonts w:ascii="Calibri" w:hAnsi="Calibri" w:cs="Calibri"/>
          <w:b/>
          <w:sz w:val="27"/>
          <w:szCs w:val="27"/>
        </w:rPr>
        <w:t>Negative Flow</w:t>
      </w:r>
    </w:p>
    <w:p w14:paraId="018C304E" w14:textId="0AA6F30E" w:rsidR="006B1B30" w:rsidRPr="00B149C1" w:rsidRDefault="006B1B30" w:rsidP="004B3FFC">
      <w:pPr>
        <w:pStyle w:val="ListParagraph"/>
        <w:numPr>
          <w:ilvl w:val="0"/>
          <w:numId w:val="319"/>
        </w:numPr>
        <w:rPr>
          <w:rFonts w:ascii="Calibri" w:hAnsi="Calibri" w:cs="Calibri"/>
        </w:rPr>
      </w:pPr>
      <w:r w:rsidRPr="00B149C1">
        <w:rPr>
          <w:rFonts w:ascii="Calibri" w:hAnsi="Calibri" w:cs="Calibri"/>
        </w:rPr>
        <w:t>No Sync Errors Exist</w:t>
      </w:r>
    </w:p>
    <w:p w14:paraId="03987401" w14:textId="77777777" w:rsidR="004B10D4" w:rsidRPr="004B10D4" w:rsidRDefault="004B10D4" w:rsidP="004B10D4">
      <w:pPr>
        <w:pStyle w:val="ListParagraph"/>
        <w:rPr>
          <w:rFonts w:ascii="Calibri" w:hAnsi="Calibri" w:cs="Calibri"/>
        </w:rPr>
      </w:pPr>
    </w:p>
    <w:p w14:paraId="1963B6EB" w14:textId="6CE698E6" w:rsidR="006B1B30" w:rsidRPr="00B149C1" w:rsidRDefault="006B1B30" w:rsidP="00EF3CEF">
      <w:pPr>
        <w:rPr>
          <w:rFonts w:ascii="Calibri" w:hAnsi="Calibri" w:cs="Calibri"/>
        </w:rPr>
      </w:pPr>
      <w:r w:rsidRPr="00B149C1">
        <w:rPr>
          <w:rFonts w:ascii="Calibri" w:hAnsi="Calibri" w:cs="Calibri"/>
        </w:rPr>
        <w:t>Error banner is hidden</w:t>
      </w:r>
      <w:r w:rsidR="004B10D4">
        <w:rPr>
          <w:rFonts w:ascii="Calibri" w:hAnsi="Calibri" w:cs="Calibri"/>
        </w:rPr>
        <w:t xml:space="preserve"> </w:t>
      </w:r>
      <w:r w:rsidRPr="00B149C1">
        <w:rPr>
          <w:rFonts w:ascii="Calibri" w:hAnsi="Calibri" w:cs="Calibri"/>
        </w:rPr>
        <w:t>“View Error Logs” link is not shown</w:t>
      </w:r>
    </w:p>
    <w:p w14:paraId="216D1164" w14:textId="77777777" w:rsidR="006B1B30" w:rsidRPr="00B149C1" w:rsidRDefault="006B1B30" w:rsidP="00EF3CEF">
      <w:pPr>
        <w:rPr>
          <w:rFonts w:ascii="Calibri" w:hAnsi="Calibri" w:cs="Calibri"/>
        </w:rPr>
      </w:pPr>
    </w:p>
    <w:p w14:paraId="7040EFC2" w14:textId="77777777" w:rsidR="006B1B30" w:rsidRPr="00B149C1" w:rsidRDefault="006B1B30" w:rsidP="00EF3CEF">
      <w:pPr>
        <w:rPr>
          <w:rFonts w:ascii="Calibri" w:hAnsi="Calibri" w:cs="Calibri"/>
        </w:rPr>
      </w:pPr>
      <w:r w:rsidRPr="00B149C1">
        <w:rPr>
          <w:rFonts w:ascii="Calibri" w:hAnsi="Calibri" w:cs="Calibri"/>
        </w:rPr>
        <w:t>B. Sync Errors Modal Cannot Load</w:t>
      </w:r>
    </w:p>
    <w:p w14:paraId="2BEA9329" w14:textId="77777777" w:rsidR="004B10D4" w:rsidRPr="00B149C1" w:rsidRDefault="004B10D4" w:rsidP="00EF3CEF">
      <w:pPr>
        <w:rPr>
          <w:rFonts w:ascii="Calibri" w:hAnsi="Calibri" w:cs="Calibri"/>
        </w:rPr>
      </w:pPr>
    </w:p>
    <w:p w14:paraId="1C2A9ECC" w14:textId="77777777" w:rsidR="006B1B30" w:rsidRPr="004B10D4" w:rsidRDefault="006B1B30" w:rsidP="00EF3CEF">
      <w:pPr>
        <w:rPr>
          <w:rStyle w:val="HTMLCode"/>
          <w:rFonts w:ascii="Calibri" w:eastAsiaTheme="minorHAnsi" w:hAnsi="Calibri" w:cs="Calibri"/>
          <w:sz w:val="24"/>
          <w:szCs w:val="24"/>
        </w:rPr>
      </w:pPr>
      <w:r w:rsidRPr="004B10D4">
        <w:rPr>
          <w:rStyle w:val="HTMLCode"/>
          <w:rFonts w:ascii="Calibri" w:eastAsiaTheme="minorHAnsi" w:hAnsi="Calibri" w:cs="Calibri"/>
          <w:sz w:val="24"/>
          <w:szCs w:val="24"/>
        </w:rPr>
        <w:t>Unable to load sync error details. Please try again.</w:t>
      </w:r>
    </w:p>
    <w:p w14:paraId="15DCF87C" w14:textId="77777777" w:rsidR="004B10D4" w:rsidRPr="00B149C1" w:rsidRDefault="004B10D4" w:rsidP="00EF3CEF">
      <w:pPr>
        <w:rPr>
          <w:rFonts w:ascii="Calibri" w:hAnsi="Calibri" w:cs="Calibri"/>
        </w:rPr>
      </w:pPr>
    </w:p>
    <w:p w14:paraId="2A1AB720" w14:textId="77777777" w:rsidR="006B1B30" w:rsidRPr="00B149C1" w:rsidRDefault="006B1B30" w:rsidP="00EF3CEF">
      <w:pPr>
        <w:rPr>
          <w:rFonts w:ascii="Calibri" w:hAnsi="Calibri" w:cs="Calibri"/>
        </w:rPr>
      </w:pPr>
      <w:r w:rsidRPr="00B149C1">
        <w:rPr>
          <w:rFonts w:ascii="Calibri" w:hAnsi="Calibri" w:cs="Calibri"/>
        </w:rPr>
        <w:t>C. Compliance Document Not Found</w:t>
      </w:r>
    </w:p>
    <w:p w14:paraId="5DF0173F" w14:textId="77777777" w:rsidR="006B1B30" w:rsidRPr="00B149C1" w:rsidRDefault="006B1B30" w:rsidP="00EF3CEF">
      <w:pPr>
        <w:rPr>
          <w:rFonts w:ascii="Calibri" w:hAnsi="Calibri" w:cs="Calibri"/>
        </w:rPr>
      </w:pPr>
    </w:p>
    <w:p w14:paraId="5EB8B6CF" w14:textId="77777777" w:rsidR="006B1B30" w:rsidRPr="00B149C1" w:rsidRDefault="006B1B30" w:rsidP="00EF3CEF">
      <w:pPr>
        <w:rPr>
          <w:rFonts w:ascii="Calibri" w:hAnsi="Calibri" w:cs="Calibri"/>
        </w:rPr>
      </w:pPr>
      <w:r w:rsidRPr="00B149C1">
        <w:rPr>
          <w:rFonts w:ascii="Calibri" w:hAnsi="Calibri" w:cs="Calibri"/>
        </w:rPr>
        <w:t>If clicking an alert and the corresponding folder/file is missing:</w:t>
      </w:r>
    </w:p>
    <w:p w14:paraId="4B56150A" w14:textId="77777777" w:rsidR="004B10D4" w:rsidRPr="00B149C1" w:rsidRDefault="004B10D4" w:rsidP="00EF3CEF">
      <w:pPr>
        <w:rPr>
          <w:rFonts w:ascii="Calibri" w:hAnsi="Calibri" w:cs="Calibri"/>
        </w:rPr>
      </w:pPr>
    </w:p>
    <w:p w14:paraId="6F4A04C1" w14:textId="77777777" w:rsidR="006B1B30" w:rsidRPr="00B149C1" w:rsidRDefault="006B1B30" w:rsidP="00EF3CEF">
      <w:pPr>
        <w:rPr>
          <w:rFonts w:ascii="Calibri" w:hAnsi="Calibri" w:cs="Calibri"/>
        </w:rPr>
      </w:pPr>
      <w:r w:rsidRPr="00B149C1">
        <w:rPr>
          <w:rFonts w:ascii="Calibri" w:hAnsi="Calibri" w:cs="Calibri"/>
        </w:rPr>
        <w:t>Show banner:</w:t>
      </w:r>
    </w:p>
    <w:p w14:paraId="7182D007" w14:textId="77777777" w:rsidR="004B10D4" w:rsidRPr="00B149C1" w:rsidRDefault="004B10D4" w:rsidP="00EF3CEF">
      <w:pPr>
        <w:rPr>
          <w:rFonts w:ascii="Calibri" w:hAnsi="Calibri" w:cs="Calibri"/>
        </w:rPr>
      </w:pPr>
    </w:p>
    <w:p w14:paraId="05A54CFD" w14:textId="77777777" w:rsidR="006B1B30" w:rsidRPr="004B10D4" w:rsidRDefault="006B1B30" w:rsidP="00EF3CEF">
      <w:pPr>
        <w:rPr>
          <w:rStyle w:val="HTMLCode"/>
          <w:rFonts w:ascii="Calibri" w:eastAsiaTheme="minorHAnsi" w:hAnsi="Calibri" w:cs="Calibri"/>
          <w:sz w:val="24"/>
          <w:szCs w:val="24"/>
        </w:rPr>
      </w:pPr>
      <w:r w:rsidRPr="004B10D4">
        <w:rPr>
          <w:rStyle w:val="HTMLCode"/>
          <w:rFonts w:ascii="Calibri" w:eastAsiaTheme="minorHAnsi" w:hAnsi="Calibri" w:cs="Calibri"/>
          <w:sz w:val="24"/>
          <w:szCs w:val="24"/>
        </w:rPr>
        <w:t>Document folder not found — please upload missing documents.</w:t>
      </w:r>
    </w:p>
    <w:p w14:paraId="6898F9D3" w14:textId="77777777" w:rsidR="004B10D4" w:rsidRPr="00B149C1" w:rsidRDefault="004B10D4" w:rsidP="00EF3CEF">
      <w:pPr>
        <w:rPr>
          <w:rFonts w:ascii="Calibri" w:hAnsi="Calibri" w:cs="Calibri"/>
        </w:rPr>
      </w:pPr>
    </w:p>
    <w:p w14:paraId="3187368A" w14:textId="77777777" w:rsidR="006B1B30" w:rsidRPr="00B149C1" w:rsidRDefault="006B1B30" w:rsidP="00EF3CEF">
      <w:pPr>
        <w:rPr>
          <w:rFonts w:ascii="Calibri" w:hAnsi="Calibri" w:cs="Calibri"/>
        </w:rPr>
      </w:pPr>
      <w:r w:rsidRPr="00B149C1">
        <w:rPr>
          <w:rFonts w:ascii="Calibri" w:hAnsi="Calibri" w:cs="Calibri"/>
        </w:rPr>
        <w:t>D. Security Snapshot Data Failure</w:t>
      </w:r>
    </w:p>
    <w:p w14:paraId="2B44218D" w14:textId="77777777" w:rsidR="006B1B30" w:rsidRPr="00B149C1" w:rsidRDefault="006B1B30" w:rsidP="00EF3CEF">
      <w:pPr>
        <w:rPr>
          <w:rFonts w:ascii="Calibri" w:hAnsi="Calibri" w:cs="Calibri"/>
        </w:rPr>
      </w:pPr>
    </w:p>
    <w:p w14:paraId="6FC7FAC2" w14:textId="77777777" w:rsidR="006B1B30" w:rsidRPr="00B149C1" w:rsidRDefault="006B1B30" w:rsidP="00EF3CEF">
      <w:pPr>
        <w:rPr>
          <w:rFonts w:ascii="Calibri" w:hAnsi="Calibri" w:cs="Calibri"/>
        </w:rPr>
      </w:pPr>
      <w:r w:rsidRPr="00B149C1">
        <w:rPr>
          <w:rFonts w:ascii="Calibri" w:hAnsi="Calibri" w:cs="Calibri"/>
        </w:rPr>
        <w:t>Show fallback:</w:t>
      </w:r>
    </w:p>
    <w:p w14:paraId="6CC55866" w14:textId="77777777" w:rsidR="004B10D4" w:rsidRPr="00B149C1" w:rsidRDefault="004B10D4" w:rsidP="00EF3CEF">
      <w:pPr>
        <w:rPr>
          <w:rFonts w:ascii="Calibri" w:hAnsi="Calibri" w:cs="Calibri"/>
        </w:rPr>
      </w:pPr>
    </w:p>
    <w:p w14:paraId="65EBCAD4" w14:textId="77777777" w:rsidR="006B1B30" w:rsidRPr="004B10D4" w:rsidRDefault="006B1B30" w:rsidP="00EF3CEF">
      <w:pPr>
        <w:rPr>
          <w:rFonts w:ascii="Calibri" w:hAnsi="Calibri" w:cs="Calibri"/>
          <w:sz w:val="32"/>
          <w:szCs w:val="32"/>
        </w:rPr>
      </w:pPr>
      <w:r w:rsidRPr="004B10D4">
        <w:rPr>
          <w:rStyle w:val="HTMLCode"/>
          <w:rFonts w:ascii="Calibri" w:eastAsiaTheme="minorHAnsi" w:hAnsi="Calibri" w:cs="Calibri"/>
          <w:sz w:val="24"/>
          <w:szCs w:val="24"/>
        </w:rPr>
        <w:t>No security data available. Please refresh.</w:t>
      </w:r>
    </w:p>
    <w:p w14:paraId="21D10581" w14:textId="76B549E9" w:rsidR="006B1B30" w:rsidRPr="00B149C1" w:rsidRDefault="006B1B30" w:rsidP="006B1B30">
      <w:pPr>
        <w:rPr>
          <w:rStyle w:val="s1"/>
          <w:rFonts w:ascii="Calibri" w:hAnsi="Calibri" w:cs="Calibri"/>
        </w:rPr>
      </w:pPr>
    </w:p>
    <w:p w14:paraId="6ACCDB36" w14:textId="77777777" w:rsidR="006B1B30" w:rsidRPr="004B10D4" w:rsidRDefault="006B1B30" w:rsidP="004B10D4">
      <w:pPr>
        <w:spacing w:before="100" w:beforeAutospacing="1" w:after="100" w:afterAutospacing="1"/>
        <w:outlineLvl w:val="2"/>
        <w:rPr>
          <w:rFonts w:ascii="Calibri" w:eastAsiaTheme="majorEastAsia" w:hAnsi="Calibri" w:cs="Calibri"/>
          <w:b/>
          <w:sz w:val="27"/>
          <w:szCs w:val="27"/>
        </w:rPr>
      </w:pPr>
      <w:r w:rsidRPr="004B10D4">
        <w:rPr>
          <w:rFonts w:ascii="Calibri" w:hAnsi="Calibri" w:cs="Calibri"/>
          <w:b/>
          <w:sz w:val="27"/>
          <w:szCs w:val="27"/>
        </w:rPr>
        <w:t>Post-Conditions</w:t>
      </w:r>
    </w:p>
    <w:p w14:paraId="50028D0B" w14:textId="77777777" w:rsidR="006B1B30" w:rsidRPr="00B149C1" w:rsidRDefault="006B1B30" w:rsidP="004B3FFC">
      <w:pPr>
        <w:pStyle w:val="p1"/>
        <w:numPr>
          <w:ilvl w:val="0"/>
          <w:numId w:val="252"/>
        </w:numPr>
        <w:rPr>
          <w:rFonts w:ascii="Calibri" w:hAnsi="Calibri" w:cs="Calibri"/>
        </w:rPr>
      </w:pPr>
      <w:r w:rsidRPr="00B149C1">
        <w:rPr>
          <w:rFonts w:ascii="Calibri" w:hAnsi="Calibri" w:cs="Calibri"/>
        </w:rPr>
        <w:t>User gains accurate understanding of data sync, security posture, and compliance issues.</w:t>
      </w:r>
    </w:p>
    <w:p w14:paraId="0CE9C487" w14:textId="77777777" w:rsidR="006B1B30" w:rsidRPr="00B149C1" w:rsidRDefault="006B1B30" w:rsidP="004B3FFC">
      <w:pPr>
        <w:pStyle w:val="p1"/>
        <w:numPr>
          <w:ilvl w:val="0"/>
          <w:numId w:val="252"/>
        </w:numPr>
        <w:rPr>
          <w:rFonts w:ascii="Calibri" w:hAnsi="Calibri" w:cs="Calibri"/>
        </w:rPr>
      </w:pPr>
      <w:r w:rsidRPr="00B149C1">
        <w:rPr>
          <w:rFonts w:ascii="Calibri" w:hAnsi="Calibri" w:cs="Calibri"/>
        </w:rPr>
        <w:t>User may move to deeper areas (Data Integrations, Security, Compliance).</w:t>
      </w:r>
    </w:p>
    <w:p w14:paraId="4F5F31D7" w14:textId="0A1A77D8" w:rsidR="006B1B30" w:rsidRPr="00B149C1" w:rsidRDefault="006B1B30" w:rsidP="004B3FFC">
      <w:pPr>
        <w:pStyle w:val="p1"/>
        <w:numPr>
          <w:ilvl w:val="0"/>
          <w:numId w:val="252"/>
        </w:numPr>
        <w:rPr>
          <w:rStyle w:val="s1"/>
          <w:rFonts w:ascii="Calibri" w:hAnsi="Calibri" w:cs="Calibri"/>
        </w:rPr>
      </w:pPr>
      <w:r w:rsidRPr="00B149C1">
        <w:rPr>
          <w:rFonts w:ascii="Calibri" w:hAnsi="Calibri" w:cs="Calibri"/>
        </w:rPr>
        <w:t>Any modal opened can be closed and user returns to Dashboard seamlessly.</w:t>
      </w:r>
    </w:p>
    <w:p w14:paraId="1207E77D" w14:textId="77777777" w:rsidR="006B1B30" w:rsidRPr="004B10D4" w:rsidRDefault="006B1B30" w:rsidP="004B10D4">
      <w:pPr>
        <w:spacing w:before="100" w:beforeAutospacing="1" w:after="100" w:afterAutospacing="1"/>
        <w:outlineLvl w:val="2"/>
        <w:rPr>
          <w:rFonts w:ascii="Calibri" w:eastAsiaTheme="majorEastAsia" w:hAnsi="Calibri" w:cs="Calibri"/>
          <w:b/>
          <w:sz w:val="27"/>
          <w:szCs w:val="27"/>
        </w:rPr>
      </w:pPr>
      <w:r w:rsidRPr="004B10D4">
        <w:rPr>
          <w:rFonts w:ascii="Calibri" w:hAnsi="Calibri" w:cs="Calibri"/>
          <w:b/>
          <w:sz w:val="27"/>
          <w:szCs w:val="27"/>
        </w:rPr>
        <w:t>Special Requirements</w:t>
      </w:r>
    </w:p>
    <w:p w14:paraId="54486CD8" w14:textId="77777777" w:rsidR="006B1B30" w:rsidRPr="00B149C1" w:rsidRDefault="006B1B30" w:rsidP="004B3FFC">
      <w:pPr>
        <w:pStyle w:val="p1"/>
        <w:numPr>
          <w:ilvl w:val="0"/>
          <w:numId w:val="253"/>
        </w:numPr>
        <w:rPr>
          <w:rFonts w:ascii="Calibri" w:hAnsi="Calibri" w:cs="Calibri"/>
        </w:rPr>
      </w:pPr>
      <w:r w:rsidRPr="00B149C1">
        <w:rPr>
          <w:rFonts w:ascii="Calibri" w:hAnsi="Calibri" w:cs="Calibri"/>
        </w:rPr>
        <w:t>UI must match ScholarPath theme</w:t>
      </w:r>
    </w:p>
    <w:p w14:paraId="79846A6A" w14:textId="77777777" w:rsidR="006B1B30" w:rsidRPr="00B149C1" w:rsidRDefault="006B1B30" w:rsidP="004B3FFC">
      <w:pPr>
        <w:pStyle w:val="p1"/>
        <w:numPr>
          <w:ilvl w:val="0"/>
          <w:numId w:val="253"/>
        </w:numPr>
        <w:rPr>
          <w:rFonts w:ascii="Calibri" w:hAnsi="Calibri" w:cs="Calibri"/>
        </w:rPr>
      </w:pPr>
      <w:r w:rsidRPr="00B149C1">
        <w:rPr>
          <w:rFonts w:ascii="Calibri" w:hAnsi="Calibri" w:cs="Calibri"/>
        </w:rPr>
        <w:t>Errors use red (#D9534F), warnings orange (#F0AD4E), success green (#0A8A45)</w:t>
      </w:r>
    </w:p>
    <w:p w14:paraId="67F35D71" w14:textId="77777777" w:rsidR="006B1B30" w:rsidRPr="00B149C1" w:rsidRDefault="006B1B30" w:rsidP="004B3FFC">
      <w:pPr>
        <w:pStyle w:val="p1"/>
        <w:numPr>
          <w:ilvl w:val="0"/>
          <w:numId w:val="253"/>
        </w:numPr>
        <w:rPr>
          <w:rFonts w:ascii="Calibri" w:hAnsi="Calibri" w:cs="Calibri"/>
        </w:rPr>
      </w:pPr>
      <w:r w:rsidRPr="00B149C1">
        <w:rPr>
          <w:rFonts w:ascii="Calibri" w:hAnsi="Calibri" w:cs="Calibri"/>
        </w:rPr>
        <w:t>Sync modal must support horizontal scrolling</w:t>
      </w:r>
    </w:p>
    <w:p w14:paraId="7E549855" w14:textId="77777777" w:rsidR="006B1B30" w:rsidRPr="00B149C1" w:rsidRDefault="006B1B30" w:rsidP="004B3FFC">
      <w:pPr>
        <w:pStyle w:val="p1"/>
        <w:numPr>
          <w:ilvl w:val="0"/>
          <w:numId w:val="253"/>
        </w:numPr>
        <w:rPr>
          <w:rFonts w:ascii="Calibri" w:hAnsi="Calibri" w:cs="Calibri"/>
        </w:rPr>
      </w:pPr>
      <w:r w:rsidRPr="00B149C1">
        <w:rPr>
          <w:rFonts w:ascii="Calibri" w:hAnsi="Calibri" w:cs="Calibri"/>
        </w:rPr>
        <w:t>Sync errors are refreshed every 5 minutes</w:t>
      </w:r>
    </w:p>
    <w:p w14:paraId="4EB3FF7C" w14:textId="32EEB42F" w:rsidR="006B1B30" w:rsidRPr="00B149C1" w:rsidRDefault="006B1B30" w:rsidP="004B3FFC">
      <w:pPr>
        <w:pStyle w:val="p1"/>
        <w:numPr>
          <w:ilvl w:val="0"/>
          <w:numId w:val="253"/>
        </w:numPr>
        <w:rPr>
          <w:rStyle w:val="s1"/>
          <w:rFonts w:ascii="Calibri" w:hAnsi="Calibri" w:cs="Calibri"/>
        </w:rPr>
      </w:pPr>
      <w:r w:rsidRPr="00B149C1">
        <w:rPr>
          <w:rFonts w:ascii="Calibri" w:hAnsi="Calibri" w:cs="Calibri"/>
        </w:rPr>
        <w:t>Security numbers refresh every 10 minutes</w:t>
      </w:r>
    </w:p>
    <w:p w14:paraId="6A5D267D" w14:textId="77777777" w:rsidR="006B1B30" w:rsidRPr="004B10D4" w:rsidRDefault="006B1B30" w:rsidP="004B10D4">
      <w:pPr>
        <w:spacing w:before="100" w:beforeAutospacing="1" w:after="100" w:afterAutospacing="1"/>
        <w:outlineLvl w:val="2"/>
        <w:rPr>
          <w:rFonts w:ascii="Calibri" w:eastAsiaTheme="majorEastAsia" w:hAnsi="Calibri" w:cs="Calibri"/>
          <w:b/>
          <w:sz w:val="27"/>
          <w:szCs w:val="27"/>
        </w:rPr>
      </w:pPr>
      <w:r w:rsidRPr="004B10D4">
        <w:rPr>
          <w:rFonts w:ascii="Calibri" w:hAnsi="Calibri" w:cs="Calibri"/>
          <w:b/>
          <w:sz w:val="27"/>
          <w:szCs w:val="27"/>
        </w:rPr>
        <w:t>Constraints</w:t>
      </w:r>
    </w:p>
    <w:p w14:paraId="129A7F93" w14:textId="77777777" w:rsidR="006B1B30" w:rsidRPr="00B149C1" w:rsidRDefault="006B1B30" w:rsidP="004B3FFC">
      <w:pPr>
        <w:pStyle w:val="p1"/>
        <w:numPr>
          <w:ilvl w:val="0"/>
          <w:numId w:val="254"/>
        </w:numPr>
        <w:rPr>
          <w:rFonts w:ascii="Calibri" w:hAnsi="Calibri" w:cs="Calibri"/>
        </w:rPr>
      </w:pPr>
      <w:r w:rsidRPr="00B149C1">
        <w:rPr>
          <w:rFonts w:ascii="Calibri" w:hAnsi="Calibri" w:cs="Calibri"/>
        </w:rPr>
        <w:t>Only District Tech Lead sees the full dashboard</w:t>
      </w:r>
    </w:p>
    <w:p w14:paraId="0D0B14CC" w14:textId="77777777" w:rsidR="006B1B30" w:rsidRPr="00B149C1" w:rsidRDefault="006B1B30" w:rsidP="004B3FFC">
      <w:pPr>
        <w:pStyle w:val="p1"/>
        <w:numPr>
          <w:ilvl w:val="0"/>
          <w:numId w:val="254"/>
        </w:numPr>
        <w:rPr>
          <w:rFonts w:ascii="Calibri" w:hAnsi="Calibri" w:cs="Calibri"/>
        </w:rPr>
      </w:pPr>
      <w:r w:rsidRPr="00B149C1">
        <w:rPr>
          <w:rFonts w:ascii="Calibri" w:hAnsi="Calibri" w:cs="Calibri"/>
        </w:rPr>
        <w:t>Retry File is only enabled for FTP batch files</w:t>
      </w:r>
    </w:p>
    <w:p w14:paraId="7D29987E" w14:textId="77777777" w:rsidR="006B1B30" w:rsidRPr="00B149C1" w:rsidRDefault="006B1B30" w:rsidP="004B3FFC">
      <w:pPr>
        <w:pStyle w:val="p1"/>
        <w:numPr>
          <w:ilvl w:val="0"/>
          <w:numId w:val="254"/>
        </w:numPr>
        <w:rPr>
          <w:rFonts w:ascii="Calibri" w:hAnsi="Calibri" w:cs="Calibri"/>
        </w:rPr>
      </w:pPr>
      <w:r w:rsidRPr="00B149C1">
        <w:rPr>
          <w:rFonts w:ascii="Calibri" w:hAnsi="Calibri" w:cs="Calibri"/>
        </w:rPr>
        <w:t>Manual CSV sync errors cannot be retried</w:t>
      </w:r>
    </w:p>
    <w:p w14:paraId="3FCC176E" w14:textId="78478C41" w:rsidR="006B1B30" w:rsidRPr="00B149C1" w:rsidRDefault="006B1B30" w:rsidP="006B1B30">
      <w:pPr>
        <w:rPr>
          <w:rStyle w:val="s1"/>
          <w:rFonts w:ascii="Calibri" w:hAnsi="Calibri" w:cs="Calibri"/>
        </w:rPr>
      </w:pPr>
    </w:p>
    <w:p w14:paraId="28A6D07B" w14:textId="106EADCF" w:rsidR="006B1B30" w:rsidRPr="004B10D4" w:rsidRDefault="006B1B30" w:rsidP="004B10D4">
      <w:pPr>
        <w:spacing w:before="100" w:beforeAutospacing="1" w:after="100" w:afterAutospacing="1"/>
        <w:outlineLvl w:val="2"/>
        <w:rPr>
          <w:rFonts w:ascii="Calibri" w:hAnsi="Calibri" w:cs="Calibri"/>
          <w:b/>
          <w:sz w:val="27"/>
          <w:szCs w:val="27"/>
        </w:rPr>
      </w:pPr>
      <w:r w:rsidRPr="004B10D4">
        <w:rPr>
          <w:rFonts w:ascii="Calibri" w:hAnsi="Calibri" w:cs="Calibri"/>
          <w:b/>
          <w:sz w:val="27"/>
          <w:szCs w:val="27"/>
        </w:rPr>
        <w:t>Screen Element Matrix (SEM)</w:t>
      </w:r>
    </w:p>
    <w:tbl>
      <w:tblPr>
        <w:tblStyle w:val="TableGrid"/>
        <w:tblW w:w="5000" w:type="pct"/>
        <w:tblLook w:val="04A0" w:firstRow="1" w:lastRow="0" w:firstColumn="1" w:lastColumn="0" w:noHBand="0" w:noVBand="1"/>
      </w:tblPr>
      <w:tblGrid>
        <w:gridCol w:w="1971"/>
        <w:gridCol w:w="887"/>
        <w:gridCol w:w="2421"/>
        <w:gridCol w:w="1844"/>
        <w:gridCol w:w="1893"/>
      </w:tblGrid>
      <w:tr w:rsidR="006B1B30" w:rsidRPr="00C65D82" w14:paraId="1C9D3162" w14:textId="77777777" w:rsidTr="00EF3CEF">
        <w:tc>
          <w:tcPr>
            <w:tcW w:w="1095" w:type="pct"/>
            <w:hideMark/>
          </w:tcPr>
          <w:p w14:paraId="2298CF75" w14:textId="77777777" w:rsidR="006B1B30" w:rsidRPr="00B149C1" w:rsidRDefault="006B1B30">
            <w:pPr>
              <w:pStyle w:val="p1"/>
              <w:jc w:val="center"/>
              <w:rPr>
                <w:rFonts w:ascii="Calibri" w:hAnsi="Calibri" w:cs="Calibri"/>
                <w:b/>
              </w:rPr>
            </w:pPr>
            <w:r w:rsidRPr="00B149C1">
              <w:rPr>
                <w:rFonts w:ascii="Calibri" w:hAnsi="Calibri" w:cs="Calibri"/>
                <w:b/>
              </w:rPr>
              <w:t>Element</w:t>
            </w:r>
          </w:p>
        </w:tc>
        <w:tc>
          <w:tcPr>
            <w:tcW w:w="482" w:type="pct"/>
            <w:hideMark/>
          </w:tcPr>
          <w:p w14:paraId="5B5B8E00" w14:textId="77777777" w:rsidR="006B1B30" w:rsidRPr="00B149C1" w:rsidRDefault="006B1B30">
            <w:pPr>
              <w:pStyle w:val="p1"/>
              <w:jc w:val="center"/>
              <w:rPr>
                <w:rFonts w:ascii="Calibri" w:hAnsi="Calibri" w:cs="Calibri"/>
                <w:b/>
              </w:rPr>
            </w:pPr>
            <w:r w:rsidRPr="00B149C1">
              <w:rPr>
                <w:rFonts w:ascii="Calibri" w:hAnsi="Calibri" w:cs="Calibri"/>
                <w:b/>
              </w:rPr>
              <w:t>Type</w:t>
            </w:r>
          </w:p>
        </w:tc>
        <w:tc>
          <w:tcPr>
            <w:tcW w:w="1345" w:type="pct"/>
            <w:hideMark/>
          </w:tcPr>
          <w:p w14:paraId="62636F50" w14:textId="77777777" w:rsidR="006B1B30" w:rsidRPr="00B149C1" w:rsidRDefault="006B1B30">
            <w:pPr>
              <w:pStyle w:val="p1"/>
              <w:jc w:val="center"/>
              <w:rPr>
                <w:rFonts w:ascii="Calibri" w:hAnsi="Calibri" w:cs="Calibri"/>
                <w:b/>
              </w:rPr>
            </w:pPr>
            <w:r w:rsidRPr="00B149C1">
              <w:rPr>
                <w:rFonts w:ascii="Calibri" w:hAnsi="Calibri" w:cs="Calibri"/>
                <w:b/>
              </w:rPr>
              <w:t>Description</w:t>
            </w:r>
          </w:p>
        </w:tc>
        <w:tc>
          <w:tcPr>
            <w:tcW w:w="1025" w:type="pct"/>
            <w:hideMark/>
          </w:tcPr>
          <w:p w14:paraId="1BB23DAF" w14:textId="77777777" w:rsidR="006B1B30" w:rsidRPr="00B149C1" w:rsidRDefault="006B1B30">
            <w:pPr>
              <w:pStyle w:val="p1"/>
              <w:jc w:val="center"/>
              <w:rPr>
                <w:rFonts w:ascii="Calibri" w:hAnsi="Calibri" w:cs="Calibri"/>
                <w:b/>
              </w:rPr>
            </w:pPr>
            <w:r w:rsidRPr="00B149C1">
              <w:rPr>
                <w:rFonts w:ascii="Calibri" w:hAnsi="Calibri" w:cs="Calibri"/>
                <w:b/>
              </w:rPr>
              <w:t>Validations</w:t>
            </w:r>
          </w:p>
        </w:tc>
        <w:tc>
          <w:tcPr>
            <w:tcW w:w="1052" w:type="pct"/>
            <w:hideMark/>
          </w:tcPr>
          <w:p w14:paraId="1FF53273" w14:textId="77777777" w:rsidR="006B1B30" w:rsidRPr="00B149C1" w:rsidRDefault="006B1B30">
            <w:pPr>
              <w:pStyle w:val="p1"/>
              <w:jc w:val="center"/>
              <w:rPr>
                <w:rFonts w:ascii="Calibri" w:hAnsi="Calibri" w:cs="Calibri"/>
                <w:b/>
              </w:rPr>
            </w:pPr>
            <w:r w:rsidRPr="00B149C1">
              <w:rPr>
                <w:rFonts w:ascii="Calibri" w:hAnsi="Calibri" w:cs="Calibri"/>
                <w:b/>
              </w:rPr>
              <w:t>Dependencies</w:t>
            </w:r>
          </w:p>
        </w:tc>
      </w:tr>
      <w:tr w:rsidR="006B1B30" w:rsidRPr="00C65D82" w14:paraId="568E0154" w14:textId="77777777" w:rsidTr="00EF3CEF">
        <w:tc>
          <w:tcPr>
            <w:tcW w:w="1095" w:type="pct"/>
            <w:hideMark/>
          </w:tcPr>
          <w:p w14:paraId="557C3AA4" w14:textId="77777777" w:rsidR="006B1B30" w:rsidRPr="00B149C1" w:rsidRDefault="006B1B30">
            <w:pPr>
              <w:pStyle w:val="p1"/>
              <w:rPr>
                <w:rFonts w:ascii="Calibri" w:hAnsi="Calibri" w:cs="Calibri"/>
              </w:rPr>
            </w:pPr>
            <w:r w:rsidRPr="00B149C1">
              <w:rPr>
                <w:rFonts w:ascii="Calibri" w:hAnsi="Calibri" w:cs="Calibri"/>
              </w:rPr>
              <w:t>Total Students Tile</w:t>
            </w:r>
          </w:p>
        </w:tc>
        <w:tc>
          <w:tcPr>
            <w:tcW w:w="482" w:type="pct"/>
            <w:hideMark/>
          </w:tcPr>
          <w:p w14:paraId="19E28EB5" w14:textId="77777777" w:rsidR="006B1B30" w:rsidRPr="00B149C1" w:rsidRDefault="006B1B30">
            <w:pPr>
              <w:pStyle w:val="p1"/>
              <w:rPr>
                <w:rFonts w:ascii="Calibri" w:hAnsi="Calibri" w:cs="Calibri"/>
              </w:rPr>
            </w:pPr>
            <w:r w:rsidRPr="00B149C1">
              <w:rPr>
                <w:rFonts w:ascii="Calibri" w:hAnsi="Calibri" w:cs="Calibri"/>
              </w:rPr>
              <w:t>Card</w:t>
            </w:r>
          </w:p>
        </w:tc>
        <w:tc>
          <w:tcPr>
            <w:tcW w:w="1345" w:type="pct"/>
            <w:hideMark/>
          </w:tcPr>
          <w:p w14:paraId="2389632A" w14:textId="77777777" w:rsidR="006B1B30" w:rsidRPr="00B149C1" w:rsidRDefault="006B1B30">
            <w:pPr>
              <w:pStyle w:val="p1"/>
              <w:rPr>
                <w:rFonts w:ascii="Calibri" w:hAnsi="Calibri" w:cs="Calibri"/>
              </w:rPr>
            </w:pPr>
            <w:r w:rsidRPr="00B149C1">
              <w:rPr>
                <w:rFonts w:ascii="Calibri" w:hAnsi="Calibri" w:cs="Calibri"/>
              </w:rPr>
              <w:t>Shows student count</w:t>
            </w:r>
          </w:p>
        </w:tc>
        <w:tc>
          <w:tcPr>
            <w:tcW w:w="1025" w:type="pct"/>
            <w:hideMark/>
          </w:tcPr>
          <w:p w14:paraId="68ADF894" w14:textId="77777777" w:rsidR="006B1B30" w:rsidRPr="00B149C1" w:rsidRDefault="006B1B30">
            <w:pPr>
              <w:pStyle w:val="p1"/>
              <w:rPr>
                <w:rFonts w:ascii="Calibri" w:hAnsi="Calibri" w:cs="Calibri"/>
              </w:rPr>
            </w:pPr>
            <w:r w:rsidRPr="00B149C1">
              <w:rPr>
                <w:rFonts w:ascii="Calibri" w:hAnsi="Calibri" w:cs="Calibri"/>
              </w:rPr>
              <w:t>—</w:t>
            </w:r>
          </w:p>
        </w:tc>
        <w:tc>
          <w:tcPr>
            <w:tcW w:w="1052" w:type="pct"/>
            <w:hideMark/>
          </w:tcPr>
          <w:p w14:paraId="75263A0D" w14:textId="77777777" w:rsidR="006B1B30" w:rsidRPr="00B149C1" w:rsidRDefault="006B1B30">
            <w:pPr>
              <w:pStyle w:val="p1"/>
              <w:rPr>
                <w:rFonts w:ascii="Calibri" w:hAnsi="Calibri" w:cs="Calibri"/>
              </w:rPr>
            </w:pPr>
            <w:r w:rsidRPr="00B149C1">
              <w:rPr>
                <w:rFonts w:ascii="Calibri" w:hAnsi="Calibri" w:cs="Calibri"/>
              </w:rPr>
              <w:t>Student dataset</w:t>
            </w:r>
          </w:p>
        </w:tc>
      </w:tr>
      <w:tr w:rsidR="006B1B30" w:rsidRPr="00C65D82" w14:paraId="23554EF6" w14:textId="77777777" w:rsidTr="00EF3CEF">
        <w:tc>
          <w:tcPr>
            <w:tcW w:w="1095" w:type="pct"/>
            <w:hideMark/>
          </w:tcPr>
          <w:p w14:paraId="20D5D00E" w14:textId="77777777" w:rsidR="006B1B30" w:rsidRPr="00B149C1" w:rsidRDefault="006B1B30">
            <w:pPr>
              <w:pStyle w:val="p1"/>
              <w:rPr>
                <w:rFonts w:ascii="Calibri" w:hAnsi="Calibri" w:cs="Calibri"/>
              </w:rPr>
            </w:pPr>
            <w:r w:rsidRPr="00B149C1">
              <w:rPr>
                <w:rFonts w:ascii="Calibri" w:hAnsi="Calibri" w:cs="Calibri"/>
              </w:rPr>
              <w:t>Total Staff Tile</w:t>
            </w:r>
          </w:p>
        </w:tc>
        <w:tc>
          <w:tcPr>
            <w:tcW w:w="482" w:type="pct"/>
            <w:hideMark/>
          </w:tcPr>
          <w:p w14:paraId="459B6913" w14:textId="77777777" w:rsidR="006B1B30" w:rsidRPr="00B149C1" w:rsidRDefault="006B1B30">
            <w:pPr>
              <w:pStyle w:val="p1"/>
              <w:rPr>
                <w:rFonts w:ascii="Calibri" w:hAnsi="Calibri" w:cs="Calibri"/>
              </w:rPr>
            </w:pPr>
            <w:r w:rsidRPr="00B149C1">
              <w:rPr>
                <w:rFonts w:ascii="Calibri" w:hAnsi="Calibri" w:cs="Calibri"/>
              </w:rPr>
              <w:t>Card</w:t>
            </w:r>
          </w:p>
        </w:tc>
        <w:tc>
          <w:tcPr>
            <w:tcW w:w="1345" w:type="pct"/>
            <w:hideMark/>
          </w:tcPr>
          <w:p w14:paraId="761ADC62" w14:textId="77777777" w:rsidR="006B1B30" w:rsidRPr="00B149C1" w:rsidRDefault="006B1B30">
            <w:pPr>
              <w:pStyle w:val="p1"/>
              <w:rPr>
                <w:rFonts w:ascii="Calibri" w:hAnsi="Calibri" w:cs="Calibri"/>
              </w:rPr>
            </w:pPr>
            <w:r w:rsidRPr="00B149C1">
              <w:rPr>
                <w:rFonts w:ascii="Calibri" w:hAnsi="Calibri" w:cs="Calibri"/>
              </w:rPr>
              <w:t>Shows staff count</w:t>
            </w:r>
          </w:p>
        </w:tc>
        <w:tc>
          <w:tcPr>
            <w:tcW w:w="1025" w:type="pct"/>
            <w:hideMark/>
          </w:tcPr>
          <w:p w14:paraId="7F859DAC" w14:textId="77777777" w:rsidR="006B1B30" w:rsidRPr="00B149C1" w:rsidRDefault="006B1B30">
            <w:pPr>
              <w:pStyle w:val="p1"/>
              <w:rPr>
                <w:rFonts w:ascii="Calibri" w:hAnsi="Calibri" w:cs="Calibri"/>
              </w:rPr>
            </w:pPr>
            <w:r w:rsidRPr="00B149C1">
              <w:rPr>
                <w:rFonts w:ascii="Calibri" w:hAnsi="Calibri" w:cs="Calibri"/>
              </w:rPr>
              <w:t>—</w:t>
            </w:r>
          </w:p>
        </w:tc>
        <w:tc>
          <w:tcPr>
            <w:tcW w:w="1052" w:type="pct"/>
            <w:hideMark/>
          </w:tcPr>
          <w:p w14:paraId="43FEDC46" w14:textId="77777777" w:rsidR="006B1B30" w:rsidRPr="00B149C1" w:rsidRDefault="006B1B30">
            <w:pPr>
              <w:pStyle w:val="p1"/>
              <w:rPr>
                <w:rFonts w:ascii="Calibri" w:hAnsi="Calibri" w:cs="Calibri"/>
              </w:rPr>
            </w:pPr>
            <w:r w:rsidRPr="00B149C1">
              <w:rPr>
                <w:rFonts w:ascii="Calibri" w:hAnsi="Calibri" w:cs="Calibri"/>
              </w:rPr>
              <w:t>Staff dataset</w:t>
            </w:r>
          </w:p>
        </w:tc>
      </w:tr>
      <w:tr w:rsidR="006B1B30" w:rsidRPr="00C65D82" w14:paraId="554CC214" w14:textId="77777777" w:rsidTr="00EF3CEF">
        <w:tc>
          <w:tcPr>
            <w:tcW w:w="1095" w:type="pct"/>
            <w:hideMark/>
          </w:tcPr>
          <w:p w14:paraId="1AC2EB91" w14:textId="77777777" w:rsidR="006B1B30" w:rsidRPr="00B149C1" w:rsidRDefault="006B1B30">
            <w:pPr>
              <w:pStyle w:val="p1"/>
              <w:rPr>
                <w:rFonts w:ascii="Calibri" w:hAnsi="Calibri" w:cs="Calibri"/>
              </w:rPr>
            </w:pPr>
            <w:r w:rsidRPr="00B149C1">
              <w:rPr>
                <w:rFonts w:ascii="Calibri" w:hAnsi="Calibri" w:cs="Calibri"/>
              </w:rPr>
              <w:t>Active Schools Tile</w:t>
            </w:r>
          </w:p>
        </w:tc>
        <w:tc>
          <w:tcPr>
            <w:tcW w:w="482" w:type="pct"/>
            <w:hideMark/>
          </w:tcPr>
          <w:p w14:paraId="42D3D5FE" w14:textId="77777777" w:rsidR="006B1B30" w:rsidRPr="00B149C1" w:rsidRDefault="006B1B30">
            <w:pPr>
              <w:pStyle w:val="p1"/>
              <w:rPr>
                <w:rFonts w:ascii="Calibri" w:hAnsi="Calibri" w:cs="Calibri"/>
              </w:rPr>
            </w:pPr>
            <w:r w:rsidRPr="00B149C1">
              <w:rPr>
                <w:rFonts w:ascii="Calibri" w:hAnsi="Calibri" w:cs="Calibri"/>
              </w:rPr>
              <w:t>Card</w:t>
            </w:r>
          </w:p>
        </w:tc>
        <w:tc>
          <w:tcPr>
            <w:tcW w:w="1345" w:type="pct"/>
            <w:hideMark/>
          </w:tcPr>
          <w:p w14:paraId="53C55394" w14:textId="77777777" w:rsidR="006B1B30" w:rsidRPr="00B149C1" w:rsidRDefault="006B1B30">
            <w:pPr>
              <w:pStyle w:val="p1"/>
              <w:rPr>
                <w:rFonts w:ascii="Calibri" w:hAnsi="Calibri" w:cs="Calibri"/>
              </w:rPr>
            </w:pPr>
            <w:r w:rsidRPr="00B149C1">
              <w:rPr>
                <w:rFonts w:ascii="Calibri" w:hAnsi="Calibri" w:cs="Calibri"/>
              </w:rPr>
              <w:t>Shows active schools</w:t>
            </w:r>
          </w:p>
        </w:tc>
        <w:tc>
          <w:tcPr>
            <w:tcW w:w="1025" w:type="pct"/>
            <w:hideMark/>
          </w:tcPr>
          <w:p w14:paraId="54243A98" w14:textId="77777777" w:rsidR="006B1B30" w:rsidRPr="00B149C1" w:rsidRDefault="006B1B30">
            <w:pPr>
              <w:pStyle w:val="p1"/>
              <w:rPr>
                <w:rFonts w:ascii="Calibri" w:hAnsi="Calibri" w:cs="Calibri"/>
              </w:rPr>
            </w:pPr>
            <w:r w:rsidRPr="00B149C1">
              <w:rPr>
                <w:rFonts w:ascii="Calibri" w:hAnsi="Calibri" w:cs="Calibri"/>
              </w:rPr>
              <w:t>—</w:t>
            </w:r>
          </w:p>
        </w:tc>
        <w:tc>
          <w:tcPr>
            <w:tcW w:w="1052" w:type="pct"/>
            <w:hideMark/>
          </w:tcPr>
          <w:p w14:paraId="0CE8AD4B" w14:textId="77777777" w:rsidR="006B1B30" w:rsidRPr="00B149C1" w:rsidRDefault="006B1B30">
            <w:pPr>
              <w:pStyle w:val="p1"/>
              <w:rPr>
                <w:rFonts w:ascii="Calibri" w:hAnsi="Calibri" w:cs="Calibri"/>
              </w:rPr>
            </w:pPr>
            <w:r w:rsidRPr="00B149C1">
              <w:rPr>
                <w:rFonts w:ascii="Calibri" w:hAnsi="Calibri" w:cs="Calibri"/>
              </w:rPr>
              <w:t>School dataset</w:t>
            </w:r>
          </w:p>
        </w:tc>
      </w:tr>
      <w:tr w:rsidR="006B1B30" w:rsidRPr="00C65D82" w14:paraId="165DCBD7" w14:textId="77777777" w:rsidTr="00EF3CEF">
        <w:tc>
          <w:tcPr>
            <w:tcW w:w="1095" w:type="pct"/>
            <w:hideMark/>
          </w:tcPr>
          <w:p w14:paraId="7CBE5D11" w14:textId="77777777" w:rsidR="006B1B30" w:rsidRPr="00B149C1" w:rsidRDefault="006B1B30">
            <w:pPr>
              <w:pStyle w:val="p1"/>
              <w:rPr>
                <w:rFonts w:ascii="Calibri" w:hAnsi="Calibri" w:cs="Calibri"/>
              </w:rPr>
            </w:pPr>
            <w:r w:rsidRPr="00B149C1">
              <w:rPr>
                <w:rFonts w:ascii="Calibri" w:hAnsi="Calibri" w:cs="Calibri"/>
              </w:rPr>
              <w:t>Last Sync</w:t>
            </w:r>
          </w:p>
        </w:tc>
        <w:tc>
          <w:tcPr>
            <w:tcW w:w="482" w:type="pct"/>
            <w:hideMark/>
          </w:tcPr>
          <w:p w14:paraId="2E055348" w14:textId="77777777" w:rsidR="006B1B30" w:rsidRPr="00B149C1" w:rsidRDefault="006B1B30">
            <w:pPr>
              <w:pStyle w:val="p1"/>
              <w:rPr>
                <w:rFonts w:ascii="Calibri" w:hAnsi="Calibri" w:cs="Calibri"/>
              </w:rPr>
            </w:pPr>
            <w:r w:rsidRPr="00B149C1">
              <w:rPr>
                <w:rFonts w:ascii="Calibri" w:hAnsi="Calibri" w:cs="Calibri"/>
              </w:rPr>
              <w:t>Text</w:t>
            </w:r>
          </w:p>
        </w:tc>
        <w:tc>
          <w:tcPr>
            <w:tcW w:w="1345" w:type="pct"/>
            <w:hideMark/>
          </w:tcPr>
          <w:p w14:paraId="1D58BF9C" w14:textId="77777777" w:rsidR="006B1B30" w:rsidRPr="00B149C1" w:rsidRDefault="006B1B30">
            <w:pPr>
              <w:pStyle w:val="p1"/>
              <w:rPr>
                <w:rFonts w:ascii="Calibri" w:hAnsi="Calibri" w:cs="Calibri"/>
              </w:rPr>
            </w:pPr>
            <w:r w:rsidRPr="00B149C1">
              <w:rPr>
                <w:rFonts w:ascii="Calibri" w:hAnsi="Calibri" w:cs="Calibri"/>
              </w:rPr>
              <w:t>Shows “X hours ago”</w:t>
            </w:r>
          </w:p>
        </w:tc>
        <w:tc>
          <w:tcPr>
            <w:tcW w:w="1025" w:type="pct"/>
            <w:hideMark/>
          </w:tcPr>
          <w:p w14:paraId="70BB7DF7" w14:textId="77777777" w:rsidR="006B1B30" w:rsidRPr="00B149C1" w:rsidRDefault="006B1B30">
            <w:pPr>
              <w:pStyle w:val="p1"/>
              <w:rPr>
                <w:rFonts w:ascii="Calibri" w:hAnsi="Calibri" w:cs="Calibri"/>
              </w:rPr>
            </w:pPr>
            <w:r w:rsidRPr="00B149C1">
              <w:rPr>
                <w:rFonts w:ascii="Calibri" w:hAnsi="Calibri" w:cs="Calibri"/>
              </w:rPr>
              <w:t>—</w:t>
            </w:r>
          </w:p>
        </w:tc>
        <w:tc>
          <w:tcPr>
            <w:tcW w:w="1052" w:type="pct"/>
            <w:hideMark/>
          </w:tcPr>
          <w:p w14:paraId="63DC52B5" w14:textId="77777777" w:rsidR="006B1B30" w:rsidRPr="00B149C1" w:rsidRDefault="006B1B30">
            <w:pPr>
              <w:pStyle w:val="p1"/>
              <w:rPr>
                <w:rFonts w:ascii="Calibri" w:hAnsi="Calibri" w:cs="Calibri"/>
              </w:rPr>
            </w:pPr>
            <w:r w:rsidRPr="00B149C1">
              <w:rPr>
                <w:rFonts w:ascii="Calibri" w:hAnsi="Calibri" w:cs="Calibri"/>
              </w:rPr>
              <w:t>Sync logs</w:t>
            </w:r>
          </w:p>
        </w:tc>
      </w:tr>
      <w:tr w:rsidR="006B1B30" w:rsidRPr="00C65D82" w14:paraId="2AC93315" w14:textId="77777777" w:rsidTr="00EF3CEF">
        <w:tc>
          <w:tcPr>
            <w:tcW w:w="1095" w:type="pct"/>
            <w:hideMark/>
          </w:tcPr>
          <w:p w14:paraId="2761A1AB" w14:textId="77777777" w:rsidR="006B1B30" w:rsidRPr="00B149C1" w:rsidRDefault="006B1B30">
            <w:pPr>
              <w:pStyle w:val="p1"/>
              <w:rPr>
                <w:rFonts w:ascii="Calibri" w:hAnsi="Calibri" w:cs="Calibri"/>
              </w:rPr>
            </w:pPr>
            <w:r w:rsidRPr="00B149C1">
              <w:rPr>
                <w:rFonts w:ascii="Calibri" w:hAnsi="Calibri" w:cs="Calibri"/>
              </w:rPr>
              <w:t>Last Sync Source</w:t>
            </w:r>
          </w:p>
        </w:tc>
        <w:tc>
          <w:tcPr>
            <w:tcW w:w="482" w:type="pct"/>
            <w:hideMark/>
          </w:tcPr>
          <w:p w14:paraId="6783D730" w14:textId="77777777" w:rsidR="006B1B30" w:rsidRPr="00B149C1" w:rsidRDefault="006B1B30">
            <w:pPr>
              <w:pStyle w:val="p1"/>
              <w:rPr>
                <w:rFonts w:ascii="Calibri" w:hAnsi="Calibri" w:cs="Calibri"/>
              </w:rPr>
            </w:pPr>
            <w:r w:rsidRPr="00B149C1">
              <w:rPr>
                <w:rFonts w:ascii="Calibri" w:hAnsi="Calibri" w:cs="Calibri"/>
              </w:rPr>
              <w:t>Text</w:t>
            </w:r>
          </w:p>
        </w:tc>
        <w:tc>
          <w:tcPr>
            <w:tcW w:w="1345" w:type="pct"/>
            <w:hideMark/>
          </w:tcPr>
          <w:p w14:paraId="47E343DF" w14:textId="77777777" w:rsidR="006B1B30" w:rsidRPr="00B149C1" w:rsidRDefault="006B1B30">
            <w:pPr>
              <w:pStyle w:val="p1"/>
              <w:rPr>
                <w:rFonts w:ascii="Calibri" w:hAnsi="Calibri" w:cs="Calibri"/>
              </w:rPr>
            </w:pPr>
            <w:r w:rsidRPr="00B149C1">
              <w:rPr>
                <w:rFonts w:ascii="Calibri" w:hAnsi="Calibri" w:cs="Calibri"/>
              </w:rPr>
              <w:t>Manual / FTP Batch Upload</w:t>
            </w:r>
          </w:p>
        </w:tc>
        <w:tc>
          <w:tcPr>
            <w:tcW w:w="1025" w:type="pct"/>
            <w:hideMark/>
          </w:tcPr>
          <w:p w14:paraId="74AFB061" w14:textId="77777777" w:rsidR="006B1B30" w:rsidRPr="00B149C1" w:rsidRDefault="006B1B30">
            <w:pPr>
              <w:pStyle w:val="p1"/>
              <w:rPr>
                <w:rFonts w:ascii="Calibri" w:hAnsi="Calibri" w:cs="Calibri"/>
              </w:rPr>
            </w:pPr>
            <w:r w:rsidRPr="00B149C1">
              <w:rPr>
                <w:rFonts w:ascii="Calibri" w:hAnsi="Calibri" w:cs="Calibri"/>
              </w:rPr>
              <w:t>—</w:t>
            </w:r>
          </w:p>
        </w:tc>
        <w:tc>
          <w:tcPr>
            <w:tcW w:w="1052" w:type="pct"/>
            <w:hideMark/>
          </w:tcPr>
          <w:p w14:paraId="130E686F" w14:textId="77777777" w:rsidR="006B1B30" w:rsidRPr="00B149C1" w:rsidRDefault="006B1B30">
            <w:pPr>
              <w:pStyle w:val="p1"/>
              <w:rPr>
                <w:rFonts w:ascii="Calibri" w:hAnsi="Calibri" w:cs="Calibri"/>
              </w:rPr>
            </w:pPr>
            <w:r w:rsidRPr="00B149C1">
              <w:rPr>
                <w:rFonts w:ascii="Calibri" w:hAnsi="Calibri" w:cs="Calibri"/>
              </w:rPr>
              <w:t>Sync config</w:t>
            </w:r>
          </w:p>
        </w:tc>
      </w:tr>
      <w:tr w:rsidR="006B1B30" w:rsidRPr="00C65D82" w14:paraId="2433AD22" w14:textId="77777777" w:rsidTr="00EF3CEF">
        <w:tc>
          <w:tcPr>
            <w:tcW w:w="1095" w:type="pct"/>
            <w:hideMark/>
          </w:tcPr>
          <w:p w14:paraId="03B96E6C" w14:textId="77777777" w:rsidR="006B1B30" w:rsidRPr="00B149C1" w:rsidRDefault="006B1B30">
            <w:pPr>
              <w:pStyle w:val="p1"/>
              <w:rPr>
                <w:rFonts w:ascii="Calibri" w:hAnsi="Calibri" w:cs="Calibri"/>
              </w:rPr>
            </w:pPr>
            <w:r w:rsidRPr="00B149C1">
              <w:rPr>
                <w:rFonts w:ascii="Calibri" w:hAnsi="Calibri" w:cs="Calibri"/>
              </w:rPr>
              <w:t>Next Sync</w:t>
            </w:r>
          </w:p>
        </w:tc>
        <w:tc>
          <w:tcPr>
            <w:tcW w:w="482" w:type="pct"/>
            <w:hideMark/>
          </w:tcPr>
          <w:p w14:paraId="7BCDC4C7" w14:textId="77777777" w:rsidR="006B1B30" w:rsidRPr="00B149C1" w:rsidRDefault="006B1B30">
            <w:pPr>
              <w:pStyle w:val="p1"/>
              <w:rPr>
                <w:rFonts w:ascii="Calibri" w:hAnsi="Calibri" w:cs="Calibri"/>
              </w:rPr>
            </w:pPr>
            <w:r w:rsidRPr="00B149C1">
              <w:rPr>
                <w:rFonts w:ascii="Calibri" w:hAnsi="Calibri" w:cs="Calibri"/>
              </w:rPr>
              <w:t>Text</w:t>
            </w:r>
          </w:p>
        </w:tc>
        <w:tc>
          <w:tcPr>
            <w:tcW w:w="1345" w:type="pct"/>
            <w:hideMark/>
          </w:tcPr>
          <w:p w14:paraId="2002F231" w14:textId="77777777" w:rsidR="006B1B30" w:rsidRPr="00B149C1" w:rsidRDefault="006B1B30">
            <w:pPr>
              <w:pStyle w:val="p1"/>
              <w:rPr>
                <w:rFonts w:ascii="Calibri" w:hAnsi="Calibri" w:cs="Calibri"/>
              </w:rPr>
            </w:pPr>
            <w:r w:rsidRPr="00B149C1">
              <w:rPr>
                <w:rFonts w:ascii="Calibri" w:hAnsi="Calibri" w:cs="Calibri"/>
              </w:rPr>
              <w:t>Time until next sync</w:t>
            </w:r>
          </w:p>
        </w:tc>
        <w:tc>
          <w:tcPr>
            <w:tcW w:w="1025" w:type="pct"/>
            <w:hideMark/>
          </w:tcPr>
          <w:p w14:paraId="2C120ADB" w14:textId="77777777" w:rsidR="006B1B30" w:rsidRPr="00B149C1" w:rsidRDefault="006B1B30">
            <w:pPr>
              <w:pStyle w:val="p1"/>
              <w:rPr>
                <w:rFonts w:ascii="Calibri" w:hAnsi="Calibri" w:cs="Calibri"/>
              </w:rPr>
            </w:pPr>
            <w:r w:rsidRPr="00B149C1">
              <w:rPr>
                <w:rFonts w:ascii="Calibri" w:hAnsi="Calibri" w:cs="Calibri"/>
              </w:rPr>
              <w:t>—</w:t>
            </w:r>
          </w:p>
        </w:tc>
        <w:tc>
          <w:tcPr>
            <w:tcW w:w="1052" w:type="pct"/>
            <w:hideMark/>
          </w:tcPr>
          <w:p w14:paraId="4B375138" w14:textId="77777777" w:rsidR="006B1B30" w:rsidRPr="00B149C1" w:rsidRDefault="006B1B30">
            <w:pPr>
              <w:pStyle w:val="p1"/>
              <w:rPr>
                <w:rFonts w:ascii="Calibri" w:hAnsi="Calibri" w:cs="Calibri"/>
              </w:rPr>
            </w:pPr>
            <w:r w:rsidRPr="00B149C1">
              <w:rPr>
                <w:rFonts w:ascii="Calibri" w:hAnsi="Calibri" w:cs="Calibri"/>
              </w:rPr>
              <w:t>Scheduler</w:t>
            </w:r>
          </w:p>
        </w:tc>
      </w:tr>
      <w:tr w:rsidR="006B1B30" w:rsidRPr="00C65D82" w14:paraId="16C7C40F" w14:textId="77777777" w:rsidTr="00EF3CEF">
        <w:tc>
          <w:tcPr>
            <w:tcW w:w="1095" w:type="pct"/>
            <w:hideMark/>
          </w:tcPr>
          <w:p w14:paraId="6D85B862" w14:textId="77777777" w:rsidR="006B1B30" w:rsidRPr="00B149C1" w:rsidRDefault="006B1B30">
            <w:pPr>
              <w:pStyle w:val="p1"/>
              <w:rPr>
                <w:rFonts w:ascii="Calibri" w:hAnsi="Calibri" w:cs="Calibri"/>
              </w:rPr>
            </w:pPr>
            <w:r w:rsidRPr="00B149C1">
              <w:rPr>
                <w:rFonts w:ascii="Calibri" w:hAnsi="Calibri" w:cs="Calibri"/>
              </w:rPr>
              <w:t>Next Sync Source</w:t>
            </w:r>
          </w:p>
        </w:tc>
        <w:tc>
          <w:tcPr>
            <w:tcW w:w="482" w:type="pct"/>
            <w:hideMark/>
          </w:tcPr>
          <w:p w14:paraId="3DFF68EF" w14:textId="77777777" w:rsidR="006B1B30" w:rsidRPr="00B149C1" w:rsidRDefault="006B1B30">
            <w:pPr>
              <w:pStyle w:val="p1"/>
              <w:rPr>
                <w:rFonts w:ascii="Calibri" w:hAnsi="Calibri" w:cs="Calibri"/>
              </w:rPr>
            </w:pPr>
            <w:r w:rsidRPr="00B149C1">
              <w:rPr>
                <w:rFonts w:ascii="Calibri" w:hAnsi="Calibri" w:cs="Calibri"/>
              </w:rPr>
              <w:t>Text</w:t>
            </w:r>
          </w:p>
        </w:tc>
        <w:tc>
          <w:tcPr>
            <w:tcW w:w="1345" w:type="pct"/>
            <w:hideMark/>
          </w:tcPr>
          <w:p w14:paraId="0A6970DE" w14:textId="77777777" w:rsidR="006B1B30" w:rsidRPr="00B149C1" w:rsidRDefault="006B1B30">
            <w:pPr>
              <w:pStyle w:val="p1"/>
              <w:rPr>
                <w:rFonts w:ascii="Calibri" w:hAnsi="Calibri" w:cs="Calibri"/>
              </w:rPr>
            </w:pPr>
            <w:r w:rsidRPr="00B149C1">
              <w:rPr>
                <w:rFonts w:ascii="Calibri" w:hAnsi="Calibri" w:cs="Calibri"/>
              </w:rPr>
              <w:t>FTP Batch Upload</w:t>
            </w:r>
          </w:p>
        </w:tc>
        <w:tc>
          <w:tcPr>
            <w:tcW w:w="1025" w:type="pct"/>
            <w:hideMark/>
          </w:tcPr>
          <w:p w14:paraId="0A1BB889" w14:textId="77777777" w:rsidR="006B1B30" w:rsidRPr="00B149C1" w:rsidRDefault="006B1B30">
            <w:pPr>
              <w:pStyle w:val="p1"/>
              <w:rPr>
                <w:rFonts w:ascii="Calibri" w:hAnsi="Calibri" w:cs="Calibri"/>
              </w:rPr>
            </w:pPr>
            <w:r w:rsidRPr="00B149C1">
              <w:rPr>
                <w:rFonts w:ascii="Calibri" w:hAnsi="Calibri" w:cs="Calibri"/>
              </w:rPr>
              <w:t>—</w:t>
            </w:r>
          </w:p>
        </w:tc>
        <w:tc>
          <w:tcPr>
            <w:tcW w:w="1052" w:type="pct"/>
            <w:hideMark/>
          </w:tcPr>
          <w:p w14:paraId="648328F9" w14:textId="77777777" w:rsidR="006B1B30" w:rsidRPr="00B149C1" w:rsidRDefault="006B1B30">
            <w:pPr>
              <w:pStyle w:val="p1"/>
              <w:rPr>
                <w:rFonts w:ascii="Calibri" w:hAnsi="Calibri" w:cs="Calibri"/>
              </w:rPr>
            </w:pPr>
            <w:r w:rsidRPr="00B149C1">
              <w:rPr>
                <w:rFonts w:ascii="Calibri" w:hAnsi="Calibri" w:cs="Calibri"/>
              </w:rPr>
              <w:t>FTP config</w:t>
            </w:r>
          </w:p>
        </w:tc>
      </w:tr>
      <w:tr w:rsidR="006B1B30" w:rsidRPr="00C65D82" w14:paraId="49E31646" w14:textId="77777777" w:rsidTr="00EF3CEF">
        <w:tc>
          <w:tcPr>
            <w:tcW w:w="1095" w:type="pct"/>
            <w:hideMark/>
          </w:tcPr>
          <w:p w14:paraId="08B920A2" w14:textId="77777777" w:rsidR="006B1B30" w:rsidRPr="00B149C1" w:rsidRDefault="006B1B30">
            <w:pPr>
              <w:pStyle w:val="p1"/>
              <w:rPr>
                <w:rFonts w:ascii="Calibri" w:hAnsi="Calibri" w:cs="Calibri"/>
              </w:rPr>
            </w:pPr>
            <w:r w:rsidRPr="00B149C1">
              <w:rPr>
                <w:rFonts w:ascii="Calibri" w:hAnsi="Calibri" w:cs="Calibri"/>
              </w:rPr>
              <w:t>Sync Errors Banner</w:t>
            </w:r>
          </w:p>
        </w:tc>
        <w:tc>
          <w:tcPr>
            <w:tcW w:w="482" w:type="pct"/>
            <w:hideMark/>
          </w:tcPr>
          <w:p w14:paraId="4125AEA2" w14:textId="77777777" w:rsidR="006B1B30" w:rsidRPr="00B149C1" w:rsidRDefault="006B1B30">
            <w:pPr>
              <w:pStyle w:val="p1"/>
              <w:rPr>
                <w:rFonts w:ascii="Calibri" w:hAnsi="Calibri" w:cs="Calibri"/>
              </w:rPr>
            </w:pPr>
            <w:r w:rsidRPr="00B149C1">
              <w:rPr>
                <w:rFonts w:ascii="Calibri" w:hAnsi="Calibri" w:cs="Calibri"/>
              </w:rPr>
              <w:t>Alert</w:t>
            </w:r>
          </w:p>
        </w:tc>
        <w:tc>
          <w:tcPr>
            <w:tcW w:w="1345" w:type="pct"/>
            <w:hideMark/>
          </w:tcPr>
          <w:p w14:paraId="5DA95723" w14:textId="77777777" w:rsidR="006B1B30" w:rsidRPr="00B149C1" w:rsidRDefault="006B1B30">
            <w:pPr>
              <w:pStyle w:val="p1"/>
              <w:rPr>
                <w:rFonts w:ascii="Calibri" w:hAnsi="Calibri" w:cs="Calibri"/>
              </w:rPr>
            </w:pPr>
            <w:r w:rsidRPr="00B149C1">
              <w:rPr>
                <w:rFonts w:ascii="Calibri" w:hAnsi="Calibri" w:cs="Calibri"/>
              </w:rPr>
              <w:t>Shows number of errors</w:t>
            </w:r>
          </w:p>
        </w:tc>
        <w:tc>
          <w:tcPr>
            <w:tcW w:w="1025" w:type="pct"/>
            <w:hideMark/>
          </w:tcPr>
          <w:p w14:paraId="4480D532" w14:textId="77777777" w:rsidR="006B1B30" w:rsidRPr="00B149C1" w:rsidRDefault="006B1B30">
            <w:pPr>
              <w:pStyle w:val="p1"/>
              <w:rPr>
                <w:rFonts w:ascii="Calibri" w:hAnsi="Calibri" w:cs="Calibri"/>
              </w:rPr>
            </w:pPr>
            <w:r w:rsidRPr="00B149C1">
              <w:rPr>
                <w:rFonts w:ascii="Calibri" w:hAnsi="Calibri" w:cs="Calibri"/>
              </w:rPr>
              <w:t>Hide if 0</w:t>
            </w:r>
          </w:p>
        </w:tc>
        <w:tc>
          <w:tcPr>
            <w:tcW w:w="1052" w:type="pct"/>
            <w:hideMark/>
          </w:tcPr>
          <w:p w14:paraId="1D7FC631" w14:textId="77777777" w:rsidR="006B1B30" w:rsidRPr="00B149C1" w:rsidRDefault="006B1B30">
            <w:pPr>
              <w:pStyle w:val="p1"/>
              <w:rPr>
                <w:rFonts w:ascii="Calibri" w:hAnsi="Calibri" w:cs="Calibri"/>
              </w:rPr>
            </w:pPr>
            <w:r w:rsidRPr="00B149C1">
              <w:rPr>
                <w:rFonts w:ascii="Calibri" w:hAnsi="Calibri" w:cs="Calibri"/>
              </w:rPr>
              <w:t>Sync results</w:t>
            </w:r>
          </w:p>
        </w:tc>
      </w:tr>
      <w:tr w:rsidR="006B1B30" w:rsidRPr="00C65D82" w14:paraId="620EF5D8" w14:textId="77777777" w:rsidTr="00EF3CEF">
        <w:tc>
          <w:tcPr>
            <w:tcW w:w="1095" w:type="pct"/>
            <w:hideMark/>
          </w:tcPr>
          <w:p w14:paraId="27DA586B" w14:textId="77777777" w:rsidR="006B1B30" w:rsidRPr="00B149C1" w:rsidRDefault="006B1B30">
            <w:pPr>
              <w:pStyle w:val="p1"/>
              <w:rPr>
                <w:rFonts w:ascii="Calibri" w:hAnsi="Calibri" w:cs="Calibri"/>
              </w:rPr>
            </w:pPr>
            <w:r w:rsidRPr="00B149C1">
              <w:rPr>
                <w:rFonts w:ascii="Calibri" w:hAnsi="Calibri" w:cs="Calibri"/>
              </w:rPr>
              <w:t>View Error Logs</w:t>
            </w:r>
          </w:p>
        </w:tc>
        <w:tc>
          <w:tcPr>
            <w:tcW w:w="482" w:type="pct"/>
            <w:hideMark/>
          </w:tcPr>
          <w:p w14:paraId="7E7EC44E" w14:textId="77777777" w:rsidR="006B1B30" w:rsidRPr="00B149C1" w:rsidRDefault="006B1B30">
            <w:pPr>
              <w:pStyle w:val="p1"/>
              <w:rPr>
                <w:rFonts w:ascii="Calibri" w:hAnsi="Calibri" w:cs="Calibri"/>
              </w:rPr>
            </w:pPr>
            <w:r w:rsidRPr="00B149C1">
              <w:rPr>
                <w:rFonts w:ascii="Calibri" w:hAnsi="Calibri" w:cs="Calibri"/>
              </w:rPr>
              <w:t>Link</w:t>
            </w:r>
          </w:p>
        </w:tc>
        <w:tc>
          <w:tcPr>
            <w:tcW w:w="1345" w:type="pct"/>
            <w:hideMark/>
          </w:tcPr>
          <w:p w14:paraId="603DD075" w14:textId="77777777" w:rsidR="006B1B30" w:rsidRPr="00B149C1" w:rsidRDefault="006B1B30">
            <w:pPr>
              <w:pStyle w:val="p1"/>
              <w:rPr>
                <w:rFonts w:ascii="Calibri" w:hAnsi="Calibri" w:cs="Calibri"/>
              </w:rPr>
            </w:pPr>
            <w:r w:rsidRPr="00B149C1">
              <w:rPr>
                <w:rFonts w:ascii="Calibri" w:hAnsi="Calibri" w:cs="Calibri"/>
              </w:rPr>
              <w:t>Opens Sync Errors modal</w:t>
            </w:r>
          </w:p>
        </w:tc>
        <w:tc>
          <w:tcPr>
            <w:tcW w:w="1025" w:type="pct"/>
            <w:hideMark/>
          </w:tcPr>
          <w:p w14:paraId="3E72F68A" w14:textId="77777777" w:rsidR="006B1B30" w:rsidRPr="00B149C1" w:rsidRDefault="006B1B30">
            <w:pPr>
              <w:pStyle w:val="p1"/>
              <w:rPr>
                <w:rFonts w:ascii="Calibri" w:hAnsi="Calibri" w:cs="Calibri"/>
              </w:rPr>
            </w:pPr>
            <w:r w:rsidRPr="00B149C1">
              <w:rPr>
                <w:rFonts w:ascii="Calibri" w:hAnsi="Calibri" w:cs="Calibri"/>
              </w:rPr>
              <w:t>Only if errors &gt; 0</w:t>
            </w:r>
          </w:p>
        </w:tc>
        <w:tc>
          <w:tcPr>
            <w:tcW w:w="1052" w:type="pct"/>
            <w:hideMark/>
          </w:tcPr>
          <w:p w14:paraId="5B68E466" w14:textId="77777777" w:rsidR="006B1B30" w:rsidRPr="00B149C1" w:rsidRDefault="006B1B30">
            <w:pPr>
              <w:pStyle w:val="p1"/>
              <w:rPr>
                <w:rFonts w:ascii="Calibri" w:hAnsi="Calibri" w:cs="Calibri"/>
              </w:rPr>
            </w:pPr>
            <w:r w:rsidRPr="00B149C1">
              <w:rPr>
                <w:rFonts w:ascii="Calibri" w:hAnsi="Calibri" w:cs="Calibri"/>
              </w:rPr>
              <w:t>Modal component</w:t>
            </w:r>
          </w:p>
        </w:tc>
      </w:tr>
      <w:tr w:rsidR="006B1B30" w:rsidRPr="00C65D82" w14:paraId="710602A6" w14:textId="77777777" w:rsidTr="00EF3CEF">
        <w:tc>
          <w:tcPr>
            <w:tcW w:w="1095" w:type="pct"/>
            <w:hideMark/>
          </w:tcPr>
          <w:p w14:paraId="72FA42AC" w14:textId="77777777" w:rsidR="006B1B30" w:rsidRPr="00B149C1" w:rsidRDefault="006B1B30">
            <w:pPr>
              <w:pStyle w:val="p1"/>
              <w:rPr>
                <w:rFonts w:ascii="Calibri" w:hAnsi="Calibri" w:cs="Calibri"/>
              </w:rPr>
            </w:pPr>
            <w:r w:rsidRPr="00B149C1">
              <w:rPr>
                <w:rFonts w:ascii="Calibri" w:hAnsi="Calibri" w:cs="Calibri"/>
              </w:rPr>
              <w:t>Sync Errors Modal</w:t>
            </w:r>
          </w:p>
        </w:tc>
        <w:tc>
          <w:tcPr>
            <w:tcW w:w="482" w:type="pct"/>
            <w:hideMark/>
          </w:tcPr>
          <w:p w14:paraId="05DCAD36" w14:textId="77777777" w:rsidR="006B1B30" w:rsidRPr="00B149C1" w:rsidRDefault="006B1B30">
            <w:pPr>
              <w:pStyle w:val="p1"/>
              <w:rPr>
                <w:rFonts w:ascii="Calibri" w:hAnsi="Calibri" w:cs="Calibri"/>
              </w:rPr>
            </w:pPr>
            <w:r w:rsidRPr="00B149C1">
              <w:rPr>
                <w:rFonts w:ascii="Calibri" w:hAnsi="Calibri" w:cs="Calibri"/>
              </w:rPr>
              <w:t>Modal</w:t>
            </w:r>
          </w:p>
        </w:tc>
        <w:tc>
          <w:tcPr>
            <w:tcW w:w="1345" w:type="pct"/>
            <w:hideMark/>
          </w:tcPr>
          <w:p w14:paraId="7DED934E" w14:textId="77777777" w:rsidR="006B1B30" w:rsidRPr="00B149C1" w:rsidRDefault="006B1B30">
            <w:pPr>
              <w:pStyle w:val="p1"/>
              <w:rPr>
                <w:rFonts w:ascii="Calibri" w:hAnsi="Calibri" w:cs="Calibri"/>
              </w:rPr>
            </w:pPr>
            <w:r w:rsidRPr="00B149C1">
              <w:rPr>
                <w:rFonts w:ascii="Calibri" w:hAnsi="Calibri" w:cs="Calibri"/>
              </w:rPr>
              <w:t>Shows list of file errors</w:t>
            </w:r>
          </w:p>
        </w:tc>
        <w:tc>
          <w:tcPr>
            <w:tcW w:w="1025" w:type="pct"/>
            <w:hideMark/>
          </w:tcPr>
          <w:p w14:paraId="1E391B5D" w14:textId="77777777" w:rsidR="006B1B30" w:rsidRPr="00B149C1" w:rsidRDefault="006B1B30">
            <w:pPr>
              <w:pStyle w:val="p1"/>
              <w:rPr>
                <w:rFonts w:ascii="Calibri" w:hAnsi="Calibri" w:cs="Calibri"/>
              </w:rPr>
            </w:pPr>
            <w:r w:rsidRPr="00B149C1">
              <w:rPr>
                <w:rFonts w:ascii="Calibri" w:hAnsi="Calibri" w:cs="Calibri"/>
              </w:rPr>
              <w:t>—</w:t>
            </w:r>
          </w:p>
        </w:tc>
        <w:tc>
          <w:tcPr>
            <w:tcW w:w="1052" w:type="pct"/>
            <w:hideMark/>
          </w:tcPr>
          <w:p w14:paraId="0FDB7436" w14:textId="77777777" w:rsidR="006B1B30" w:rsidRPr="00B149C1" w:rsidRDefault="006B1B30">
            <w:pPr>
              <w:pStyle w:val="p1"/>
              <w:rPr>
                <w:rFonts w:ascii="Calibri" w:hAnsi="Calibri" w:cs="Calibri"/>
              </w:rPr>
            </w:pPr>
            <w:r w:rsidRPr="00B149C1">
              <w:rPr>
                <w:rFonts w:ascii="Calibri" w:hAnsi="Calibri" w:cs="Calibri"/>
              </w:rPr>
              <w:t>Latest batch errors</w:t>
            </w:r>
          </w:p>
        </w:tc>
      </w:tr>
      <w:tr w:rsidR="006B1B30" w:rsidRPr="00C65D82" w14:paraId="61EBA145" w14:textId="77777777" w:rsidTr="00EF3CEF">
        <w:tc>
          <w:tcPr>
            <w:tcW w:w="1095" w:type="pct"/>
            <w:hideMark/>
          </w:tcPr>
          <w:p w14:paraId="0EA07BA4" w14:textId="77777777" w:rsidR="006B1B30" w:rsidRPr="00B149C1" w:rsidRDefault="006B1B30">
            <w:pPr>
              <w:pStyle w:val="p1"/>
              <w:rPr>
                <w:rFonts w:ascii="Calibri" w:hAnsi="Calibri" w:cs="Calibri"/>
              </w:rPr>
            </w:pPr>
            <w:r w:rsidRPr="00B149C1">
              <w:rPr>
                <w:rFonts w:ascii="Calibri" w:hAnsi="Calibri" w:cs="Calibri"/>
              </w:rPr>
              <w:t>Retry File</w:t>
            </w:r>
          </w:p>
        </w:tc>
        <w:tc>
          <w:tcPr>
            <w:tcW w:w="482" w:type="pct"/>
            <w:hideMark/>
          </w:tcPr>
          <w:p w14:paraId="3DB3F442" w14:textId="77777777" w:rsidR="006B1B30" w:rsidRPr="00B149C1" w:rsidRDefault="006B1B30">
            <w:pPr>
              <w:pStyle w:val="p1"/>
              <w:rPr>
                <w:rFonts w:ascii="Calibri" w:hAnsi="Calibri" w:cs="Calibri"/>
              </w:rPr>
            </w:pPr>
            <w:r w:rsidRPr="00B149C1">
              <w:rPr>
                <w:rFonts w:ascii="Calibri" w:hAnsi="Calibri" w:cs="Calibri"/>
              </w:rPr>
              <w:t>Button</w:t>
            </w:r>
          </w:p>
        </w:tc>
        <w:tc>
          <w:tcPr>
            <w:tcW w:w="1345" w:type="pct"/>
            <w:hideMark/>
          </w:tcPr>
          <w:p w14:paraId="3BAE4BDD" w14:textId="77777777" w:rsidR="006B1B30" w:rsidRPr="00B149C1" w:rsidRDefault="006B1B30">
            <w:pPr>
              <w:pStyle w:val="p1"/>
              <w:rPr>
                <w:rFonts w:ascii="Calibri" w:hAnsi="Calibri" w:cs="Calibri"/>
              </w:rPr>
            </w:pPr>
            <w:r w:rsidRPr="00B149C1">
              <w:rPr>
                <w:rFonts w:ascii="Calibri" w:hAnsi="Calibri" w:cs="Calibri"/>
              </w:rPr>
              <w:t>Retries file</w:t>
            </w:r>
          </w:p>
        </w:tc>
        <w:tc>
          <w:tcPr>
            <w:tcW w:w="1025" w:type="pct"/>
            <w:hideMark/>
          </w:tcPr>
          <w:p w14:paraId="28A1267E" w14:textId="77777777" w:rsidR="006B1B30" w:rsidRPr="00B149C1" w:rsidRDefault="006B1B30">
            <w:pPr>
              <w:pStyle w:val="p1"/>
              <w:rPr>
                <w:rFonts w:ascii="Calibri" w:hAnsi="Calibri" w:cs="Calibri"/>
              </w:rPr>
            </w:pPr>
            <w:r w:rsidRPr="00B149C1">
              <w:rPr>
                <w:rFonts w:ascii="Calibri" w:hAnsi="Calibri" w:cs="Calibri"/>
              </w:rPr>
              <w:t>Only for FTP batch</w:t>
            </w:r>
          </w:p>
        </w:tc>
        <w:tc>
          <w:tcPr>
            <w:tcW w:w="1052" w:type="pct"/>
            <w:hideMark/>
          </w:tcPr>
          <w:p w14:paraId="494E7502" w14:textId="77777777" w:rsidR="006B1B30" w:rsidRPr="00B149C1" w:rsidRDefault="006B1B30">
            <w:pPr>
              <w:pStyle w:val="p1"/>
              <w:rPr>
                <w:rFonts w:ascii="Calibri" w:hAnsi="Calibri" w:cs="Calibri"/>
              </w:rPr>
            </w:pPr>
            <w:r w:rsidRPr="00B149C1">
              <w:rPr>
                <w:rFonts w:ascii="Calibri" w:hAnsi="Calibri" w:cs="Calibri"/>
              </w:rPr>
              <w:t>Sync engine</w:t>
            </w:r>
          </w:p>
        </w:tc>
      </w:tr>
      <w:tr w:rsidR="006B1B30" w:rsidRPr="00C65D82" w14:paraId="6B82286E" w14:textId="77777777" w:rsidTr="00EF3CEF">
        <w:tc>
          <w:tcPr>
            <w:tcW w:w="1095" w:type="pct"/>
            <w:hideMark/>
          </w:tcPr>
          <w:p w14:paraId="2796C236" w14:textId="77777777" w:rsidR="006B1B30" w:rsidRPr="00B149C1" w:rsidRDefault="006B1B30">
            <w:pPr>
              <w:pStyle w:val="p1"/>
              <w:rPr>
                <w:rFonts w:ascii="Calibri" w:hAnsi="Calibri" w:cs="Calibri"/>
              </w:rPr>
            </w:pPr>
            <w:r w:rsidRPr="00B149C1">
              <w:rPr>
                <w:rFonts w:ascii="Calibri" w:hAnsi="Calibri" w:cs="Calibri"/>
              </w:rPr>
              <w:t>View Errors</w:t>
            </w:r>
          </w:p>
        </w:tc>
        <w:tc>
          <w:tcPr>
            <w:tcW w:w="482" w:type="pct"/>
            <w:hideMark/>
          </w:tcPr>
          <w:p w14:paraId="5DA56BE7" w14:textId="77777777" w:rsidR="006B1B30" w:rsidRPr="00B149C1" w:rsidRDefault="006B1B30">
            <w:pPr>
              <w:pStyle w:val="p1"/>
              <w:rPr>
                <w:rFonts w:ascii="Calibri" w:hAnsi="Calibri" w:cs="Calibri"/>
              </w:rPr>
            </w:pPr>
            <w:r w:rsidRPr="00B149C1">
              <w:rPr>
                <w:rFonts w:ascii="Calibri" w:hAnsi="Calibri" w:cs="Calibri"/>
              </w:rPr>
              <w:t>Button</w:t>
            </w:r>
          </w:p>
        </w:tc>
        <w:tc>
          <w:tcPr>
            <w:tcW w:w="1345" w:type="pct"/>
            <w:hideMark/>
          </w:tcPr>
          <w:p w14:paraId="2E297867" w14:textId="77777777" w:rsidR="006B1B30" w:rsidRPr="00B149C1" w:rsidRDefault="006B1B30">
            <w:pPr>
              <w:pStyle w:val="p1"/>
              <w:rPr>
                <w:rFonts w:ascii="Calibri" w:hAnsi="Calibri" w:cs="Calibri"/>
              </w:rPr>
            </w:pPr>
            <w:r w:rsidRPr="00B149C1">
              <w:rPr>
                <w:rFonts w:ascii="Calibri" w:hAnsi="Calibri" w:cs="Calibri"/>
              </w:rPr>
              <w:t>File error details</w:t>
            </w:r>
          </w:p>
        </w:tc>
        <w:tc>
          <w:tcPr>
            <w:tcW w:w="1025" w:type="pct"/>
            <w:hideMark/>
          </w:tcPr>
          <w:p w14:paraId="07FCC816" w14:textId="77777777" w:rsidR="006B1B30" w:rsidRPr="00B149C1" w:rsidRDefault="006B1B30">
            <w:pPr>
              <w:pStyle w:val="p1"/>
              <w:rPr>
                <w:rFonts w:ascii="Calibri" w:hAnsi="Calibri" w:cs="Calibri"/>
              </w:rPr>
            </w:pPr>
            <w:r w:rsidRPr="00B149C1">
              <w:rPr>
                <w:rFonts w:ascii="Calibri" w:hAnsi="Calibri" w:cs="Calibri"/>
              </w:rPr>
              <w:t>File must have errors</w:t>
            </w:r>
          </w:p>
        </w:tc>
        <w:tc>
          <w:tcPr>
            <w:tcW w:w="1052" w:type="pct"/>
            <w:hideMark/>
          </w:tcPr>
          <w:p w14:paraId="07949E1B" w14:textId="77777777" w:rsidR="006B1B30" w:rsidRPr="00B149C1" w:rsidRDefault="006B1B30">
            <w:pPr>
              <w:pStyle w:val="p1"/>
              <w:rPr>
                <w:rFonts w:ascii="Calibri" w:hAnsi="Calibri" w:cs="Calibri"/>
              </w:rPr>
            </w:pPr>
            <w:r w:rsidRPr="00B149C1">
              <w:rPr>
                <w:rFonts w:ascii="Calibri" w:hAnsi="Calibri" w:cs="Calibri"/>
              </w:rPr>
              <w:t>Error store</w:t>
            </w:r>
          </w:p>
        </w:tc>
      </w:tr>
      <w:tr w:rsidR="006B1B30" w:rsidRPr="00C65D82" w14:paraId="2974D324" w14:textId="77777777" w:rsidTr="00EF3CEF">
        <w:tc>
          <w:tcPr>
            <w:tcW w:w="1095" w:type="pct"/>
            <w:hideMark/>
          </w:tcPr>
          <w:p w14:paraId="7B55EDC2" w14:textId="77777777" w:rsidR="006B1B30" w:rsidRPr="00B149C1" w:rsidRDefault="006B1B30">
            <w:pPr>
              <w:pStyle w:val="p1"/>
              <w:rPr>
                <w:rFonts w:ascii="Calibri" w:hAnsi="Calibri" w:cs="Calibri"/>
              </w:rPr>
            </w:pPr>
            <w:r w:rsidRPr="00B149C1">
              <w:rPr>
                <w:rFonts w:ascii="Calibri" w:hAnsi="Calibri" w:cs="Calibri"/>
              </w:rPr>
              <w:t>Security Metrics</w:t>
            </w:r>
          </w:p>
        </w:tc>
        <w:tc>
          <w:tcPr>
            <w:tcW w:w="482" w:type="pct"/>
            <w:hideMark/>
          </w:tcPr>
          <w:p w14:paraId="2A8F179A" w14:textId="77777777" w:rsidR="006B1B30" w:rsidRPr="00B149C1" w:rsidRDefault="006B1B30">
            <w:pPr>
              <w:pStyle w:val="p1"/>
              <w:rPr>
                <w:rFonts w:ascii="Calibri" w:hAnsi="Calibri" w:cs="Calibri"/>
              </w:rPr>
            </w:pPr>
            <w:r w:rsidRPr="00B149C1">
              <w:rPr>
                <w:rFonts w:ascii="Calibri" w:hAnsi="Calibri" w:cs="Calibri"/>
              </w:rPr>
              <w:t>Cards</w:t>
            </w:r>
          </w:p>
        </w:tc>
        <w:tc>
          <w:tcPr>
            <w:tcW w:w="1345" w:type="pct"/>
            <w:hideMark/>
          </w:tcPr>
          <w:p w14:paraId="4E89269E" w14:textId="77777777" w:rsidR="006B1B30" w:rsidRPr="00B149C1" w:rsidRDefault="006B1B30">
            <w:pPr>
              <w:pStyle w:val="p1"/>
              <w:rPr>
                <w:rFonts w:ascii="Calibri" w:hAnsi="Calibri" w:cs="Calibri"/>
              </w:rPr>
            </w:pPr>
            <w:r w:rsidRPr="00B149C1">
              <w:rPr>
                <w:rFonts w:ascii="Calibri" w:hAnsi="Calibri" w:cs="Calibri"/>
              </w:rPr>
              <w:t>Failed logins, MFA, Suspicious</w:t>
            </w:r>
          </w:p>
        </w:tc>
        <w:tc>
          <w:tcPr>
            <w:tcW w:w="1025" w:type="pct"/>
            <w:hideMark/>
          </w:tcPr>
          <w:p w14:paraId="7E9B53A9" w14:textId="77777777" w:rsidR="006B1B30" w:rsidRPr="00B149C1" w:rsidRDefault="006B1B30">
            <w:pPr>
              <w:pStyle w:val="p1"/>
              <w:rPr>
                <w:rFonts w:ascii="Calibri" w:hAnsi="Calibri" w:cs="Calibri"/>
              </w:rPr>
            </w:pPr>
            <w:r w:rsidRPr="00B149C1">
              <w:rPr>
                <w:rFonts w:ascii="Calibri" w:hAnsi="Calibri" w:cs="Calibri"/>
              </w:rPr>
              <w:t>—</w:t>
            </w:r>
          </w:p>
        </w:tc>
        <w:tc>
          <w:tcPr>
            <w:tcW w:w="1052" w:type="pct"/>
            <w:hideMark/>
          </w:tcPr>
          <w:p w14:paraId="27E5798D" w14:textId="77777777" w:rsidR="006B1B30" w:rsidRPr="00B149C1" w:rsidRDefault="006B1B30">
            <w:pPr>
              <w:pStyle w:val="p1"/>
              <w:rPr>
                <w:rFonts w:ascii="Calibri" w:hAnsi="Calibri" w:cs="Calibri"/>
              </w:rPr>
            </w:pPr>
            <w:r w:rsidRPr="00B149C1">
              <w:rPr>
                <w:rFonts w:ascii="Calibri" w:hAnsi="Calibri" w:cs="Calibri"/>
              </w:rPr>
              <w:t>Security logs</w:t>
            </w:r>
          </w:p>
        </w:tc>
      </w:tr>
      <w:tr w:rsidR="006B1B30" w:rsidRPr="00C65D82" w14:paraId="5CC2BA9F" w14:textId="77777777" w:rsidTr="00EF3CEF">
        <w:tc>
          <w:tcPr>
            <w:tcW w:w="1095" w:type="pct"/>
            <w:hideMark/>
          </w:tcPr>
          <w:p w14:paraId="01D4D969" w14:textId="77777777" w:rsidR="006B1B30" w:rsidRPr="00B149C1" w:rsidRDefault="006B1B30">
            <w:pPr>
              <w:pStyle w:val="p1"/>
              <w:rPr>
                <w:rFonts w:ascii="Calibri" w:hAnsi="Calibri" w:cs="Calibri"/>
              </w:rPr>
            </w:pPr>
            <w:r w:rsidRPr="00B149C1">
              <w:rPr>
                <w:rFonts w:ascii="Calibri" w:hAnsi="Calibri" w:cs="Calibri"/>
              </w:rPr>
              <w:t>Compliance Alerts</w:t>
            </w:r>
          </w:p>
        </w:tc>
        <w:tc>
          <w:tcPr>
            <w:tcW w:w="482" w:type="pct"/>
            <w:hideMark/>
          </w:tcPr>
          <w:p w14:paraId="5DA52FA4" w14:textId="77777777" w:rsidR="006B1B30" w:rsidRPr="00B149C1" w:rsidRDefault="006B1B30">
            <w:pPr>
              <w:pStyle w:val="p1"/>
              <w:rPr>
                <w:rFonts w:ascii="Calibri" w:hAnsi="Calibri" w:cs="Calibri"/>
              </w:rPr>
            </w:pPr>
            <w:r w:rsidRPr="00B149C1">
              <w:rPr>
                <w:rFonts w:ascii="Calibri" w:hAnsi="Calibri" w:cs="Calibri"/>
              </w:rPr>
              <w:t>List</w:t>
            </w:r>
          </w:p>
        </w:tc>
        <w:tc>
          <w:tcPr>
            <w:tcW w:w="1345" w:type="pct"/>
            <w:hideMark/>
          </w:tcPr>
          <w:p w14:paraId="25217DA6" w14:textId="77777777" w:rsidR="006B1B30" w:rsidRPr="00B149C1" w:rsidRDefault="006B1B30">
            <w:pPr>
              <w:pStyle w:val="p1"/>
              <w:rPr>
                <w:rFonts w:ascii="Calibri" w:hAnsi="Calibri" w:cs="Calibri"/>
              </w:rPr>
            </w:pPr>
            <w:r w:rsidRPr="00B149C1">
              <w:rPr>
                <w:rFonts w:ascii="Calibri" w:hAnsi="Calibri" w:cs="Calibri"/>
              </w:rPr>
              <w:t>Missing documents</w:t>
            </w:r>
          </w:p>
        </w:tc>
        <w:tc>
          <w:tcPr>
            <w:tcW w:w="1025" w:type="pct"/>
            <w:hideMark/>
          </w:tcPr>
          <w:p w14:paraId="10DE1656" w14:textId="77777777" w:rsidR="006B1B30" w:rsidRPr="00B149C1" w:rsidRDefault="006B1B30">
            <w:pPr>
              <w:pStyle w:val="p1"/>
              <w:rPr>
                <w:rFonts w:ascii="Calibri" w:hAnsi="Calibri" w:cs="Calibri"/>
              </w:rPr>
            </w:pPr>
            <w:r w:rsidRPr="00B149C1">
              <w:rPr>
                <w:rFonts w:ascii="Calibri" w:hAnsi="Calibri" w:cs="Calibri"/>
              </w:rPr>
              <w:t>—</w:t>
            </w:r>
          </w:p>
        </w:tc>
        <w:tc>
          <w:tcPr>
            <w:tcW w:w="1052" w:type="pct"/>
            <w:hideMark/>
          </w:tcPr>
          <w:p w14:paraId="330B8A3B" w14:textId="77777777" w:rsidR="006B1B30" w:rsidRPr="00B149C1" w:rsidRDefault="006B1B30">
            <w:pPr>
              <w:pStyle w:val="p1"/>
              <w:rPr>
                <w:rFonts w:ascii="Calibri" w:hAnsi="Calibri" w:cs="Calibri"/>
              </w:rPr>
            </w:pPr>
            <w:r w:rsidRPr="00B149C1">
              <w:rPr>
                <w:rFonts w:ascii="Calibri" w:hAnsi="Calibri" w:cs="Calibri"/>
              </w:rPr>
              <w:t>Compliance engine</w:t>
            </w:r>
          </w:p>
        </w:tc>
      </w:tr>
      <w:tr w:rsidR="006B1B30" w:rsidRPr="00C65D82" w14:paraId="64359743" w14:textId="77777777" w:rsidTr="00EF3CEF">
        <w:tc>
          <w:tcPr>
            <w:tcW w:w="1095" w:type="pct"/>
            <w:hideMark/>
          </w:tcPr>
          <w:p w14:paraId="357E40A7" w14:textId="77777777" w:rsidR="006B1B30" w:rsidRPr="00B149C1" w:rsidRDefault="006B1B30">
            <w:pPr>
              <w:pStyle w:val="p1"/>
              <w:rPr>
                <w:rFonts w:ascii="Calibri" w:hAnsi="Calibri" w:cs="Calibri"/>
              </w:rPr>
            </w:pPr>
            <w:r w:rsidRPr="00B149C1">
              <w:rPr>
                <w:rFonts w:ascii="Calibri" w:hAnsi="Calibri" w:cs="Calibri"/>
              </w:rPr>
              <w:t>View All Notifications</w:t>
            </w:r>
          </w:p>
        </w:tc>
        <w:tc>
          <w:tcPr>
            <w:tcW w:w="482" w:type="pct"/>
            <w:hideMark/>
          </w:tcPr>
          <w:p w14:paraId="478306CE" w14:textId="77777777" w:rsidR="006B1B30" w:rsidRPr="00B149C1" w:rsidRDefault="006B1B30">
            <w:pPr>
              <w:pStyle w:val="p1"/>
              <w:rPr>
                <w:rFonts w:ascii="Calibri" w:hAnsi="Calibri" w:cs="Calibri"/>
              </w:rPr>
            </w:pPr>
            <w:r w:rsidRPr="00B149C1">
              <w:rPr>
                <w:rFonts w:ascii="Calibri" w:hAnsi="Calibri" w:cs="Calibri"/>
              </w:rPr>
              <w:t>Link</w:t>
            </w:r>
          </w:p>
        </w:tc>
        <w:tc>
          <w:tcPr>
            <w:tcW w:w="1345" w:type="pct"/>
            <w:hideMark/>
          </w:tcPr>
          <w:p w14:paraId="08A8F943" w14:textId="77777777" w:rsidR="006B1B30" w:rsidRPr="00B149C1" w:rsidRDefault="006B1B30">
            <w:pPr>
              <w:pStyle w:val="p1"/>
              <w:rPr>
                <w:rFonts w:ascii="Calibri" w:hAnsi="Calibri" w:cs="Calibri"/>
              </w:rPr>
            </w:pPr>
            <w:r w:rsidRPr="00B149C1">
              <w:rPr>
                <w:rFonts w:ascii="Calibri" w:hAnsi="Calibri" w:cs="Calibri"/>
              </w:rPr>
              <w:t>Opens All Notifications</w:t>
            </w:r>
          </w:p>
        </w:tc>
        <w:tc>
          <w:tcPr>
            <w:tcW w:w="1025" w:type="pct"/>
            <w:hideMark/>
          </w:tcPr>
          <w:p w14:paraId="556F2C72" w14:textId="77777777" w:rsidR="006B1B30" w:rsidRPr="00B149C1" w:rsidRDefault="006B1B30">
            <w:pPr>
              <w:pStyle w:val="p1"/>
              <w:rPr>
                <w:rFonts w:ascii="Calibri" w:hAnsi="Calibri" w:cs="Calibri"/>
              </w:rPr>
            </w:pPr>
            <w:r w:rsidRPr="00B149C1">
              <w:rPr>
                <w:rFonts w:ascii="Calibri" w:hAnsi="Calibri" w:cs="Calibri"/>
              </w:rPr>
              <w:t>—</w:t>
            </w:r>
          </w:p>
        </w:tc>
        <w:tc>
          <w:tcPr>
            <w:tcW w:w="1052" w:type="pct"/>
            <w:hideMark/>
          </w:tcPr>
          <w:p w14:paraId="2508F898" w14:textId="77777777" w:rsidR="006B1B30" w:rsidRPr="00B149C1" w:rsidRDefault="006B1B30">
            <w:pPr>
              <w:pStyle w:val="p1"/>
              <w:rPr>
                <w:rFonts w:ascii="Calibri" w:hAnsi="Calibri" w:cs="Calibri"/>
              </w:rPr>
            </w:pPr>
            <w:r w:rsidRPr="00B149C1">
              <w:rPr>
                <w:rFonts w:ascii="Calibri" w:hAnsi="Calibri" w:cs="Calibri"/>
              </w:rPr>
              <w:t>Notifications screen</w:t>
            </w:r>
          </w:p>
        </w:tc>
      </w:tr>
    </w:tbl>
    <w:p w14:paraId="76F8E072" w14:textId="205C8E1B" w:rsidR="006B1B30" w:rsidRPr="00B149C1" w:rsidRDefault="006B1B30" w:rsidP="006B1B30">
      <w:pPr>
        <w:rPr>
          <w:rStyle w:val="s1"/>
          <w:rFonts w:ascii="Calibri" w:hAnsi="Calibri" w:cs="Calibri"/>
        </w:rPr>
      </w:pPr>
    </w:p>
    <w:p w14:paraId="44C75FF6" w14:textId="01BA8CAF" w:rsidR="006B1B30" w:rsidRPr="004B10D4" w:rsidRDefault="006B1B30" w:rsidP="004B10D4">
      <w:pPr>
        <w:spacing w:before="100" w:beforeAutospacing="1" w:after="100" w:afterAutospacing="1"/>
        <w:outlineLvl w:val="2"/>
        <w:rPr>
          <w:rFonts w:ascii="Calibri" w:eastAsiaTheme="majorEastAsia" w:hAnsi="Calibri" w:cs="Calibri"/>
          <w:b/>
          <w:sz w:val="27"/>
          <w:szCs w:val="27"/>
        </w:rPr>
      </w:pPr>
      <w:r w:rsidRPr="006F6A7E">
        <w:rPr>
          <w:rFonts w:ascii="Calibri" w:hAnsi="Calibri" w:cs="Calibri"/>
          <w:b/>
          <w:sz w:val="27"/>
          <w:szCs w:val="27"/>
        </w:rPr>
        <w:t>Screenshot</w:t>
      </w:r>
      <w:r w:rsidR="0074254F">
        <w:rPr>
          <w:rFonts w:ascii="Calibri" w:hAnsi="Calibri" w:cs="Calibri"/>
          <w:b/>
          <w:sz w:val="27"/>
          <w:szCs w:val="27"/>
        </w:rPr>
        <w:t>s</w:t>
      </w:r>
    </w:p>
    <w:p w14:paraId="4B95DDB6" w14:textId="77777777" w:rsidR="001A1171" w:rsidRPr="006F6A7E" w:rsidRDefault="001A1171" w:rsidP="001A1171">
      <w:pPr>
        <w:keepNext/>
        <w:rPr>
          <w:rFonts w:ascii="Calibri" w:hAnsi="Calibri" w:cs="Calibri"/>
        </w:rPr>
      </w:pPr>
      <w:r w:rsidRPr="006F6A7E">
        <w:rPr>
          <w:rFonts w:ascii="Calibri" w:hAnsi="Calibri" w:cs="Calibri"/>
          <w:noProof/>
        </w:rPr>
        <w:drawing>
          <wp:inline distT="0" distB="0" distL="0" distR="0" wp14:anchorId="61FFAFF1" wp14:editId="15158299">
            <wp:extent cx="5731510" cy="3097530"/>
            <wp:effectExtent l="0" t="0" r="2540" b="7620"/>
            <wp:docPr id="1992306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06650" name=""/>
                    <pic:cNvPicPr/>
                  </pic:nvPicPr>
                  <pic:blipFill>
                    <a:blip r:embed="rId20"/>
                    <a:stretch>
                      <a:fillRect/>
                    </a:stretch>
                  </pic:blipFill>
                  <pic:spPr>
                    <a:xfrm>
                      <a:off x="0" y="0"/>
                      <a:ext cx="5731510" cy="3097530"/>
                    </a:xfrm>
                    <a:prstGeom prst="rect">
                      <a:avLst/>
                    </a:prstGeom>
                  </pic:spPr>
                </pic:pic>
              </a:graphicData>
            </a:graphic>
          </wp:inline>
        </w:drawing>
      </w:r>
    </w:p>
    <w:p w14:paraId="4E55FF2F" w14:textId="6D994C46" w:rsidR="001A1171" w:rsidRPr="006F6A7E" w:rsidRDefault="001A1171" w:rsidP="001A1171">
      <w:pPr>
        <w:pStyle w:val="Caption"/>
        <w:jc w:val="center"/>
        <w:rPr>
          <w:rFonts w:ascii="Calibri" w:hAnsi="Calibri" w:cs="Calibri"/>
        </w:rPr>
      </w:pPr>
      <w:r w:rsidRPr="006F6A7E">
        <w:rPr>
          <w:rFonts w:ascii="Calibri" w:hAnsi="Calibri" w:cs="Calibri"/>
        </w:rPr>
        <w:t xml:space="preserve">Figure </w:t>
      </w:r>
      <w:r w:rsidRPr="006F6A7E">
        <w:rPr>
          <w:rFonts w:ascii="Calibri" w:hAnsi="Calibri" w:cs="Calibri"/>
        </w:rPr>
        <w:fldChar w:fldCharType="begin"/>
      </w:r>
      <w:r w:rsidRPr="006F6A7E">
        <w:rPr>
          <w:rFonts w:ascii="Calibri" w:hAnsi="Calibri" w:cs="Calibri"/>
        </w:rPr>
        <w:instrText xml:space="preserve"> SEQ Figure \* ARABIC </w:instrText>
      </w:r>
      <w:r w:rsidRPr="006F6A7E">
        <w:rPr>
          <w:rFonts w:ascii="Calibri" w:hAnsi="Calibri" w:cs="Calibri"/>
        </w:rPr>
        <w:fldChar w:fldCharType="separate"/>
      </w:r>
      <w:r w:rsidRPr="006F6A7E">
        <w:rPr>
          <w:rFonts w:ascii="Calibri" w:hAnsi="Calibri" w:cs="Calibri"/>
        </w:rPr>
        <w:fldChar w:fldCharType="end"/>
      </w:r>
      <w:r w:rsidRPr="006F6A7E">
        <w:rPr>
          <w:rFonts w:ascii="Calibri" w:hAnsi="Calibri" w:cs="Calibri"/>
        </w:rPr>
        <w:t>: Dashboard Screen</w:t>
      </w:r>
    </w:p>
    <w:p w14:paraId="25F63522" w14:textId="77777777" w:rsidR="001A1171" w:rsidRPr="006F6A7E" w:rsidRDefault="001A1171" w:rsidP="001A1171">
      <w:pPr>
        <w:keepNext/>
        <w:rPr>
          <w:rFonts w:ascii="Calibri" w:hAnsi="Calibri" w:cs="Calibri"/>
        </w:rPr>
      </w:pPr>
      <w:r w:rsidRPr="006F6A7E">
        <w:rPr>
          <w:rFonts w:ascii="Calibri" w:hAnsi="Calibri" w:cs="Calibri"/>
          <w:noProof/>
          <w:lang w:val="en-US"/>
        </w:rPr>
        <w:drawing>
          <wp:inline distT="0" distB="0" distL="0" distR="0" wp14:anchorId="0426998D" wp14:editId="57DD5B8A">
            <wp:extent cx="4324954" cy="2829320"/>
            <wp:effectExtent l="0" t="0" r="0" b="9525"/>
            <wp:docPr id="966297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97126" name=""/>
                    <pic:cNvPicPr/>
                  </pic:nvPicPr>
                  <pic:blipFill>
                    <a:blip r:embed="rId21"/>
                    <a:stretch>
                      <a:fillRect/>
                    </a:stretch>
                  </pic:blipFill>
                  <pic:spPr>
                    <a:xfrm>
                      <a:off x="0" y="0"/>
                      <a:ext cx="4324954" cy="2829320"/>
                    </a:xfrm>
                    <a:prstGeom prst="rect">
                      <a:avLst/>
                    </a:prstGeom>
                  </pic:spPr>
                </pic:pic>
              </a:graphicData>
            </a:graphic>
          </wp:inline>
        </w:drawing>
      </w:r>
    </w:p>
    <w:p w14:paraId="2FAD9EE1" w14:textId="2D101271" w:rsidR="001A1171" w:rsidRPr="006F6A7E" w:rsidRDefault="001A1171" w:rsidP="001A1171">
      <w:pPr>
        <w:pStyle w:val="Caption"/>
        <w:jc w:val="center"/>
        <w:rPr>
          <w:rFonts w:ascii="Calibri" w:hAnsi="Calibri" w:cs="Calibri"/>
        </w:rPr>
      </w:pPr>
      <w:r w:rsidRPr="006F6A7E">
        <w:rPr>
          <w:rFonts w:ascii="Calibri" w:hAnsi="Calibri" w:cs="Calibri"/>
        </w:rPr>
        <w:t xml:space="preserve">Figure </w:t>
      </w:r>
      <w:r w:rsidRPr="006F6A7E">
        <w:rPr>
          <w:rFonts w:ascii="Calibri" w:hAnsi="Calibri" w:cs="Calibri"/>
        </w:rPr>
        <w:fldChar w:fldCharType="begin"/>
      </w:r>
      <w:r w:rsidRPr="006F6A7E">
        <w:rPr>
          <w:rFonts w:ascii="Calibri" w:hAnsi="Calibri" w:cs="Calibri"/>
        </w:rPr>
        <w:instrText xml:space="preserve"> SEQ Figure \* ARABIC </w:instrText>
      </w:r>
      <w:r w:rsidRPr="006F6A7E">
        <w:rPr>
          <w:rFonts w:ascii="Calibri" w:hAnsi="Calibri" w:cs="Calibri"/>
        </w:rPr>
        <w:fldChar w:fldCharType="separate"/>
      </w:r>
      <w:r w:rsidRPr="006F6A7E">
        <w:rPr>
          <w:rFonts w:ascii="Calibri" w:hAnsi="Calibri" w:cs="Calibri"/>
        </w:rPr>
        <w:fldChar w:fldCharType="end"/>
      </w:r>
      <w:r w:rsidRPr="006F6A7E">
        <w:rPr>
          <w:rFonts w:ascii="Calibri" w:hAnsi="Calibri" w:cs="Calibri"/>
        </w:rPr>
        <w:t>: Data Sync Status</w:t>
      </w:r>
    </w:p>
    <w:p w14:paraId="328F40B5" w14:textId="77777777" w:rsidR="001A1171" w:rsidRPr="006F6A7E" w:rsidRDefault="001A1171" w:rsidP="001A1171">
      <w:pPr>
        <w:keepNext/>
        <w:rPr>
          <w:rFonts w:ascii="Calibri" w:hAnsi="Calibri" w:cs="Calibri"/>
        </w:rPr>
      </w:pPr>
      <w:r w:rsidRPr="006F6A7E">
        <w:rPr>
          <w:rFonts w:ascii="Calibri" w:hAnsi="Calibri" w:cs="Calibri"/>
          <w:noProof/>
          <w:lang w:val="en-US"/>
        </w:rPr>
        <w:drawing>
          <wp:inline distT="0" distB="0" distL="0" distR="0" wp14:anchorId="61DF812A" wp14:editId="3E55A2C3">
            <wp:extent cx="5731510" cy="2212340"/>
            <wp:effectExtent l="0" t="0" r="2540" b="0"/>
            <wp:docPr id="1269419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19148" name=""/>
                    <pic:cNvPicPr/>
                  </pic:nvPicPr>
                  <pic:blipFill>
                    <a:blip r:embed="rId22"/>
                    <a:stretch>
                      <a:fillRect/>
                    </a:stretch>
                  </pic:blipFill>
                  <pic:spPr>
                    <a:xfrm>
                      <a:off x="0" y="0"/>
                      <a:ext cx="5731510" cy="2212340"/>
                    </a:xfrm>
                    <a:prstGeom prst="rect">
                      <a:avLst/>
                    </a:prstGeom>
                  </pic:spPr>
                </pic:pic>
              </a:graphicData>
            </a:graphic>
          </wp:inline>
        </w:drawing>
      </w:r>
    </w:p>
    <w:p w14:paraId="3D6DE14F" w14:textId="5CA03A03" w:rsidR="001A1171" w:rsidRPr="006F6A7E" w:rsidRDefault="001A1171" w:rsidP="001A1171">
      <w:pPr>
        <w:pStyle w:val="Caption"/>
        <w:jc w:val="center"/>
        <w:rPr>
          <w:rFonts w:ascii="Calibri" w:hAnsi="Calibri" w:cs="Calibri"/>
        </w:rPr>
      </w:pPr>
      <w:r w:rsidRPr="006F6A7E">
        <w:rPr>
          <w:rFonts w:ascii="Calibri" w:hAnsi="Calibri" w:cs="Calibri"/>
        </w:rPr>
        <w:t xml:space="preserve">Figure </w:t>
      </w:r>
      <w:r w:rsidRPr="006F6A7E">
        <w:rPr>
          <w:rFonts w:ascii="Calibri" w:hAnsi="Calibri" w:cs="Calibri"/>
        </w:rPr>
        <w:fldChar w:fldCharType="begin"/>
      </w:r>
      <w:r w:rsidRPr="006F6A7E">
        <w:rPr>
          <w:rFonts w:ascii="Calibri" w:hAnsi="Calibri" w:cs="Calibri"/>
        </w:rPr>
        <w:instrText xml:space="preserve"> SEQ Figure \* ARABIC </w:instrText>
      </w:r>
      <w:r w:rsidRPr="006F6A7E">
        <w:rPr>
          <w:rFonts w:ascii="Calibri" w:hAnsi="Calibri" w:cs="Calibri"/>
        </w:rPr>
        <w:fldChar w:fldCharType="separate"/>
      </w:r>
      <w:r w:rsidRPr="006F6A7E">
        <w:rPr>
          <w:rFonts w:ascii="Calibri" w:hAnsi="Calibri" w:cs="Calibri"/>
        </w:rPr>
        <w:fldChar w:fldCharType="end"/>
      </w:r>
      <w:r w:rsidRPr="006F6A7E">
        <w:rPr>
          <w:rFonts w:ascii="Calibri" w:hAnsi="Calibri" w:cs="Calibri"/>
        </w:rPr>
        <w:t>: Recent Sync Errors</w:t>
      </w:r>
    </w:p>
    <w:p w14:paraId="46EBA249" w14:textId="77777777" w:rsidR="001A1171" w:rsidRPr="006F6A7E" w:rsidRDefault="001A1171" w:rsidP="001A1171">
      <w:pPr>
        <w:keepNext/>
        <w:rPr>
          <w:rFonts w:ascii="Calibri" w:hAnsi="Calibri" w:cs="Calibri"/>
        </w:rPr>
      </w:pPr>
      <w:r w:rsidRPr="006F6A7E">
        <w:rPr>
          <w:rFonts w:ascii="Calibri" w:hAnsi="Calibri" w:cs="Calibri"/>
          <w:noProof/>
          <w:lang w:val="en-US"/>
        </w:rPr>
        <w:drawing>
          <wp:inline distT="0" distB="0" distL="0" distR="0" wp14:anchorId="76B12782" wp14:editId="7AE67AAB">
            <wp:extent cx="5731510" cy="3644265"/>
            <wp:effectExtent l="0" t="0" r="2540" b="0"/>
            <wp:docPr id="12610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1365" name=""/>
                    <pic:cNvPicPr/>
                  </pic:nvPicPr>
                  <pic:blipFill>
                    <a:blip r:embed="rId23"/>
                    <a:stretch>
                      <a:fillRect/>
                    </a:stretch>
                  </pic:blipFill>
                  <pic:spPr>
                    <a:xfrm>
                      <a:off x="0" y="0"/>
                      <a:ext cx="5731510" cy="3644265"/>
                    </a:xfrm>
                    <a:prstGeom prst="rect">
                      <a:avLst/>
                    </a:prstGeom>
                  </pic:spPr>
                </pic:pic>
              </a:graphicData>
            </a:graphic>
          </wp:inline>
        </w:drawing>
      </w:r>
    </w:p>
    <w:p w14:paraId="3F9E44A2" w14:textId="09DE7171" w:rsidR="001A1171" w:rsidRPr="006F6A7E" w:rsidRDefault="001A1171" w:rsidP="001A1171">
      <w:pPr>
        <w:pStyle w:val="Caption"/>
        <w:jc w:val="center"/>
        <w:rPr>
          <w:rFonts w:ascii="Calibri" w:hAnsi="Calibri" w:cs="Calibri"/>
        </w:rPr>
      </w:pPr>
      <w:r w:rsidRPr="006F6A7E">
        <w:rPr>
          <w:rFonts w:ascii="Calibri" w:hAnsi="Calibri" w:cs="Calibri"/>
        </w:rPr>
        <w:t xml:space="preserve">Figure </w:t>
      </w:r>
      <w:r w:rsidRPr="006F6A7E">
        <w:rPr>
          <w:rFonts w:ascii="Calibri" w:hAnsi="Calibri" w:cs="Calibri"/>
        </w:rPr>
        <w:fldChar w:fldCharType="begin"/>
      </w:r>
      <w:r w:rsidRPr="006F6A7E">
        <w:rPr>
          <w:rFonts w:ascii="Calibri" w:hAnsi="Calibri" w:cs="Calibri"/>
        </w:rPr>
        <w:instrText xml:space="preserve"> SEQ Figure \* ARABIC </w:instrText>
      </w:r>
      <w:r w:rsidRPr="006F6A7E">
        <w:rPr>
          <w:rFonts w:ascii="Calibri" w:hAnsi="Calibri" w:cs="Calibri"/>
        </w:rPr>
        <w:fldChar w:fldCharType="separate"/>
      </w:r>
      <w:r w:rsidRPr="006F6A7E">
        <w:rPr>
          <w:rFonts w:ascii="Calibri" w:hAnsi="Calibri" w:cs="Calibri"/>
        </w:rPr>
        <w:fldChar w:fldCharType="end"/>
      </w:r>
      <w:r w:rsidRPr="006F6A7E">
        <w:rPr>
          <w:rFonts w:ascii="Calibri" w:hAnsi="Calibri" w:cs="Calibri"/>
        </w:rPr>
        <w:t>: Error Details</w:t>
      </w:r>
    </w:p>
    <w:p w14:paraId="6C2B6A9F" w14:textId="77777777" w:rsidR="001A1171" w:rsidRPr="006F6A7E" w:rsidRDefault="001A1171" w:rsidP="001A1171">
      <w:pPr>
        <w:keepNext/>
        <w:rPr>
          <w:rFonts w:ascii="Calibri" w:hAnsi="Calibri" w:cs="Calibri"/>
        </w:rPr>
      </w:pPr>
      <w:r w:rsidRPr="006F6A7E">
        <w:rPr>
          <w:rFonts w:ascii="Calibri" w:hAnsi="Calibri" w:cs="Calibri"/>
          <w:noProof/>
          <w:lang w:val="en-US"/>
        </w:rPr>
        <w:drawing>
          <wp:inline distT="0" distB="0" distL="0" distR="0" wp14:anchorId="6C9A8DC7" wp14:editId="003DEB5B">
            <wp:extent cx="4258269" cy="2791215"/>
            <wp:effectExtent l="0" t="0" r="0" b="9525"/>
            <wp:docPr id="1213000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00037" name=""/>
                    <pic:cNvPicPr/>
                  </pic:nvPicPr>
                  <pic:blipFill>
                    <a:blip r:embed="rId24"/>
                    <a:stretch>
                      <a:fillRect/>
                    </a:stretch>
                  </pic:blipFill>
                  <pic:spPr>
                    <a:xfrm>
                      <a:off x="0" y="0"/>
                      <a:ext cx="4258269" cy="2791215"/>
                    </a:xfrm>
                    <a:prstGeom prst="rect">
                      <a:avLst/>
                    </a:prstGeom>
                  </pic:spPr>
                </pic:pic>
              </a:graphicData>
            </a:graphic>
          </wp:inline>
        </w:drawing>
      </w:r>
    </w:p>
    <w:p w14:paraId="6F4C436A" w14:textId="35B2A231" w:rsidR="001A1171" w:rsidRPr="006F6A7E" w:rsidRDefault="001A1171" w:rsidP="001A1171">
      <w:pPr>
        <w:pStyle w:val="Caption"/>
        <w:jc w:val="center"/>
        <w:rPr>
          <w:rFonts w:ascii="Calibri" w:hAnsi="Calibri" w:cs="Calibri"/>
        </w:rPr>
      </w:pPr>
      <w:r w:rsidRPr="006F6A7E">
        <w:rPr>
          <w:rFonts w:ascii="Calibri" w:hAnsi="Calibri" w:cs="Calibri"/>
        </w:rPr>
        <w:t xml:space="preserve">Figure </w:t>
      </w:r>
      <w:r w:rsidRPr="006F6A7E">
        <w:rPr>
          <w:rFonts w:ascii="Calibri" w:hAnsi="Calibri" w:cs="Calibri"/>
        </w:rPr>
        <w:fldChar w:fldCharType="begin"/>
      </w:r>
      <w:r w:rsidRPr="006F6A7E">
        <w:rPr>
          <w:rFonts w:ascii="Calibri" w:hAnsi="Calibri" w:cs="Calibri"/>
        </w:rPr>
        <w:instrText xml:space="preserve"> SEQ Figure \* ARABIC </w:instrText>
      </w:r>
      <w:r w:rsidRPr="006F6A7E">
        <w:rPr>
          <w:rFonts w:ascii="Calibri" w:hAnsi="Calibri" w:cs="Calibri"/>
        </w:rPr>
        <w:fldChar w:fldCharType="separate"/>
      </w:r>
      <w:r w:rsidRPr="006F6A7E">
        <w:rPr>
          <w:rFonts w:ascii="Calibri" w:hAnsi="Calibri" w:cs="Calibri"/>
        </w:rPr>
        <w:fldChar w:fldCharType="end"/>
      </w:r>
      <w:r w:rsidRPr="006F6A7E">
        <w:rPr>
          <w:rFonts w:ascii="Calibri" w:hAnsi="Calibri" w:cs="Calibri"/>
        </w:rPr>
        <w:t>: Security Snapshot</w:t>
      </w:r>
    </w:p>
    <w:p w14:paraId="34253AD8" w14:textId="77777777" w:rsidR="001A1171" w:rsidRPr="006F6A7E" w:rsidRDefault="001A1171" w:rsidP="001A1171">
      <w:pPr>
        <w:keepNext/>
        <w:rPr>
          <w:rFonts w:ascii="Calibri" w:hAnsi="Calibri" w:cs="Calibri"/>
        </w:rPr>
      </w:pPr>
      <w:r w:rsidRPr="006F6A7E">
        <w:rPr>
          <w:rFonts w:ascii="Calibri" w:hAnsi="Calibri" w:cs="Calibri"/>
          <w:noProof/>
          <w:lang w:val="en-US"/>
        </w:rPr>
        <w:drawing>
          <wp:inline distT="0" distB="0" distL="0" distR="0" wp14:anchorId="3A61C4FD" wp14:editId="07F506CE">
            <wp:extent cx="5731510" cy="2204720"/>
            <wp:effectExtent l="0" t="0" r="2540" b="5080"/>
            <wp:docPr id="1271664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64184" name=""/>
                    <pic:cNvPicPr/>
                  </pic:nvPicPr>
                  <pic:blipFill>
                    <a:blip r:embed="rId25"/>
                    <a:stretch>
                      <a:fillRect/>
                    </a:stretch>
                  </pic:blipFill>
                  <pic:spPr>
                    <a:xfrm>
                      <a:off x="0" y="0"/>
                      <a:ext cx="5731510" cy="2204720"/>
                    </a:xfrm>
                    <a:prstGeom prst="rect">
                      <a:avLst/>
                    </a:prstGeom>
                  </pic:spPr>
                </pic:pic>
              </a:graphicData>
            </a:graphic>
          </wp:inline>
        </w:drawing>
      </w:r>
    </w:p>
    <w:p w14:paraId="17CFA33D" w14:textId="2104F6BD" w:rsidR="001A1171" w:rsidRPr="006F6A7E" w:rsidRDefault="001A1171" w:rsidP="001A1171">
      <w:pPr>
        <w:pStyle w:val="Caption"/>
        <w:jc w:val="center"/>
        <w:rPr>
          <w:rFonts w:ascii="Calibri" w:hAnsi="Calibri" w:cs="Calibri"/>
        </w:rPr>
      </w:pPr>
      <w:r w:rsidRPr="006F6A7E">
        <w:rPr>
          <w:rFonts w:ascii="Calibri" w:hAnsi="Calibri" w:cs="Calibri"/>
        </w:rPr>
        <w:t xml:space="preserve">Figure </w:t>
      </w:r>
      <w:r w:rsidRPr="006F6A7E">
        <w:rPr>
          <w:rFonts w:ascii="Calibri" w:hAnsi="Calibri" w:cs="Calibri"/>
        </w:rPr>
        <w:fldChar w:fldCharType="begin"/>
      </w:r>
      <w:r w:rsidRPr="006F6A7E">
        <w:rPr>
          <w:rFonts w:ascii="Calibri" w:hAnsi="Calibri" w:cs="Calibri"/>
        </w:rPr>
        <w:instrText xml:space="preserve"> SEQ Figure \* ARABIC </w:instrText>
      </w:r>
      <w:r w:rsidRPr="006F6A7E">
        <w:rPr>
          <w:rFonts w:ascii="Calibri" w:hAnsi="Calibri" w:cs="Calibri"/>
        </w:rPr>
        <w:fldChar w:fldCharType="separate"/>
      </w:r>
      <w:r w:rsidRPr="006F6A7E">
        <w:rPr>
          <w:rFonts w:ascii="Calibri" w:hAnsi="Calibri" w:cs="Calibri"/>
        </w:rPr>
        <w:fldChar w:fldCharType="end"/>
      </w:r>
      <w:r w:rsidRPr="006F6A7E">
        <w:rPr>
          <w:rFonts w:ascii="Calibri" w:hAnsi="Calibri" w:cs="Calibri"/>
        </w:rPr>
        <w:t>: Failed Login Attempts</w:t>
      </w:r>
    </w:p>
    <w:p w14:paraId="0E46674F" w14:textId="77777777" w:rsidR="001A1171" w:rsidRPr="006F6A7E" w:rsidRDefault="001A1171" w:rsidP="001A1171">
      <w:pPr>
        <w:rPr>
          <w:rFonts w:ascii="Calibri" w:hAnsi="Calibri" w:cs="Calibri"/>
          <w:lang w:val="en-US"/>
        </w:rPr>
      </w:pPr>
    </w:p>
    <w:p w14:paraId="327CE987" w14:textId="77777777" w:rsidR="001A1171" w:rsidRPr="006F6A7E" w:rsidRDefault="001A1171" w:rsidP="001A1171">
      <w:pPr>
        <w:keepNext/>
        <w:rPr>
          <w:rFonts w:ascii="Calibri" w:hAnsi="Calibri" w:cs="Calibri"/>
        </w:rPr>
      </w:pPr>
      <w:r w:rsidRPr="006F6A7E">
        <w:rPr>
          <w:rFonts w:ascii="Calibri" w:hAnsi="Calibri" w:cs="Calibri"/>
          <w:noProof/>
          <w:lang w:val="en-US"/>
        </w:rPr>
        <w:drawing>
          <wp:inline distT="0" distB="0" distL="0" distR="0" wp14:anchorId="69EF5EF4" wp14:editId="298ABC60">
            <wp:extent cx="5731510" cy="2430145"/>
            <wp:effectExtent l="0" t="0" r="2540" b="8255"/>
            <wp:docPr id="1130384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84665" name=""/>
                    <pic:cNvPicPr/>
                  </pic:nvPicPr>
                  <pic:blipFill>
                    <a:blip r:embed="rId26"/>
                    <a:stretch>
                      <a:fillRect/>
                    </a:stretch>
                  </pic:blipFill>
                  <pic:spPr>
                    <a:xfrm>
                      <a:off x="0" y="0"/>
                      <a:ext cx="5731510" cy="2430145"/>
                    </a:xfrm>
                    <a:prstGeom prst="rect">
                      <a:avLst/>
                    </a:prstGeom>
                  </pic:spPr>
                </pic:pic>
              </a:graphicData>
            </a:graphic>
          </wp:inline>
        </w:drawing>
      </w:r>
    </w:p>
    <w:p w14:paraId="47BA0A1B" w14:textId="567A6855" w:rsidR="001A1171" w:rsidRPr="006F6A7E" w:rsidRDefault="001A1171" w:rsidP="001A1171">
      <w:pPr>
        <w:pStyle w:val="Caption"/>
        <w:jc w:val="center"/>
        <w:rPr>
          <w:rFonts w:ascii="Calibri" w:hAnsi="Calibri" w:cs="Calibri"/>
        </w:rPr>
      </w:pPr>
      <w:r w:rsidRPr="006F6A7E">
        <w:rPr>
          <w:rFonts w:ascii="Calibri" w:hAnsi="Calibri" w:cs="Calibri"/>
        </w:rPr>
        <w:t xml:space="preserve">Figure </w:t>
      </w:r>
      <w:r w:rsidRPr="006F6A7E">
        <w:rPr>
          <w:rFonts w:ascii="Calibri" w:hAnsi="Calibri" w:cs="Calibri"/>
        </w:rPr>
        <w:fldChar w:fldCharType="begin"/>
      </w:r>
      <w:r w:rsidRPr="006F6A7E">
        <w:rPr>
          <w:rFonts w:ascii="Calibri" w:hAnsi="Calibri" w:cs="Calibri"/>
        </w:rPr>
        <w:instrText xml:space="preserve"> SEQ Figure \* ARABIC </w:instrText>
      </w:r>
      <w:r w:rsidRPr="006F6A7E">
        <w:rPr>
          <w:rFonts w:ascii="Calibri" w:hAnsi="Calibri" w:cs="Calibri"/>
        </w:rPr>
        <w:fldChar w:fldCharType="separate"/>
      </w:r>
      <w:r w:rsidRPr="006F6A7E">
        <w:rPr>
          <w:rFonts w:ascii="Calibri" w:hAnsi="Calibri" w:cs="Calibri"/>
        </w:rPr>
        <w:fldChar w:fldCharType="end"/>
      </w:r>
      <w:r w:rsidRPr="006F6A7E">
        <w:rPr>
          <w:rFonts w:ascii="Calibri" w:hAnsi="Calibri" w:cs="Calibri"/>
        </w:rPr>
        <w:t>: MFA Adoption Overview</w:t>
      </w:r>
    </w:p>
    <w:p w14:paraId="4FEA29F8" w14:textId="77777777" w:rsidR="001A1171" w:rsidRPr="006F6A7E" w:rsidRDefault="001A1171" w:rsidP="001A1171">
      <w:pPr>
        <w:keepNext/>
        <w:rPr>
          <w:rFonts w:ascii="Calibri" w:hAnsi="Calibri" w:cs="Calibri"/>
        </w:rPr>
      </w:pPr>
      <w:r w:rsidRPr="006F6A7E">
        <w:rPr>
          <w:rFonts w:ascii="Calibri" w:hAnsi="Calibri" w:cs="Calibri"/>
          <w:noProof/>
          <w:lang w:val="en-US"/>
        </w:rPr>
        <w:drawing>
          <wp:inline distT="0" distB="0" distL="0" distR="0" wp14:anchorId="23B42173" wp14:editId="3E8B2B22">
            <wp:extent cx="5731510" cy="3590290"/>
            <wp:effectExtent l="0" t="0" r="2540" b="0"/>
            <wp:docPr id="1198374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74519" name=""/>
                    <pic:cNvPicPr/>
                  </pic:nvPicPr>
                  <pic:blipFill>
                    <a:blip r:embed="rId27"/>
                    <a:stretch>
                      <a:fillRect/>
                    </a:stretch>
                  </pic:blipFill>
                  <pic:spPr>
                    <a:xfrm>
                      <a:off x="0" y="0"/>
                      <a:ext cx="5731510" cy="3590290"/>
                    </a:xfrm>
                    <a:prstGeom prst="rect">
                      <a:avLst/>
                    </a:prstGeom>
                  </pic:spPr>
                </pic:pic>
              </a:graphicData>
            </a:graphic>
          </wp:inline>
        </w:drawing>
      </w:r>
    </w:p>
    <w:p w14:paraId="6558FC0A" w14:textId="31015D25" w:rsidR="001A1171" w:rsidRPr="006F6A7E" w:rsidRDefault="001A1171" w:rsidP="001A1171">
      <w:pPr>
        <w:pStyle w:val="Caption"/>
        <w:jc w:val="center"/>
        <w:rPr>
          <w:rFonts w:ascii="Calibri" w:hAnsi="Calibri" w:cs="Calibri"/>
        </w:rPr>
      </w:pPr>
      <w:r w:rsidRPr="006F6A7E">
        <w:rPr>
          <w:rFonts w:ascii="Calibri" w:hAnsi="Calibri" w:cs="Calibri"/>
        </w:rPr>
        <w:t xml:space="preserve">Figure </w:t>
      </w:r>
      <w:r w:rsidRPr="006F6A7E">
        <w:rPr>
          <w:rFonts w:ascii="Calibri" w:hAnsi="Calibri" w:cs="Calibri"/>
        </w:rPr>
        <w:fldChar w:fldCharType="begin"/>
      </w:r>
      <w:r w:rsidRPr="006F6A7E">
        <w:rPr>
          <w:rFonts w:ascii="Calibri" w:hAnsi="Calibri" w:cs="Calibri"/>
        </w:rPr>
        <w:instrText xml:space="preserve"> SEQ Figure \* ARABIC </w:instrText>
      </w:r>
      <w:r w:rsidRPr="006F6A7E">
        <w:rPr>
          <w:rFonts w:ascii="Calibri" w:hAnsi="Calibri" w:cs="Calibri"/>
        </w:rPr>
        <w:fldChar w:fldCharType="separate"/>
      </w:r>
      <w:r w:rsidRPr="006F6A7E">
        <w:rPr>
          <w:rFonts w:ascii="Calibri" w:hAnsi="Calibri" w:cs="Calibri"/>
        </w:rPr>
        <w:fldChar w:fldCharType="end"/>
      </w:r>
      <w:r w:rsidRPr="006F6A7E">
        <w:rPr>
          <w:rFonts w:ascii="Calibri" w:hAnsi="Calibri" w:cs="Calibri"/>
        </w:rPr>
        <w:t>: MFA Adoption Trend</w:t>
      </w:r>
    </w:p>
    <w:p w14:paraId="3567CC02" w14:textId="77777777" w:rsidR="001A1171" w:rsidRPr="006F6A7E" w:rsidRDefault="001A1171" w:rsidP="001A1171">
      <w:pPr>
        <w:keepNext/>
        <w:rPr>
          <w:rFonts w:ascii="Calibri" w:hAnsi="Calibri" w:cs="Calibri"/>
        </w:rPr>
      </w:pPr>
      <w:r w:rsidRPr="006F6A7E">
        <w:rPr>
          <w:rFonts w:ascii="Calibri" w:hAnsi="Calibri" w:cs="Calibri"/>
          <w:noProof/>
          <w:lang w:val="en-US"/>
        </w:rPr>
        <w:drawing>
          <wp:inline distT="0" distB="0" distL="0" distR="0" wp14:anchorId="4DBA0580" wp14:editId="7471E3C0">
            <wp:extent cx="4315427" cy="2867425"/>
            <wp:effectExtent l="0" t="0" r="9525" b="9525"/>
            <wp:docPr id="23767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75153" name=""/>
                    <pic:cNvPicPr/>
                  </pic:nvPicPr>
                  <pic:blipFill>
                    <a:blip r:embed="rId28"/>
                    <a:stretch>
                      <a:fillRect/>
                    </a:stretch>
                  </pic:blipFill>
                  <pic:spPr>
                    <a:xfrm>
                      <a:off x="0" y="0"/>
                      <a:ext cx="4315427" cy="2867425"/>
                    </a:xfrm>
                    <a:prstGeom prst="rect">
                      <a:avLst/>
                    </a:prstGeom>
                  </pic:spPr>
                </pic:pic>
              </a:graphicData>
            </a:graphic>
          </wp:inline>
        </w:drawing>
      </w:r>
    </w:p>
    <w:p w14:paraId="21F511FF" w14:textId="1C5F2D3C" w:rsidR="00C65E92" w:rsidRPr="006F6A7E" w:rsidRDefault="001A1171" w:rsidP="001A1171">
      <w:pPr>
        <w:pStyle w:val="Caption"/>
        <w:jc w:val="center"/>
        <w:rPr>
          <w:rFonts w:ascii="Calibri" w:hAnsi="Calibri" w:cs="Calibri"/>
        </w:rPr>
      </w:pPr>
      <w:r w:rsidRPr="006F6A7E">
        <w:rPr>
          <w:rFonts w:ascii="Calibri" w:hAnsi="Calibri" w:cs="Calibri"/>
        </w:rPr>
        <w:t xml:space="preserve">Figure </w:t>
      </w:r>
      <w:r w:rsidRPr="006F6A7E">
        <w:rPr>
          <w:rFonts w:ascii="Calibri" w:hAnsi="Calibri" w:cs="Calibri"/>
        </w:rPr>
        <w:fldChar w:fldCharType="begin"/>
      </w:r>
      <w:r w:rsidRPr="006F6A7E">
        <w:rPr>
          <w:rFonts w:ascii="Calibri" w:hAnsi="Calibri" w:cs="Calibri"/>
        </w:rPr>
        <w:instrText xml:space="preserve"> SEQ Figure \* ARABIC </w:instrText>
      </w:r>
      <w:r w:rsidRPr="006F6A7E">
        <w:rPr>
          <w:rFonts w:ascii="Calibri" w:hAnsi="Calibri" w:cs="Calibri"/>
        </w:rPr>
        <w:fldChar w:fldCharType="separate"/>
      </w:r>
      <w:r w:rsidRPr="006F6A7E">
        <w:rPr>
          <w:rFonts w:ascii="Calibri" w:hAnsi="Calibri" w:cs="Calibri"/>
        </w:rPr>
        <w:fldChar w:fldCharType="end"/>
      </w:r>
      <w:r w:rsidRPr="006F6A7E">
        <w:rPr>
          <w:rFonts w:ascii="Calibri" w:hAnsi="Calibri" w:cs="Calibri"/>
        </w:rPr>
        <w:t>: Documents &amp; Compliance Alerts</w:t>
      </w:r>
    </w:p>
    <w:p w14:paraId="4ADCAC33" w14:textId="77777777" w:rsidR="006B1B30" w:rsidRPr="004B10D4" w:rsidRDefault="006B1B30" w:rsidP="004B3FFC">
      <w:pPr>
        <w:pStyle w:val="p1"/>
        <w:numPr>
          <w:ilvl w:val="0"/>
          <w:numId w:val="255"/>
        </w:numPr>
        <w:rPr>
          <w:ins w:id="1" w:author="Microsoft Word" w:date="2025-11-17T23:45:00Z"/>
          <w:rFonts w:ascii="Calibri" w:hAnsi="Calibri" w:cs="Calibri"/>
        </w:rPr>
      </w:pPr>
      <w:ins w:id="2" w:author="Microsoft Word" w:date="2025-11-17T23:45:00Z">
        <w:r w:rsidRPr="00B149C1">
          <w:rPr>
            <w:rFonts w:ascii="Calibri" w:hAnsi="Calibri" w:cs="Calibri"/>
          </w:rPr>
          <w:t>staff_data_nov_2025.csv</w:t>
        </w:r>
      </w:ins>
    </w:p>
    <w:p w14:paraId="5372E9FB" w14:textId="3EE80E40" w:rsidR="006B1B30" w:rsidRPr="00B149C1" w:rsidRDefault="006B1B30" w:rsidP="004B10D4">
      <w:pPr>
        <w:pStyle w:val="p3"/>
        <w:rPr>
          <w:ins w:id="3" w:author="Microsoft Word" w:date="2025-11-17T23:45:00Z"/>
          <w:rStyle w:val="s1"/>
          <w:rFonts w:ascii="Calibri" w:hAnsi="Calibri" w:cs="Calibri"/>
        </w:rPr>
      </w:pPr>
      <w:ins w:id="4" w:author="Microsoft Word" w:date="2025-11-17T23:45:00Z">
        <w:r w:rsidRPr="00B149C1">
          <w:rPr>
            <w:rFonts w:ascii="Calibri" w:hAnsi="Calibri" w:cs="Calibri"/>
          </w:rPr>
          <w:t>These UIs have been fully incorporated into the flows.</w:t>
        </w:r>
      </w:ins>
    </w:p>
    <w:p w14:paraId="7A87369E" w14:textId="721933FD" w:rsidR="006B1B30" w:rsidRPr="004B10D4" w:rsidRDefault="006B1B30" w:rsidP="004B10D4">
      <w:pPr>
        <w:spacing w:before="100" w:beforeAutospacing="1" w:after="100" w:afterAutospacing="1"/>
        <w:outlineLvl w:val="2"/>
        <w:rPr>
          <w:rFonts w:ascii="Calibri" w:eastAsiaTheme="majorEastAsia" w:hAnsi="Calibri" w:cs="Calibri"/>
          <w:b/>
          <w:sz w:val="27"/>
          <w:szCs w:val="27"/>
        </w:rPr>
      </w:pPr>
      <w:r w:rsidRPr="004B10D4">
        <w:rPr>
          <w:rFonts w:ascii="Calibri" w:hAnsi="Calibri" w:cs="Calibri"/>
          <w:b/>
          <w:sz w:val="27"/>
          <w:szCs w:val="27"/>
        </w:rPr>
        <w:t>APIs Involved</w:t>
      </w:r>
    </w:p>
    <w:tbl>
      <w:tblPr>
        <w:tblStyle w:val="TableGrid"/>
        <w:tblW w:w="0" w:type="auto"/>
        <w:tblLook w:val="04A0" w:firstRow="1" w:lastRow="0" w:firstColumn="1" w:lastColumn="0" w:noHBand="0" w:noVBand="1"/>
      </w:tblPr>
      <w:tblGrid>
        <w:gridCol w:w="1888"/>
        <w:gridCol w:w="2518"/>
        <w:gridCol w:w="2672"/>
        <w:gridCol w:w="1938"/>
      </w:tblGrid>
      <w:tr w:rsidR="006B1B30" w:rsidRPr="00C65D82" w14:paraId="0034668E" w14:textId="77777777" w:rsidTr="004B10D4">
        <w:tc>
          <w:tcPr>
            <w:tcW w:w="0" w:type="auto"/>
            <w:hideMark/>
          </w:tcPr>
          <w:p w14:paraId="304755F1" w14:textId="77777777" w:rsidR="006B1B30" w:rsidRPr="00B149C1" w:rsidRDefault="006B1B30">
            <w:pPr>
              <w:pStyle w:val="p1"/>
              <w:jc w:val="center"/>
              <w:rPr>
                <w:rFonts w:ascii="Calibri" w:hAnsi="Calibri" w:cs="Calibri"/>
                <w:b/>
              </w:rPr>
            </w:pPr>
            <w:r w:rsidRPr="00B149C1">
              <w:rPr>
                <w:rFonts w:ascii="Calibri" w:hAnsi="Calibri" w:cs="Calibri"/>
                <w:b/>
              </w:rPr>
              <w:t>API Name</w:t>
            </w:r>
          </w:p>
        </w:tc>
        <w:tc>
          <w:tcPr>
            <w:tcW w:w="0" w:type="auto"/>
            <w:hideMark/>
          </w:tcPr>
          <w:p w14:paraId="3BB8D2D8" w14:textId="77777777" w:rsidR="006B1B30" w:rsidRPr="00B149C1" w:rsidRDefault="006B1B30">
            <w:pPr>
              <w:pStyle w:val="p1"/>
              <w:jc w:val="center"/>
              <w:rPr>
                <w:rFonts w:ascii="Calibri" w:hAnsi="Calibri" w:cs="Calibri"/>
                <w:b/>
              </w:rPr>
            </w:pPr>
            <w:r w:rsidRPr="00B149C1">
              <w:rPr>
                <w:rFonts w:ascii="Calibri" w:hAnsi="Calibri" w:cs="Calibri"/>
                <w:b/>
              </w:rPr>
              <w:t>Endpoint</w:t>
            </w:r>
          </w:p>
        </w:tc>
        <w:tc>
          <w:tcPr>
            <w:tcW w:w="0" w:type="auto"/>
            <w:hideMark/>
          </w:tcPr>
          <w:p w14:paraId="3C7D8F92" w14:textId="77777777" w:rsidR="006B1B30" w:rsidRPr="00B149C1" w:rsidRDefault="006B1B30">
            <w:pPr>
              <w:pStyle w:val="p1"/>
              <w:jc w:val="center"/>
              <w:rPr>
                <w:rFonts w:ascii="Calibri" w:hAnsi="Calibri" w:cs="Calibri"/>
                <w:b/>
              </w:rPr>
            </w:pPr>
            <w:r w:rsidRPr="00B149C1">
              <w:rPr>
                <w:rFonts w:ascii="Calibri" w:hAnsi="Calibri" w:cs="Calibri"/>
                <w:b/>
              </w:rPr>
              <w:t>Description</w:t>
            </w:r>
          </w:p>
        </w:tc>
        <w:tc>
          <w:tcPr>
            <w:tcW w:w="0" w:type="auto"/>
            <w:hideMark/>
          </w:tcPr>
          <w:p w14:paraId="37F9AB7B" w14:textId="77777777" w:rsidR="006B1B30" w:rsidRPr="00B149C1" w:rsidRDefault="006B1B30">
            <w:pPr>
              <w:pStyle w:val="p1"/>
              <w:jc w:val="center"/>
              <w:rPr>
                <w:rFonts w:ascii="Calibri" w:hAnsi="Calibri" w:cs="Calibri"/>
                <w:b/>
              </w:rPr>
            </w:pPr>
            <w:r w:rsidRPr="00B149C1">
              <w:rPr>
                <w:rFonts w:ascii="Calibri" w:hAnsi="Calibri" w:cs="Calibri"/>
                <w:b/>
              </w:rPr>
              <w:t>When Called</w:t>
            </w:r>
          </w:p>
        </w:tc>
      </w:tr>
      <w:tr w:rsidR="006B1B30" w:rsidRPr="00C65D82" w14:paraId="749B1927" w14:textId="77777777" w:rsidTr="004B10D4">
        <w:tc>
          <w:tcPr>
            <w:tcW w:w="0" w:type="auto"/>
            <w:hideMark/>
          </w:tcPr>
          <w:p w14:paraId="754EF308" w14:textId="77777777" w:rsidR="006B1B30" w:rsidRPr="00B149C1" w:rsidRDefault="006B1B30">
            <w:pPr>
              <w:pStyle w:val="p1"/>
              <w:rPr>
                <w:rFonts w:ascii="Calibri" w:hAnsi="Calibri" w:cs="Calibri"/>
              </w:rPr>
            </w:pPr>
            <w:r w:rsidRPr="00B149C1">
              <w:rPr>
                <w:rFonts w:ascii="Calibri" w:hAnsi="Calibri" w:cs="Calibri"/>
              </w:rPr>
              <w:t>Get Dashboard Metrics</w:t>
            </w:r>
          </w:p>
        </w:tc>
        <w:tc>
          <w:tcPr>
            <w:tcW w:w="0" w:type="auto"/>
            <w:hideMark/>
          </w:tcPr>
          <w:p w14:paraId="70CE6281" w14:textId="77777777" w:rsidR="006B1B30" w:rsidRPr="00B149C1" w:rsidRDefault="006B1B30">
            <w:pPr>
              <w:pStyle w:val="p1"/>
              <w:rPr>
                <w:rFonts w:ascii="Calibri" w:hAnsi="Calibri" w:cs="Calibri"/>
              </w:rPr>
            </w:pPr>
            <w:r w:rsidRPr="00B149C1">
              <w:rPr>
                <w:rFonts w:ascii="Calibri" w:hAnsi="Calibri" w:cs="Calibri"/>
              </w:rPr>
              <w:t>GET /dashboard/overview</w:t>
            </w:r>
          </w:p>
        </w:tc>
        <w:tc>
          <w:tcPr>
            <w:tcW w:w="0" w:type="auto"/>
            <w:hideMark/>
          </w:tcPr>
          <w:p w14:paraId="38A5ECF8" w14:textId="77777777" w:rsidR="006B1B30" w:rsidRPr="00B149C1" w:rsidRDefault="006B1B30">
            <w:pPr>
              <w:pStyle w:val="p1"/>
              <w:rPr>
                <w:rFonts w:ascii="Calibri" w:hAnsi="Calibri" w:cs="Calibri"/>
              </w:rPr>
            </w:pPr>
            <w:r w:rsidRPr="00B149C1">
              <w:rPr>
                <w:rFonts w:ascii="Calibri" w:hAnsi="Calibri" w:cs="Calibri"/>
              </w:rPr>
              <w:t>Loads counts, alerts, sync info</w:t>
            </w:r>
          </w:p>
        </w:tc>
        <w:tc>
          <w:tcPr>
            <w:tcW w:w="0" w:type="auto"/>
            <w:hideMark/>
          </w:tcPr>
          <w:p w14:paraId="5080B48B" w14:textId="77777777" w:rsidR="006B1B30" w:rsidRPr="00B149C1" w:rsidRDefault="006B1B30">
            <w:pPr>
              <w:pStyle w:val="p1"/>
              <w:rPr>
                <w:rFonts w:ascii="Calibri" w:hAnsi="Calibri" w:cs="Calibri"/>
              </w:rPr>
            </w:pPr>
            <w:r w:rsidRPr="00B149C1">
              <w:rPr>
                <w:rFonts w:ascii="Calibri" w:hAnsi="Calibri" w:cs="Calibri"/>
              </w:rPr>
              <w:t>On dashboard load</w:t>
            </w:r>
          </w:p>
        </w:tc>
      </w:tr>
      <w:tr w:rsidR="006B1B30" w:rsidRPr="00C65D82" w14:paraId="2CC67913" w14:textId="77777777" w:rsidTr="004B10D4">
        <w:tc>
          <w:tcPr>
            <w:tcW w:w="0" w:type="auto"/>
            <w:hideMark/>
          </w:tcPr>
          <w:p w14:paraId="7D20D324" w14:textId="77777777" w:rsidR="006B1B30" w:rsidRPr="00B149C1" w:rsidRDefault="006B1B30">
            <w:pPr>
              <w:pStyle w:val="p1"/>
              <w:rPr>
                <w:rFonts w:ascii="Calibri" w:hAnsi="Calibri" w:cs="Calibri"/>
              </w:rPr>
            </w:pPr>
            <w:r w:rsidRPr="00B149C1">
              <w:rPr>
                <w:rFonts w:ascii="Calibri" w:hAnsi="Calibri" w:cs="Calibri"/>
              </w:rPr>
              <w:t>Get Recent Sync Errors</w:t>
            </w:r>
          </w:p>
        </w:tc>
        <w:tc>
          <w:tcPr>
            <w:tcW w:w="0" w:type="auto"/>
            <w:hideMark/>
          </w:tcPr>
          <w:p w14:paraId="6F511485" w14:textId="77777777" w:rsidR="006B1B30" w:rsidRPr="00B149C1" w:rsidRDefault="006B1B30">
            <w:pPr>
              <w:pStyle w:val="p1"/>
              <w:rPr>
                <w:rFonts w:ascii="Calibri" w:hAnsi="Calibri" w:cs="Calibri"/>
              </w:rPr>
            </w:pPr>
            <w:r w:rsidRPr="00B149C1">
              <w:rPr>
                <w:rFonts w:ascii="Calibri" w:hAnsi="Calibri" w:cs="Calibri"/>
              </w:rPr>
              <w:t>GET /sync/errors/recent</w:t>
            </w:r>
          </w:p>
        </w:tc>
        <w:tc>
          <w:tcPr>
            <w:tcW w:w="0" w:type="auto"/>
            <w:hideMark/>
          </w:tcPr>
          <w:p w14:paraId="148D29AE" w14:textId="77777777" w:rsidR="006B1B30" w:rsidRPr="00B149C1" w:rsidRDefault="006B1B30">
            <w:pPr>
              <w:pStyle w:val="p1"/>
              <w:rPr>
                <w:rFonts w:ascii="Calibri" w:hAnsi="Calibri" w:cs="Calibri"/>
              </w:rPr>
            </w:pPr>
            <w:r w:rsidRPr="00B149C1">
              <w:rPr>
                <w:rFonts w:ascii="Calibri" w:hAnsi="Calibri" w:cs="Calibri"/>
              </w:rPr>
              <w:t>Gets file-level errors</w:t>
            </w:r>
          </w:p>
        </w:tc>
        <w:tc>
          <w:tcPr>
            <w:tcW w:w="0" w:type="auto"/>
            <w:hideMark/>
          </w:tcPr>
          <w:p w14:paraId="0684B954" w14:textId="77777777" w:rsidR="006B1B30" w:rsidRPr="00B149C1" w:rsidRDefault="006B1B30">
            <w:pPr>
              <w:pStyle w:val="p1"/>
              <w:rPr>
                <w:rFonts w:ascii="Calibri" w:hAnsi="Calibri" w:cs="Calibri"/>
              </w:rPr>
            </w:pPr>
            <w:r w:rsidRPr="00B149C1">
              <w:rPr>
                <w:rFonts w:ascii="Calibri" w:hAnsi="Calibri" w:cs="Calibri"/>
              </w:rPr>
              <w:t>On clicking View Error Logs</w:t>
            </w:r>
          </w:p>
        </w:tc>
      </w:tr>
      <w:tr w:rsidR="006B1B30" w:rsidRPr="00C65D82" w14:paraId="0D77688C" w14:textId="77777777" w:rsidTr="004B10D4">
        <w:tc>
          <w:tcPr>
            <w:tcW w:w="0" w:type="auto"/>
            <w:hideMark/>
          </w:tcPr>
          <w:p w14:paraId="551F9229" w14:textId="77777777" w:rsidR="006B1B30" w:rsidRPr="00B149C1" w:rsidRDefault="006B1B30">
            <w:pPr>
              <w:pStyle w:val="p1"/>
              <w:rPr>
                <w:rFonts w:ascii="Calibri" w:hAnsi="Calibri" w:cs="Calibri"/>
              </w:rPr>
            </w:pPr>
            <w:r w:rsidRPr="00B149C1">
              <w:rPr>
                <w:rFonts w:ascii="Calibri" w:hAnsi="Calibri" w:cs="Calibri"/>
              </w:rPr>
              <w:t>Retry Single File</w:t>
            </w:r>
          </w:p>
        </w:tc>
        <w:tc>
          <w:tcPr>
            <w:tcW w:w="0" w:type="auto"/>
            <w:hideMark/>
          </w:tcPr>
          <w:p w14:paraId="37371AF1" w14:textId="77777777" w:rsidR="006B1B30" w:rsidRPr="00B149C1" w:rsidRDefault="006B1B30">
            <w:pPr>
              <w:pStyle w:val="p1"/>
              <w:rPr>
                <w:rFonts w:ascii="Calibri" w:hAnsi="Calibri" w:cs="Calibri"/>
              </w:rPr>
            </w:pPr>
            <w:r w:rsidRPr="00B149C1">
              <w:rPr>
                <w:rFonts w:ascii="Calibri" w:hAnsi="Calibri" w:cs="Calibri"/>
              </w:rPr>
              <w:t>POST /sync/retry-file</w:t>
            </w:r>
          </w:p>
        </w:tc>
        <w:tc>
          <w:tcPr>
            <w:tcW w:w="0" w:type="auto"/>
            <w:hideMark/>
          </w:tcPr>
          <w:p w14:paraId="5811668B" w14:textId="77777777" w:rsidR="006B1B30" w:rsidRPr="00B149C1" w:rsidRDefault="006B1B30">
            <w:pPr>
              <w:pStyle w:val="p1"/>
              <w:rPr>
                <w:rFonts w:ascii="Calibri" w:hAnsi="Calibri" w:cs="Calibri"/>
              </w:rPr>
            </w:pPr>
            <w:r w:rsidRPr="00B149C1">
              <w:rPr>
                <w:rFonts w:ascii="Calibri" w:hAnsi="Calibri" w:cs="Calibri"/>
              </w:rPr>
              <w:t>Retries a failed batch file</w:t>
            </w:r>
          </w:p>
        </w:tc>
        <w:tc>
          <w:tcPr>
            <w:tcW w:w="0" w:type="auto"/>
            <w:hideMark/>
          </w:tcPr>
          <w:p w14:paraId="2E97B7EA" w14:textId="77777777" w:rsidR="006B1B30" w:rsidRPr="00B149C1" w:rsidRDefault="006B1B30">
            <w:pPr>
              <w:pStyle w:val="p1"/>
              <w:rPr>
                <w:rFonts w:ascii="Calibri" w:hAnsi="Calibri" w:cs="Calibri"/>
              </w:rPr>
            </w:pPr>
            <w:r w:rsidRPr="00B149C1">
              <w:rPr>
                <w:rFonts w:ascii="Calibri" w:hAnsi="Calibri" w:cs="Calibri"/>
              </w:rPr>
              <w:t>Retry File button</w:t>
            </w:r>
          </w:p>
        </w:tc>
      </w:tr>
      <w:tr w:rsidR="006B1B30" w:rsidRPr="00C65D82" w14:paraId="0490039C" w14:textId="77777777" w:rsidTr="004B10D4">
        <w:tc>
          <w:tcPr>
            <w:tcW w:w="0" w:type="auto"/>
            <w:hideMark/>
          </w:tcPr>
          <w:p w14:paraId="38F282D9" w14:textId="77777777" w:rsidR="006B1B30" w:rsidRPr="00B149C1" w:rsidRDefault="006B1B30">
            <w:pPr>
              <w:pStyle w:val="p1"/>
              <w:rPr>
                <w:rFonts w:ascii="Calibri" w:hAnsi="Calibri" w:cs="Calibri"/>
              </w:rPr>
            </w:pPr>
            <w:r w:rsidRPr="00B149C1">
              <w:rPr>
                <w:rFonts w:ascii="Calibri" w:hAnsi="Calibri" w:cs="Calibri"/>
              </w:rPr>
              <w:t>Get File Error Details</w:t>
            </w:r>
          </w:p>
        </w:tc>
        <w:tc>
          <w:tcPr>
            <w:tcW w:w="0" w:type="auto"/>
            <w:hideMark/>
          </w:tcPr>
          <w:p w14:paraId="4A929D51" w14:textId="77777777" w:rsidR="006B1B30" w:rsidRPr="00B149C1" w:rsidRDefault="006B1B30">
            <w:pPr>
              <w:pStyle w:val="p1"/>
              <w:rPr>
                <w:rFonts w:ascii="Calibri" w:hAnsi="Calibri" w:cs="Calibri"/>
              </w:rPr>
            </w:pPr>
            <w:r w:rsidRPr="00B149C1">
              <w:rPr>
                <w:rFonts w:ascii="Calibri" w:hAnsi="Calibri" w:cs="Calibri"/>
              </w:rPr>
              <w:t>GET /sync/errors/:</w:t>
            </w:r>
            <w:proofErr w:type="spellStart"/>
            <w:r w:rsidRPr="00B149C1">
              <w:rPr>
                <w:rFonts w:ascii="Calibri" w:hAnsi="Calibri" w:cs="Calibri"/>
              </w:rPr>
              <w:t>fileId</w:t>
            </w:r>
            <w:proofErr w:type="spellEnd"/>
          </w:p>
        </w:tc>
        <w:tc>
          <w:tcPr>
            <w:tcW w:w="0" w:type="auto"/>
            <w:hideMark/>
          </w:tcPr>
          <w:p w14:paraId="75AA0823" w14:textId="77777777" w:rsidR="006B1B30" w:rsidRPr="00B149C1" w:rsidRDefault="006B1B30">
            <w:pPr>
              <w:pStyle w:val="p1"/>
              <w:rPr>
                <w:rFonts w:ascii="Calibri" w:hAnsi="Calibri" w:cs="Calibri"/>
              </w:rPr>
            </w:pPr>
            <w:r w:rsidRPr="00B149C1">
              <w:rPr>
                <w:rFonts w:ascii="Calibri" w:hAnsi="Calibri" w:cs="Calibri"/>
              </w:rPr>
              <w:t>Fetch detailed errors</w:t>
            </w:r>
          </w:p>
        </w:tc>
        <w:tc>
          <w:tcPr>
            <w:tcW w:w="0" w:type="auto"/>
            <w:hideMark/>
          </w:tcPr>
          <w:p w14:paraId="17070D25" w14:textId="77777777" w:rsidR="006B1B30" w:rsidRPr="00B149C1" w:rsidRDefault="006B1B30">
            <w:pPr>
              <w:pStyle w:val="p1"/>
              <w:rPr>
                <w:rFonts w:ascii="Calibri" w:hAnsi="Calibri" w:cs="Calibri"/>
              </w:rPr>
            </w:pPr>
            <w:r w:rsidRPr="00B149C1">
              <w:rPr>
                <w:rFonts w:ascii="Calibri" w:hAnsi="Calibri" w:cs="Calibri"/>
              </w:rPr>
              <w:t>View Errors</w:t>
            </w:r>
          </w:p>
        </w:tc>
      </w:tr>
      <w:tr w:rsidR="006B1B30" w:rsidRPr="00C65D82" w14:paraId="1BBFD2F8" w14:textId="77777777" w:rsidTr="004B10D4">
        <w:tc>
          <w:tcPr>
            <w:tcW w:w="0" w:type="auto"/>
            <w:hideMark/>
          </w:tcPr>
          <w:p w14:paraId="23E72FDF" w14:textId="77777777" w:rsidR="006B1B30" w:rsidRPr="00B149C1" w:rsidRDefault="006B1B30">
            <w:pPr>
              <w:pStyle w:val="p1"/>
              <w:rPr>
                <w:rFonts w:ascii="Calibri" w:hAnsi="Calibri" w:cs="Calibri"/>
              </w:rPr>
            </w:pPr>
            <w:r w:rsidRPr="00B149C1">
              <w:rPr>
                <w:rFonts w:ascii="Calibri" w:hAnsi="Calibri" w:cs="Calibri"/>
              </w:rPr>
              <w:t>Get Security Snapshot</w:t>
            </w:r>
          </w:p>
        </w:tc>
        <w:tc>
          <w:tcPr>
            <w:tcW w:w="0" w:type="auto"/>
            <w:hideMark/>
          </w:tcPr>
          <w:p w14:paraId="77243A53" w14:textId="77777777" w:rsidR="006B1B30" w:rsidRPr="00B149C1" w:rsidRDefault="006B1B30">
            <w:pPr>
              <w:pStyle w:val="p1"/>
              <w:rPr>
                <w:rFonts w:ascii="Calibri" w:hAnsi="Calibri" w:cs="Calibri"/>
              </w:rPr>
            </w:pPr>
            <w:r w:rsidRPr="00B149C1">
              <w:rPr>
                <w:rFonts w:ascii="Calibri" w:hAnsi="Calibri" w:cs="Calibri"/>
              </w:rPr>
              <w:t>GET /security/snapshot</w:t>
            </w:r>
          </w:p>
        </w:tc>
        <w:tc>
          <w:tcPr>
            <w:tcW w:w="0" w:type="auto"/>
            <w:hideMark/>
          </w:tcPr>
          <w:p w14:paraId="43DE8AD2" w14:textId="77777777" w:rsidR="006B1B30" w:rsidRPr="00B149C1" w:rsidRDefault="006B1B30">
            <w:pPr>
              <w:pStyle w:val="p1"/>
              <w:rPr>
                <w:rFonts w:ascii="Calibri" w:hAnsi="Calibri" w:cs="Calibri"/>
              </w:rPr>
            </w:pPr>
            <w:r w:rsidRPr="00B149C1">
              <w:rPr>
                <w:rFonts w:ascii="Calibri" w:hAnsi="Calibri" w:cs="Calibri"/>
              </w:rPr>
              <w:t>Loads failed login count, MFA%, suspicious</w:t>
            </w:r>
          </w:p>
        </w:tc>
        <w:tc>
          <w:tcPr>
            <w:tcW w:w="0" w:type="auto"/>
            <w:hideMark/>
          </w:tcPr>
          <w:p w14:paraId="4B80801E" w14:textId="77777777" w:rsidR="006B1B30" w:rsidRPr="00B149C1" w:rsidRDefault="006B1B30">
            <w:pPr>
              <w:pStyle w:val="p1"/>
              <w:rPr>
                <w:rFonts w:ascii="Calibri" w:hAnsi="Calibri" w:cs="Calibri"/>
              </w:rPr>
            </w:pPr>
            <w:r w:rsidRPr="00B149C1">
              <w:rPr>
                <w:rFonts w:ascii="Calibri" w:hAnsi="Calibri" w:cs="Calibri"/>
              </w:rPr>
              <w:t>Dashboard load</w:t>
            </w:r>
          </w:p>
        </w:tc>
      </w:tr>
      <w:tr w:rsidR="006B1B30" w:rsidRPr="00C65D82" w14:paraId="77D9280D" w14:textId="77777777" w:rsidTr="004B10D4">
        <w:tc>
          <w:tcPr>
            <w:tcW w:w="0" w:type="auto"/>
            <w:hideMark/>
          </w:tcPr>
          <w:p w14:paraId="290D464B" w14:textId="77777777" w:rsidR="006B1B30" w:rsidRPr="00B149C1" w:rsidRDefault="006B1B30">
            <w:pPr>
              <w:pStyle w:val="p1"/>
              <w:rPr>
                <w:rFonts w:ascii="Calibri" w:hAnsi="Calibri" w:cs="Calibri"/>
              </w:rPr>
            </w:pPr>
            <w:r w:rsidRPr="00B149C1">
              <w:rPr>
                <w:rFonts w:ascii="Calibri" w:hAnsi="Calibri" w:cs="Calibri"/>
              </w:rPr>
              <w:t>Get Compliance Alerts</w:t>
            </w:r>
          </w:p>
        </w:tc>
        <w:tc>
          <w:tcPr>
            <w:tcW w:w="0" w:type="auto"/>
            <w:hideMark/>
          </w:tcPr>
          <w:p w14:paraId="7D4E68AF" w14:textId="77777777" w:rsidR="006B1B30" w:rsidRPr="00B149C1" w:rsidRDefault="006B1B30">
            <w:pPr>
              <w:pStyle w:val="p1"/>
              <w:rPr>
                <w:rFonts w:ascii="Calibri" w:hAnsi="Calibri" w:cs="Calibri"/>
              </w:rPr>
            </w:pPr>
            <w:r w:rsidRPr="00B149C1">
              <w:rPr>
                <w:rFonts w:ascii="Calibri" w:hAnsi="Calibri" w:cs="Calibri"/>
              </w:rPr>
              <w:t>GET /compliance/alerts</w:t>
            </w:r>
          </w:p>
        </w:tc>
        <w:tc>
          <w:tcPr>
            <w:tcW w:w="0" w:type="auto"/>
            <w:hideMark/>
          </w:tcPr>
          <w:p w14:paraId="4412FFAE" w14:textId="77777777" w:rsidR="006B1B30" w:rsidRPr="00B149C1" w:rsidRDefault="006B1B30">
            <w:pPr>
              <w:pStyle w:val="p1"/>
              <w:rPr>
                <w:rFonts w:ascii="Calibri" w:hAnsi="Calibri" w:cs="Calibri"/>
              </w:rPr>
            </w:pPr>
            <w:r w:rsidRPr="00B149C1">
              <w:rPr>
                <w:rFonts w:ascii="Calibri" w:hAnsi="Calibri" w:cs="Calibri"/>
              </w:rPr>
              <w:t>Missing documents</w:t>
            </w:r>
          </w:p>
        </w:tc>
        <w:tc>
          <w:tcPr>
            <w:tcW w:w="0" w:type="auto"/>
            <w:hideMark/>
          </w:tcPr>
          <w:p w14:paraId="27E784AA" w14:textId="77777777" w:rsidR="006B1B30" w:rsidRPr="00B149C1" w:rsidRDefault="006B1B30">
            <w:pPr>
              <w:pStyle w:val="p1"/>
              <w:rPr>
                <w:rFonts w:ascii="Calibri" w:hAnsi="Calibri" w:cs="Calibri"/>
              </w:rPr>
            </w:pPr>
            <w:r w:rsidRPr="00B149C1">
              <w:rPr>
                <w:rFonts w:ascii="Calibri" w:hAnsi="Calibri" w:cs="Calibri"/>
              </w:rPr>
              <w:t>Dashboard load</w:t>
            </w:r>
          </w:p>
        </w:tc>
      </w:tr>
      <w:tr w:rsidR="006B1B30" w:rsidRPr="00C65D82" w14:paraId="5835E23D" w14:textId="77777777" w:rsidTr="004B10D4">
        <w:tc>
          <w:tcPr>
            <w:tcW w:w="0" w:type="auto"/>
            <w:hideMark/>
          </w:tcPr>
          <w:p w14:paraId="60E260B3" w14:textId="77777777" w:rsidR="006B1B30" w:rsidRPr="00B149C1" w:rsidRDefault="006B1B30">
            <w:pPr>
              <w:pStyle w:val="p1"/>
              <w:rPr>
                <w:rFonts w:ascii="Calibri" w:hAnsi="Calibri" w:cs="Calibri"/>
              </w:rPr>
            </w:pPr>
            <w:r w:rsidRPr="00B149C1">
              <w:rPr>
                <w:rFonts w:ascii="Calibri" w:hAnsi="Calibri" w:cs="Calibri"/>
              </w:rPr>
              <w:t>Get Notifications</w:t>
            </w:r>
          </w:p>
        </w:tc>
        <w:tc>
          <w:tcPr>
            <w:tcW w:w="0" w:type="auto"/>
            <w:hideMark/>
          </w:tcPr>
          <w:p w14:paraId="67A4951B" w14:textId="77777777" w:rsidR="006B1B30" w:rsidRPr="00B149C1" w:rsidRDefault="006B1B30">
            <w:pPr>
              <w:pStyle w:val="p1"/>
              <w:rPr>
                <w:rFonts w:ascii="Calibri" w:hAnsi="Calibri" w:cs="Calibri"/>
              </w:rPr>
            </w:pPr>
            <w:r w:rsidRPr="00B149C1">
              <w:rPr>
                <w:rFonts w:ascii="Calibri" w:hAnsi="Calibri" w:cs="Calibri"/>
              </w:rPr>
              <w:t>GET /notifications/recent</w:t>
            </w:r>
          </w:p>
        </w:tc>
        <w:tc>
          <w:tcPr>
            <w:tcW w:w="0" w:type="auto"/>
            <w:hideMark/>
          </w:tcPr>
          <w:p w14:paraId="2FF92419" w14:textId="77777777" w:rsidR="006B1B30" w:rsidRPr="00B149C1" w:rsidRDefault="006B1B30">
            <w:pPr>
              <w:pStyle w:val="p1"/>
              <w:rPr>
                <w:rFonts w:ascii="Calibri" w:hAnsi="Calibri" w:cs="Calibri"/>
              </w:rPr>
            </w:pPr>
            <w:r w:rsidRPr="00B149C1">
              <w:rPr>
                <w:rFonts w:ascii="Calibri" w:hAnsi="Calibri" w:cs="Calibri"/>
              </w:rPr>
              <w:t>Recent notifications</w:t>
            </w:r>
          </w:p>
        </w:tc>
        <w:tc>
          <w:tcPr>
            <w:tcW w:w="0" w:type="auto"/>
            <w:hideMark/>
          </w:tcPr>
          <w:p w14:paraId="03EA8D28" w14:textId="77777777" w:rsidR="006B1B30" w:rsidRPr="00B149C1" w:rsidRDefault="006B1B30">
            <w:pPr>
              <w:pStyle w:val="p1"/>
              <w:rPr>
                <w:rFonts w:ascii="Calibri" w:hAnsi="Calibri" w:cs="Calibri"/>
              </w:rPr>
            </w:pPr>
            <w:r w:rsidRPr="00B149C1">
              <w:rPr>
                <w:rFonts w:ascii="Calibri" w:hAnsi="Calibri" w:cs="Calibri"/>
              </w:rPr>
              <w:t>Dashboard load</w:t>
            </w:r>
          </w:p>
        </w:tc>
      </w:tr>
    </w:tbl>
    <w:p w14:paraId="4DF66A95" w14:textId="62D2228F" w:rsidR="006B1B30" w:rsidRPr="00B149C1" w:rsidRDefault="006B1B30" w:rsidP="006B1B30">
      <w:pPr>
        <w:rPr>
          <w:rFonts w:ascii="Calibri" w:hAnsi="Calibri" w:cs="Calibri"/>
        </w:rPr>
      </w:pPr>
    </w:p>
    <w:p w14:paraId="68DE2934" w14:textId="77777777" w:rsidR="006B1B30" w:rsidRDefault="006B1B30">
      <w:pPr>
        <w:rPr>
          <w:rFonts w:ascii="Calibri" w:hAnsi="Calibri" w:cs="Calibri"/>
          <w:color w:val="0F4761" w:themeColor="accent1" w:themeShade="BF"/>
          <w:sz w:val="40"/>
          <w:szCs w:val="40"/>
        </w:rPr>
      </w:pPr>
      <w:r>
        <w:rPr>
          <w:rFonts w:ascii="Calibri" w:hAnsi="Calibri" w:cs="Calibri"/>
        </w:rPr>
        <w:br w:type="page"/>
      </w:r>
    </w:p>
    <w:p w14:paraId="7AD5413C" w14:textId="0F211B78" w:rsidR="004C694F" w:rsidRPr="00B450AE" w:rsidRDefault="004C694F" w:rsidP="00183962">
      <w:pPr>
        <w:pStyle w:val="Heading1"/>
        <w:rPr>
          <w:rFonts w:ascii="Calibri" w:eastAsia="Times New Roman" w:hAnsi="Calibri" w:cs="Calibri"/>
        </w:rPr>
      </w:pPr>
      <w:r w:rsidRPr="00B450AE">
        <w:rPr>
          <w:rFonts w:ascii="Calibri" w:eastAsia="Times New Roman" w:hAnsi="Calibri" w:cs="Calibri"/>
        </w:rPr>
        <w:t xml:space="preserve">Use Case </w:t>
      </w:r>
      <w:r w:rsidR="00EB63AA">
        <w:rPr>
          <w:rFonts w:ascii="Calibri" w:eastAsia="Times New Roman" w:hAnsi="Calibri" w:cs="Calibri"/>
        </w:rPr>
        <w:t>4</w:t>
      </w:r>
      <w:r w:rsidRPr="00B450AE">
        <w:rPr>
          <w:rFonts w:ascii="Calibri" w:eastAsia="Times New Roman" w:hAnsi="Calibri" w:cs="Calibri"/>
        </w:rPr>
        <w:t>: Manage Compliance Documentation and Lifecycle</w:t>
      </w:r>
    </w:p>
    <w:p w14:paraId="52C10081" w14:textId="54E4B223" w:rsidR="00F0125E" w:rsidRPr="00144ED4" w:rsidRDefault="00F0125E" w:rsidP="00144ED4">
      <w:pPr>
        <w:spacing w:before="100" w:beforeAutospacing="1" w:after="100" w:afterAutospacing="1"/>
        <w:outlineLvl w:val="2"/>
        <w:rPr>
          <w:rFonts w:ascii="Calibri" w:eastAsiaTheme="majorEastAsia" w:hAnsi="Calibri" w:cs="Calibri"/>
          <w:b/>
          <w:sz w:val="27"/>
          <w:szCs w:val="27"/>
        </w:rPr>
      </w:pPr>
      <w:r w:rsidRPr="00482640">
        <w:rPr>
          <w:rFonts w:ascii="Calibri" w:hAnsi="Calibri" w:cs="Calibri"/>
          <w:b/>
          <w:sz w:val="27"/>
          <w:szCs w:val="27"/>
        </w:rPr>
        <w:t>Description:</w:t>
      </w:r>
    </w:p>
    <w:p w14:paraId="349CD0E6" w14:textId="4E4BDB09" w:rsidR="00F0125E" w:rsidRPr="00D1100A" w:rsidRDefault="00F0125E" w:rsidP="00D1100A">
      <w:pPr>
        <w:pStyle w:val="p4"/>
        <w:rPr>
          <w:rFonts w:ascii="Calibri" w:hAnsi="Calibri" w:cs="Calibri"/>
        </w:rPr>
      </w:pPr>
      <w:r w:rsidRPr="00D1100A">
        <w:rPr>
          <w:rFonts w:ascii="Calibri" w:hAnsi="Calibri" w:cs="Calibri"/>
        </w:rPr>
        <w:t xml:space="preserve">This use case defines how the </w:t>
      </w:r>
      <w:r w:rsidRPr="00D1100A">
        <w:rPr>
          <w:rStyle w:val="s3"/>
          <w:rFonts w:ascii="Calibri" w:hAnsi="Calibri" w:cs="Calibri"/>
        </w:rPr>
        <w:t>District Tech Lead</w:t>
      </w:r>
      <w:r w:rsidRPr="00D1100A">
        <w:rPr>
          <w:rFonts w:ascii="Calibri" w:hAnsi="Calibri" w:cs="Calibri"/>
        </w:rPr>
        <w:t xml:space="preserve"> manages all district-wide and school-level compliance documents within the </w:t>
      </w:r>
      <w:r w:rsidRPr="00D1100A">
        <w:rPr>
          <w:rStyle w:val="s3"/>
          <w:rFonts w:ascii="Calibri" w:hAnsi="Calibri" w:cs="Calibri"/>
        </w:rPr>
        <w:t>Documentation &amp; Compliance</w:t>
      </w:r>
      <w:r w:rsidRPr="00D1100A">
        <w:rPr>
          <w:rFonts w:ascii="Calibri" w:hAnsi="Calibri" w:cs="Calibri"/>
        </w:rPr>
        <w:t xml:space="preserve"> module.</w:t>
      </w:r>
    </w:p>
    <w:p w14:paraId="7F06D088" w14:textId="77777777" w:rsidR="00F0125E" w:rsidRPr="00D1100A" w:rsidRDefault="00F0125E" w:rsidP="00F0125E">
      <w:pPr>
        <w:pStyle w:val="p4"/>
        <w:rPr>
          <w:rFonts w:ascii="Calibri" w:hAnsi="Calibri" w:cs="Calibri"/>
        </w:rPr>
      </w:pPr>
      <w:r w:rsidRPr="00D1100A">
        <w:rPr>
          <w:rFonts w:ascii="Calibri" w:hAnsi="Calibri" w:cs="Calibri"/>
        </w:rPr>
        <w:t>It covers:</w:t>
      </w:r>
    </w:p>
    <w:p w14:paraId="437AEE76" w14:textId="77777777" w:rsidR="00F0125E" w:rsidRPr="00D1100A" w:rsidRDefault="00F0125E" w:rsidP="004B3FFC">
      <w:pPr>
        <w:pStyle w:val="p1"/>
        <w:numPr>
          <w:ilvl w:val="0"/>
          <w:numId w:val="256"/>
        </w:numPr>
        <w:rPr>
          <w:rFonts w:ascii="Calibri" w:hAnsi="Calibri" w:cs="Calibri"/>
        </w:rPr>
      </w:pPr>
      <w:r w:rsidRPr="00D1100A">
        <w:rPr>
          <w:rFonts w:ascii="Calibri" w:hAnsi="Calibri" w:cs="Calibri"/>
        </w:rPr>
        <w:t>Uploading, re-uploading, replacing, and deleting documents</w:t>
      </w:r>
    </w:p>
    <w:p w14:paraId="5E1B04D9" w14:textId="77777777" w:rsidR="00F0125E" w:rsidRPr="00D1100A" w:rsidRDefault="00F0125E" w:rsidP="004B3FFC">
      <w:pPr>
        <w:pStyle w:val="p1"/>
        <w:numPr>
          <w:ilvl w:val="0"/>
          <w:numId w:val="256"/>
        </w:numPr>
        <w:rPr>
          <w:rFonts w:ascii="Calibri" w:hAnsi="Calibri" w:cs="Calibri"/>
        </w:rPr>
      </w:pPr>
      <w:r w:rsidRPr="00D1100A">
        <w:rPr>
          <w:rFonts w:ascii="Calibri" w:hAnsi="Calibri" w:cs="Calibri"/>
        </w:rPr>
        <w:t>Managing document lifecycle (Pending Review → Active → Soon to Expire → Expired)</w:t>
      </w:r>
    </w:p>
    <w:p w14:paraId="4D95ECD2" w14:textId="77777777" w:rsidR="00F0125E" w:rsidRPr="00D1100A" w:rsidRDefault="00F0125E" w:rsidP="004B3FFC">
      <w:pPr>
        <w:pStyle w:val="p1"/>
        <w:numPr>
          <w:ilvl w:val="0"/>
          <w:numId w:val="256"/>
        </w:numPr>
        <w:rPr>
          <w:rFonts w:ascii="Calibri" w:hAnsi="Calibri" w:cs="Calibri"/>
        </w:rPr>
      </w:pPr>
      <w:r w:rsidRPr="00D1100A">
        <w:rPr>
          <w:rFonts w:ascii="Calibri" w:hAnsi="Calibri" w:cs="Calibri"/>
        </w:rPr>
        <w:t>Viewing ScholarPath-provided documents (read-only)</w:t>
      </w:r>
    </w:p>
    <w:p w14:paraId="0BAB1506" w14:textId="77777777" w:rsidR="00F0125E" w:rsidRPr="00D1100A" w:rsidRDefault="00F0125E" w:rsidP="004B3FFC">
      <w:pPr>
        <w:pStyle w:val="p1"/>
        <w:numPr>
          <w:ilvl w:val="0"/>
          <w:numId w:val="256"/>
        </w:numPr>
        <w:rPr>
          <w:rFonts w:ascii="Calibri" w:hAnsi="Calibri" w:cs="Calibri"/>
        </w:rPr>
      </w:pPr>
      <w:r w:rsidRPr="00D1100A">
        <w:rPr>
          <w:rFonts w:ascii="Calibri" w:hAnsi="Calibri" w:cs="Calibri"/>
        </w:rPr>
        <w:t>Maintaining school-specific documents</w:t>
      </w:r>
    </w:p>
    <w:p w14:paraId="3D524DC3" w14:textId="77777777" w:rsidR="00F0125E" w:rsidRPr="00D1100A" w:rsidRDefault="00F0125E" w:rsidP="004B3FFC">
      <w:pPr>
        <w:pStyle w:val="p1"/>
        <w:numPr>
          <w:ilvl w:val="0"/>
          <w:numId w:val="256"/>
        </w:numPr>
        <w:rPr>
          <w:rFonts w:ascii="Calibri" w:hAnsi="Calibri" w:cs="Calibri"/>
        </w:rPr>
      </w:pPr>
      <w:r w:rsidRPr="00D1100A">
        <w:rPr>
          <w:rFonts w:ascii="Calibri" w:hAnsi="Calibri" w:cs="Calibri"/>
        </w:rPr>
        <w:t>Handling dashboard deep-linking for missing school documents</w:t>
      </w:r>
    </w:p>
    <w:p w14:paraId="197E0FBA" w14:textId="77777777" w:rsidR="00F0125E" w:rsidRPr="00D1100A" w:rsidRDefault="00F0125E" w:rsidP="004B3FFC">
      <w:pPr>
        <w:pStyle w:val="p1"/>
        <w:numPr>
          <w:ilvl w:val="0"/>
          <w:numId w:val="256"/>
        </w:numPr>
        <w:rPr>
          <w:rFonts w:ascii="Calibri" w:hAnsi="Calibri" w:cs="Calibri"/>
        </w:rPr>
      </w:pPr>
      <w:r w:rsidRPr="00D1100A">
        <w:rPr>
          <w:rFonts w:ascii="Calibri" w:hAnsi="Calibri" w:cs="Calibri"/>
        </w:rPr>
        <w:t>Monitoring document health across district &amp; schools</w:t>
      </w:r>
    </w:p>
    <w:p w14:paraId="48178496" w14:textId="49E31FC4" w:rsidR="00F0125E" w:rsidRPr="00D1100A" w:rsidRDefault="00F0125E" w:rsidP="004B3FFC">
      <w:pPr>
        <w:pStyle w:val="p1"/>
        <w:numPr>
          <w:ilvl w:val="0"/>
          <w:numId w:val="256"/>
        </w:numPr>
        <w:rPr>
          <w:rFonts w:ascii="Calibri" w:hAnsi="Calibri" w:cs="Calibri"/>
        </w:rPr>
      </w:pPr>
      <w:r w:rsidRPr="00D1100A">
        <w:rPr>
          <w:rFonts w:ascii="Calibri" w:hAnsi="Calibri" w:cs="Calibri"/>
        </w:rPr>
        <w:t>Viewing the Audit Trail for all document activity</w:t>
      </w:r>
    </w:p>
    <w:p w14:paraId="299C47AE" w14:textId="2EE50876" w:rsidR="00F0125E" w:rsidRPr="00D1100A" w:rsidRDefault="00F0125E" w:rsidP="00D1100A">
      <w:pPr>
        <w:pStyle w:val="p4"/>
        <w:rPr>
          <w:rStyle w:val="s2"/>
          <w:rFonts w:ascii="Calibri" w:hAnsi="Calibri" w:cs="Calibri"/>
        </w:rPr>
      </w:pPr>
      <w:r w:rsidRPr="00D1100A">
        <w:rPr>
          <w:rFonts w:ascii="Calibri" w:hAnsi="Calibri" w:cs="Calibri"/>
        </w:rPr>
        <w:t>This ensures district-wide FERPA and data protection compliance.</w:t>
      </w:r>
    </w:p>
    <w:p w14:paraId="42661494" w14:textId="2C67143A" w:rsidR="00F0125E" w:rsidRPr="00482640" w:rsidRDefault="00F0125E" w:rsidP="00482640">
      <w:pPr>
        <w:spacing w:before="100" w:beforeAutospacing="1" w:after="100" w:afterAutospacing="1"/>
        <w:outlineLvl w:val="2"/>
        <w:rPr>
          <w:rFonts w:ascii="Calibri" w:hAnsi="Calibri" w:cs="Calibri"/>
          <w:b/>
          <w:sz w:val="27"/>
          <w:szCs w:val="27"/>
        </w:rPr>
      </w:pPr>
      <w:r w:rsidRPr="00482640">
        <w:rPr>
          <w:rFonts w:ascii="Calibri" w:hAnsi="Calibri" w:cs="Calibri"/>
          <w:b/>
          <w:sz w:val="27"/>
          <w:szCs w:val="27"/>
        </w:rPr>
        <w:t>Actors</w:t>
      </w:r>
    </w:p>
    <w:p w14:paraId="61304E9A" w14:textId="77777777" w:rsidR="00F0125E" w:rsidRPr="00D1100A" w:rsidRDefault="00F0125E" w:rsidP="00482640">
      <w:pPr>
        <w:rPr>
          <w:rFonts w:ascii="Calibri" w:hAnsi="Calibri" w:cs="Calibri"/>
        </w:rPr>
      </w:pPr>
      <w:r w:rsidRPr="00D1100A">
        <w:rPr>
          <w:rFonts w:ascii="Calibri" w:hAnsi="Calibri" w:cs="Calibri"/>
        </w:rPr>
        <w:t>Primary Actor</w:t>
      </w:r>
    </w:p>
    <w:p w14:paraId="7736E432" w14:textId="4B18E8C6" w:rsidR="00F0125E" w:rsidRPr="00D1100A" w:rsidRDefault="00F0125E" w:rsidP="004B3FFC">
      <w:pPr>
        <w:pStyle w:val="p1"/>
        <w:numPr>
          <w:ilvl w:val="0"/>
          <w:numId w:val="257"/>
        </w:numPr>
        <w:rPr>
          <w:rFonts w:ascii="Calibri" w:hAnsi="Calibri" w:cs="Calibri"/>
        </w:rPr>
      </w:pPr>
      <w:r w:rsidRPr="00D1100A">
        <w:rPr>
          <w:rFonts w:ascii="Calibri" w:hAnsi="Calibri" w:cs="Calibri"/>
        </w:rPr>
        <w:t>District Tech Lead</w:t>
      </w:r>
    </w:p>
    <w:p w14:paraId="0FDD55BE" w14:textId="77777777" w:rsidR="00F0125E" w:rsidRPr="00D1100A" w:rsidRDefault="00F0125E" w:rsidP="00482640">
      <w:pPr>
        <w:rPr>
          <w:rFonts w:ascii="Calibri" w:hAnsi="Calibri" w:cs="Calibri"/>
        </w:rPr>
      </w:pPr>
      <w:r w:rsidRPr="00D1100A">
        <w:rPr>
          <w:rFonts w:ascii="Calibri" w:hAnsi="Calibri" w:cs="Calibri"/>
        </w:rPr>
        <w:t>Supporting Actors</w:t>
      </w:r>
    </w:p>
    <w:p w14:paraId="392F0C00" w14:textId="77777777" w:rsidR="00F0125E" w:rsidRPr="00D1100A" w:rsidRDefault="00F0125E" w:rsidP="004B3FFC">
      <w:pPr>
        <w:pStyle w:val="p1"/>
        <w:numPr>
          <w:ilvl w:val="0"/>
          <w:numId w:val="258"/>
        </w:numPr>
        <w:rPr>
          <w:rFonts w:ascii="Calibri" w:hAnsi="Calibri" w:cs="Calibri"/>
        </w:rPr>
      </w:pPr>
      <w:r w:rsidRPr="00D1100A">
        <w:rPr>
          <w:rFonts w:ascii="Calibri" w:hAnsi="Calibri" w:cs="Calibri"/>
        </w:rPr>
        <w:t>ScholarPath Admin (reviews &amp; verifies documents)</w:t>
      </w:r>
    </w:p>
    <w:p w14:paraId="624456A8" w14:textId="33AC0C75" w:rsidR="00F0125E" w:rsidRPr="00D1100A" w:rsidRDefault="00F0125E" w:rsidP="004B3FFC">
      <w:pPr>
        <w:pStyle w:val="p1"/>
        <w:numPr>
          <w:ilvl w:val="0"/>
          <w:numId w:val="258"/>
        </w:numPr>
        <w:rPr>
          <w:rStyle w:val="s2"/>
          <w:rFonts w:ascii="Calibri" w:hAnsi="Calibri" w:cs="Calibri"/>
        </w:rPr>
      </w:pPr>
      <w:r w:rsidRPr="00D1100A">
        <w:rPr>
          <w:rFonts w:ascii="Calibri" w:hAnsi="Calibri" w:cs="Calibri"/>
        </w:rPr>
        <w:t>System (for status computation, alerts, validation)</w:t>
      </w:r>
    </w:p>
    <w:p w14:paraId="62444DF7" w14:textId="4BDE75B5" w:rsidR="00F0125E" w:rsidRPr="00D1100A" w:rsidRDefault="00F0125E" w:rsidP="00D1100A">
      <w:pPr>
        <w:spacing w:before="100" w:beforeAutospacing="1" w:after="100" w:afterAutospacing="1"/>
        <w:outlineLvl w:val="2"/>
        <w:rPr>
          <w:rFonts w:ascii="Calibri" w:hAnsi="Calibri" w:cs="Calibri"/>
          <w:b/>
          <w:sz w:val="27"/>
          <w:szCs w:val="27"/>
        </w:rPr>
      </w:pPr>
      <w:r w:rsidRPr="00482640">
        <w:rPr>
          <w:rFonts w:ascii="Calibri" w:hAnsi="Calibri" w:cs="Calibri"/>
          <w:b/>
          <w:sz w:val="27"/>
          <w:szCs w:val="27"/>
        </w:rPr>
        <w:t>Goal</w:t>
      </w:r>
    </w:p>
    <w:p w14:paraId="6EC04015" w14:textId="0CFBFC36" w:rsidR="00F0125E" w:rsidRPr="00D1100A" w:rsidRDefault="00F0125E" w:rsidP="00D1100A">
      <w:pPr>
        <w:pStyle w:val="p4"/>
        <w:rPr>
          <w:rStyle w:val="s2"/>
          <w:rFonts w:ascii="Calibri" w:hAnsi="Calibri" w:cs="Calibri"/>
        </w:rPr>
      </w:pPr>
      <w:r w:rsidRPr="00D1100A">
        <w:rPr>
          <w:rFonts w:ascii="Calibri" w:hAnsi="Calibri" w:cs="Calibri"/>
        </w:rPr>
        <w:t>To enable the District Tech Lead to manage all compliance documents—district-level and school-level—ensuring they remain accurate, verified, and compliant with ScholarPath and FERPA requirements.</w:t>
      </w:r>
    </w:p>
    <w:p w14:paraId="776A48C4" w14:textId="72E76588" w:rsidR="00F0125E" w:rsidRPr="00D1100A" w:rsidRDefault="00F0125E" w:rsidP="00D1100A">
      <w:pPr>
        <w:spacing w:before="100" w:beforeAutospacing="1" w:after="100" w:afterAutospacing="1"/>
        <w:outlineLvl w:val="2"/>
        <w:rPr>
          <w:rFonts w:ascii="Calibri" w:hAnsi="Calibri" w:cs="Calibri"/>
          <w:b/>
          <w:sz w:val="27"/>
          <w:szCs w:val="27"/>
        </w:rPr>
      </w:pPr>
      <w:r w:rsidRPr="00482640">
        <w:rPr>
          <w:rFonts w:ascii="Calibri" w:hAnsi="Calibri" w:cs="Calibri"/>
          <w:b/>
          <w:sz w:val="27"/>
          <w:szCs w:val="27"/>
        </w:rPr>
        <w:t>Trigger</w:t>
      </w:r>
    </w:p>
    <w:p w14:paraId="43766C82" w14:textId="7BD66739" w:rsidR="00F0125E" w:rsidRPr="00B149C1" w:rsidRDefault="00F0125E" w:rsidP="00F0125E">
      <w:pPr>
        <w:pStyle w:val="p1"/>
        <w:rPr>
          <w:rFonts w:ascii="Calibri" w:hAnsi="Calibri" w:cs="Calibri"/>
        </w:rPr>
      </w:pPr>
      <w:r w:rsidRPr="00B149C1">
        <w:rPr>
          <w:rStyle w:val="s1"/>
          <w:rFonts w:ascii="Calibri" w:eastAsiaTheme="majorEastAsia" w:hAnsi="Calibri" w:cs="Calibri"/>
        </w:rPr>
        <w:t xml:space="preserve">User navigates to </w:t>
      </w:r>
      <w:r w:rsidR="00391063" w:rsidRPr="00B149C1">
        <w:rPr>
          <w:rFonts w:ascii="Calibri" w:hAnsi="Calibri" w:cs="Calibri"/>
        </w:rPr>
        <w:t>Compliance Documents</w:t>
      </w:r>
      <w:r w:rsidRPr="00B149C1">
        <w:rPr>
          <w:rStyle w:val="s1"/>
          <w:rFonts w:ascii="Calibri" w:eastAsiaTheme="majorEastAsia" w:hAnsi="Calibri" w:cs="Calibri"/>
        </w:rPr>
        <w:t xml:space="preserve"> screen</w:t>
      </w:r>
    </w:p>
    <w:p w14:paraId="312D80E2" w14:textId="77777777" w:rsidR="00F0125E" w:rsidRPr="00B149C1" w:rsidRDefault="00F0125E" w:rsidP="00F0125E">
      <w:pPr>
        <w:pStyle w:val="p4"/>
        <w:rPr>
          <w:rFonts w:ascii="Calibri" w:hAnsi="Calibri" w:cs="Calibri"/>
        </w:rPr>
      </w:pPr>
      <w:r w:rsidRPr="00B149C1">
        <w:rPr>
          <w:rFonts w:ascii="Calibri" w:hAnsi="Calibri" w:cs="Calibri"/>
        </w:rPr>
        <w:t>OR</w:t>
      </w:r>
    </w:p>
    <w:p w14:paraId="1BFAA7D7" w14:textId="05FB2A5E" w:rsidR="00F0125E" w:rsidRPr="00B149C1" w:rsidRDefault="00F0125E" w:rsidP="00D1100A">
      <w:pPr>
        <w:pStyle w:val="p4"/>
        <w:rPr>
          <w:rStyle w:val="s2"/>
          <w:rFonts w:ascii="Calibri" w:hAnsi="Calibri" w:cs="Calibri"/>
        </w:rPr>
      </w:pPr>
      <w:r w:rsidRPr="00B149C1">
        <w:rPr>
          <w:rFonts w:ascii="Calibri" w:hAnsi="Calibri" w:cs="Calibri"/>
        </w:rPr>
        <w:t xml:space="preserve">User clicks a compliance alert on the </w:t>
      </w:r>
      <w:r w:rsidRPr="00B149C1">
        <w:rPr>
          <w:rStyle w:val="s3"/>
          <w:rFonts w:ascii="Calibri" w:hAnsi="Calibri" w:cs="Calibri"/>
        </w:rPr>
        <w:t>Dashboard</w:t>
      </w:r>
      <w:r w:rsidRPr="00B149C1">
        <w:rPr>
          <w:rFonts w:ascii="Calibri" w:hAnsi="Calibri" w:cs="Calibri"/>
        </w:rPr>
        <w:t>, which deep-links into a specific school folder.</w:t>
      </w:r>
    </w:p>
    <w:p w14:paraId="7A05AD22" w14:textId="77777777" w:rsidR="00F0125E" w:rsidRPr="00482640" w:rsidRDefault="00F0125E" w:rsidP="00482640">
      <w:pPr>
        <w:spacing w:before="100" w:beforeAutospacing="1" w:after="100" w:afterAutospacing="1"/>
        <w:outlineLvl w:val="2"/>
        <w:rPr>
          <w:rFonts w:ascii="Calibri" w:eastAsiaTheme="majorEastAsia" w:hAnsi="Calibri" w:cs="Calibri"/>
          <w:b/>
          <w:sz w:val="27"/>
          <w:szCs w:val="27"/>
        </w:rPr>
      </w:pPr>
      <w:r w:rsidRPr="00482640">
        <w:rPr>
          <w:rFonts w:ascii="Calibri" w:hAnsi="Calibri" w:cs="Calibri"/>
          <w:b/>
          <w:sz w:val="27"/>
          <w:szCs w:val="27"/>
        </w:rPr>
        <w:t>Business Rules</w:t>
      </w:r>
    </w:p>
    <w:tbl>
      <w:tblPr>
        <w:tblStyle w:val="TableGrid"/>
        <w:tblW w:w="0" w:type="auto"/>
        <w:tblLook w:val="04A0" w:firstRow="1" w:lastRow="0" w:firstColumn="1" w:lastColumn="0" w:noHBand="0" w:noVBand="1"/>
      </w:tblPr>
      <w:tblGrid>
        <w:gridCol w:w="703"/>
        <w:gridCol w:w="2109"/>
        <w:gridCol w:w="6204"/>
      </w:tblGrid>
      <w:tr w:rsidR="00F0125E" w:rsidRPr="00C65D82" w14:paraId="4CFDD54D" w14:textId="77777777" w:rsidTr="00D1100A">
        <w:tc>
          <w:tcPr>
            <w:tcW w:w="0" w:type="auto"/>
            <w:hideMark/>
          </w:tcPr>
          <w:p w14:paraId="46CFDCE0" w14:textId="77777777" w:rsidR="00F0125E" w:rsidRPr="003B16B6" w:rsidRDefault="00F0125E">
            <w:pPr>
              <w:pStyle w:val="p1"/>
              <w:jc w:val="center"/>
              <w:rPr>
                <w:rFonts w:ascii="Calibri" w:hAnsi="Calibri" w:cs="Calibri"/>
                <w:b/>
              </w:rPr>
            </w:pPr>
            <w:r w:rsidRPr="003B16B6">
              <w:rPr>
                <w:rFonts w:ascii="Calibri" w:hAnsi="Calibri" w:cs="Calibri"/>
                <w:b/>
              </w:rPr>
              <w:t>#</w:t>
            </w:r>
          </w:p>
        </w:tc>
        <w:tc>
          <w:tcPr>
            <w:tcW w:w="0" w:type="auto"/>
            <w:hideMark/>
          </w:tcPr>
          <w:p w14:paraId="2F594A07" w14:textId="77777777" w:rsidR="00F0125E" w:rsidRPr="003B16B6" w:rsidRDefault="00F0125E">
            <w:pPr>
              <w:pStyle w:val="p1"/>
              <w:jc w:val="center"/>
              <w:rPr>
                <w:rFonts w:ascii="Calibri" w:hAnsi="Calibri" w:cs="Calibri"/>
                <w:b/>
              </w:rPr>
            </w:pPr>
            <w:r w:rsidRPr="003B16B6">
              <w:rPr>
                <w:rFonts w:ascii="Calibri" w:hAnsi="Calibri" w:cs="Calibri"/>
                <w:b/>
              </w:rPr>
              <w:t>Rule</w:t>
            </w:r>
          </w:p>
        </w:tc>
        <w:tc>
          <w:tcPr>
            <w:tcW w:w="0" w:type="auto"/>
            <w:hideMark/>
          </w:tcPr>
          <w:p w14:paraId="0F79C16B" w14:textId="77777777" w:rsidR="00F0125E" w:rsidRPr="003B16B6" w:rsidRDefault="00F0125E">
            <w:pPr>
              <w:pStyle w:val="p1"/>
              <w:jc w:val="center"/>
              <w:rPr>
                <w:rFonts w:ascii="Calibri" w:hAnsi="Calibri" w:cs="Calibri"/>
                <w:b/>
              </w:rPr>
            </w:pPr>
            <w:r w:rsidRPr="003B16B6">
              <w:rPr>
                <w:rFonts w:ascii="Calibri" w:hAnsi="Calibri" w:cs="Calibri"/>
                <w:b/>
              </w:rPr>
              <w:t>Description</w:t>
            </w:r>
          </w:p>
        </w:tc>
      </w:tr>
      <w:tr w:rsidR="00F0125E" w:rsidRPr="00C65D82" w14:paraId="67B8216E" w14:textId="77777777" w:rsidTr="00D1100A">
        <w:tc>
          <w:tcPr>
            <w:tcW w:w="0" w:type="auto"/>
            <w:hideMark/>
          </w:tcPr>
          <w:p w14:paraId="40ECC3FD" w14:textId="77777777" w:rsidR="00F0125E" w:rsidRPr="003B16B6" w:rsidRDefault="00F0125E">
            <w:pPr>
              <w:pStyle w:val="p1"/>
              <w:rPr>
                <w:rFonts w:ascii="Calibri" w:hAnsi="Calibri" w:cs="Calibri"/>
              </w:rPr>
            </w:pPr>
            <w:r w:rsidRPr="003B16B6">
              <w:rPr>
                <w:rFonts w:ascii="Calibri" w:hAnsi="Calibri" w:cs="Calibri"/>
              </w:rPr>
              <w:t>BR-01</w:t>
            </w:r>
          </w:p>
        </w:tc>
        <w:tc>
          <w:tcPr>
            <w:tcW w:w="0" w:type="auto"/>
            <w:hideMark/>
          </w:tcPr>
          <w:p w14:paraId="562792A8" w14:textId="77777777" w:rsidR="00F0125E" w:rsidRPr="003B16B6" w:rsidRDefault="00F0125E">
            <w:pPr>
              <w:pStyle w:val="p1"/>
              <w:rPr>
                <w:rFonts w:ascii="Calibri" w:hAnsi="Calibri" w:cs="Calibri"/>
              </w:rPr>
            </w:pPr>
            <w:r w:rsidRPr="003B16B6">
              <w:rPr>
                <w:rFonts w:ascii="Calibri" w:hAnsi="Calibri" w:cs="Calibri"/>
              </w:rPr>
              <w:t>MOU Scope</w:t>
            </w:r>
          </w:p>
        </w:tc>
        <w:tc>
          <w:tcPr>
            <w:tcW w:w="0" w:type="auto"/>
            <w:hideMark/>
          </w:tcPr>
          <w:p w14:paraId="47321764" w14:textId="77777777" w:rsidR="00F0125E" w:rsidRPr="003B16B6" w:rsidRDefault="00F0125E">
            <w:pPr>
              <w:pStyle w:val="p1"/>
              <w:rPr>
                <w:rFonts w:ascii="Calibri" w:hAnsi="Calibri" w:cs="Calibri"/>
              </w:rPr>
            </w:pPr>
            <w:r w:rsidRPr="003B16B6">
              <w:rPr>
                <w:rFonts w:ascii="Calibri" w:hAnsi="Calibri" w:cs="Calibri"/>
              </w:rPr>
              <w:t>MOU is only between District ↔ ScholarPath (not schools).</w:t>
            </w:r>
          </w:p>
        </w:tc>
      </w:tr>
      <w:tr w:rsidR="00F0125E" w:rsidRPr="00C65D82" w14:paraId="3C6C1451" w14:textId="77777777" w:rsidTr="24A9D8A9">
        <w:trPr>
          <w:trHeight w:val="690"/>
        </w:trPr>
        <w:tc>
          <w:tcPr>
            <w:tcW w:w="0" w:type="auto"/>
            <w:hideMark/>
          </w:tcPr>
          <w:p w14:paraId="1DE76B74" w14:textId="77777777" w:rsidR="00F0125E" w:rsidRPr="003B16B6" w:rsidRDefault="00F0125E">
            <w:pPr>
              <w:pStyle w:val="p1"/>
              <w:rPr>
                <w:rFonts w:ascii="Calibri" w:hAnsi="Calibri" w:cs="Calibri"/>
              </w:rPr>
            </w:pPr>
            <w:r w:rsidRPr="003B16B6">
              <w:rPr>
                <w:rFonts w:ascii="Calibri" w:hAnsi="Calibri" w:cs="Calibri"/>
              </w:rPr>
              <w:t>BR-02</w:t>
            </w:r>
          </w:p>
        </w:tc>
        <w:tc>
          <w:tcPr>
            <w:tcW w:w="0" w:type="auto"/>
            <w:hideMark/>
          </w:tcPr>
          <w:p w14:paraId="52120998" w14:textId="77777777" w:rsidR="00F0125E" w:rsidRPr="003B16B6" w:rsidRDefault="00F0125E">
            <w:pPr>
              <w:pStyle w:val="p1"/>
              <w:rPr>
                <w:rFonts w:ascii="Calibri" w:hAnsi="Calibri" w:cs="Calibri"/>
              </w:rPr>
            </w:pPr>
            <w:r w:rsidRPr="003B16B6">
              <w:rPr>
                <w:rFonts w:ascii="Calibri" w:hAnsi="Calibri" w:cs="Calibri"/>
              </w:rPr>
              <w:t>Admin Verification</w:t>
            </w:r>
          </w:p>
        </w:tc>
        <w:tc>
          <w:tcPr>
            <w:tcW w:w="0" w:type="auto"/>
            <w:hideMark/>
          </w:tcPr>
          <w:p w14:paraId="1906FEDD" w14:textId="77777777" w:rsidR="00F0125E" w:rsidRPr="003B16B6" w:rsidRDefault="00F0125E">
            <w:pPr>
              <w:pStyle w:val="p1"/>
              <w:rPr>
                <w:rFonts w:ascii="Calibri" w:hAnsi="Calibri" w:cs="Calibri"/>
              </w:rPr>
            </w:pPr>
            <w:r w:rsidRPr="003B16B6">
              <w:rPr>
                <w:rFonts w:ascii="Calibri" w:hAnsi="Calibri" w:cs="Calibri"/>
              </w:rPr>
              <w:t>Documents must be reviewed &amp; approved by ScholarPath Admin before marked Active.</w:t>
            </w:r>
          </w:p>
        </w:tc>
      </w:tr>
      <w:tr w:rsidR="00F0125E" w:rsidRPr="00C65D82" w14:paraId="631C76EC" w14:textId="77777777" w:rsidTr="00D1100A">
        <w:tc>
          <w:tcPr>
            <w:tcW w:w="0" w:type="auto"/>
            <w:hideMark/>
          </w:tcPr>
          <w:p w14:paraId="19542B77" w14:textId="77777777" w:rsidR="00F0125E" w:rsidRPr="003B16B6" w:rsidRDefault="00F0125E">
            <w:pPr>
              <w:pStyle w:val="p1"/>
              <w:rPr>
                <w:rFonts w:ascii="Calibri" w:hAnsi="Calibri" w:cs="Calibri"/>
              </w:rPr>
            </w:pPr>
            <w:r w:rsidRPr="003B16B6">
              <w:rPr>
                <w:rFonts w:ascii="Calibri" w:hAnsi="Calibri" w:cs="Calibri"/>
              </w:rPr>
              <w:t>BR-03</w:t>
            </w:r>
          </w:p>
        </w:tc>
        <w:tc>
          <w:tcPr>
            <w:tcW w:w="0" w:type="auto"/>
            <w:hideMark/>
          </w:tcPr>
          <w:p w14:paraId="4D142502" w14:textId="77777777" w:rsidR="00F0125E" w:rsidRPr="003B16B6" w:rsidRDefault="00F0125E">
            <w:pPr>
              <w:pStyle w:val="p1"/>
              <w:rPr>
                <w:rFonts w:ascii="Calibri" w:hAnsi="Calibri" w:cs="Calibri"/>
              </w:rPr>
            </w:pPr>
            <w:r w:rsidRPr="003B16B6">
              <w:rPr>
                <w:rFonts w:ascii="Calibri" w:hAnsi="Calibri" w:cs="Calibri"/>
              </w:rPr>
              <w:t>Lifecycle Status</w:t>
            </w:r>
          </w:p>
        </w:tc>
        <w:tc>
          <w:tcPr>
            <w:tcW w:w="0" w:type="auto"/>
            <w:hideMark/>
          </w:tcPr>
          <w:p w14:paraId="18DCA116" w14:textId="77777777" w:rsidR="00F0125E" w:rsidRPr="003B16B6" w:rsidRDefault="00F0125E">
            <w:pPr>
              <w:pStyle w:val="p1"/>
              <w:rPr>
                <w:rFonts w:ascii="Calibri" w:hAnsi="Calibri" w:cs="Calibri"/>
              </w:rPr>
            </w:pPr>
            <w:r w:rsidRPr="003B16B6">
              <w:rPr>
                <w:rFonts w:ascii="Calibri" w:hAnsi="Calibri" w:cs="Calibri"/>
              </w:rPr>
              <w:t>Pending Review → Active → Soon to Expire → Expired.</w:t>
            </w:r>
          </w:p>
        </w:tc>
      </w:tr>
      <w:tr w:rsidR="00F0125E" w:rsidRPr="00C65D82" w14:paraId="212BF35D" w14:textId="77777777" w:rsidTr="00D1100A">
        <w:tc>
          <w:tcPr>
            <w:tcW w:w="0" w:type="auto"/>
            <w:hideMark/>
          </w:tcPr>
          <w:p w14:paraId="560B22D6" w14:textId="77777777" w:rsidR="00F0125E" w:rsidRPr="003B16B6" w:rsidRDefault="00F0125E">
            <w:pPr>
              <w:pStyle w:val="p1"/>
              <w:rPr>
                <w:rFonts w:ascii="Calibri" w:hAnsi="Calibri" w:cs="Calibri"/>
              </w:rPr>
            </w:pPr>
            <w:r w:rsidRPr="003B16B6">
              <w:rPr>
                <w:rFonts w:ascii="Calibri" w:hAnsi="Calibri" w:cs="Calibri"/>
              </w:rPr>
              <w:t>BR-04</w:t>
            </w:r>
          </w:p>
        </w:tc>
        <w:tc>
          <w:tcPr>
            <w:tcW w:w="0" w:type="auto"/>
            <w:hideMark/>
          </w:tcPr>
          <w:p w14:paraId="04444330" w14:textId="77777777" w:rsidR="00F0125E" w:rsidRPr="003B16B6" w:rsidRDefault="00F0125E">
            <w:pPr>
              <w:pStyle w:val="p1"/>
              <w:rPr>
                <w:rFonts w:ascii="Calibri" w:hAnsi="Calibri" w:cs="Calibri"/>
              </w:rPr>
            </w:pPr>
            <w:r w:rsidRPr="003B16B6">
              <w:rPr>
                <w:rFonts w:ascii="Calibri" w:hAnsi="Calibri" w:cs="Calibri"/>
              </w:rPr>
              <w:t>Re-Upload Control</w:t>
            </w:r>
          </w:p>
        </w:tc>
        <w:tc>
          <w:tcPr>
            <w:tcW w:w="0" w:type="auto"/>
            <w:hideMark/>
          </w:tcPr>
          <w:p w14:paraId="49D23AF0" w14:textId="77777777" w:rsidR="00F0125E" w:rsidRPr="003B16B6" w:rsidRDefault="00F0125E">
            <w:pPr>
              <w:pStyle w:val="p1"/>
              <w:rPr>
                <w:rFonts w:ascii="Calibri" w:hAnsi="Calibri" w:cs="Calibri"/>
              </w:rPr>
            </w:pPr>
            <w:r w:rsidRPr="003B16B6">
              <w:rPr>
                <w:rFonts w:ascii="Calibri" w:hAnsi="Calibri" w:cs="Calibri"/>
              </w:rPr>
              <w:t>Re-upload allowed only when document is Soon to Expire or Expired.</w:t>
            </w:r>
          </w:p>
        </w:tc>
      </w:tr>
      <w:tr w:rsidR="00F0125E" w:rsidRPr="00C65D82" w14:paraId="0ED7DEDB" w14:textId="77777777" w:rsidTr="00D1100A">
        <w:tc>
          <w:tcPr>
            <w:tcW w:w="0" w:type="auto"/>
            <w:hideMark/>
          </w:tcPr>
          <w:p w14:paraId="2E23F906" w14:textId="77777777" w:rsidR="00F0125E" w:rsidRPr="003B16B6" w:rsidRDefault="00F0125E">
            <w:pPr>
              <w:pStyle w:val="p1"/>
              <w:rPr>
                <w:rFonts w:ascii="Calibri" w:hAnsi="Calibri" w:cs="Calibri"/>
              </w:rPr>
            </w:pPr>
            <w:r w:rsidRPr="003B16B6">
              <w:rPr>
                <w:rFonts w:ascii="Calibri" w:hAnsi="Calibri" w:cs="Calibri"/>
              </w:rPr>
              <w:t>BR-05</w:t>
            </w:r>
          </w:p>
        </w:tc>
        <w:tc>
          <w:tcPr>
            <w:tcW w:w="0" w:type="auto"/>
            <w:hideMark/>
          </w:tcPr>
          <w:p w14:paraId="35152489" w14:textId="77777777" w:rsidR="00F0125E" w:rsidRPr="003B16B6" w:rsidRDefault="00F0125E">
            <w:pPr>
              <w:pStyle w:val="p1"/>
              <w:rPr>
                <w:rFonts w:ascii="Calibri" w:hAnsi="Calibri" w:cs="Calibri"/>
              </w:rPr>
            </w:pPr>
            <w:r w:rsidRPr="003B16B6">
              <w:rPr>
                <w:rFonts w:ascii="Calibri" w:hAnsi="Calibri" w:cs="Calibri"/>
              </w:rPr>
              <w:t>Deletion Restriction</w:t>
            </w:r>
          </w:p>
        </w:tc>
        <w:tc>
          <w:tcPr>
            <w:tcW w:w="0" w:type="auto"/>
            <w:hideMark/>
          </w:tcPr>
          <w:p w14:paraId="07276EF2" w14:textId="77777777" w:rsidR="00F0125E" w:rsidRPr="003B16B6" w:rsidRDefault="00F0125E">
            <w:pPr>
              <w:pStyle w:val="p1"/>
              <w:rPr>
                <w:rFonts w:ascii="Calibri" w:hAnsi="Calibri" w:cs="Calibri"/>
              </w:rPr>
            </w:pPr>
            <w:r w:rsidRPr="003B16B6">
              <w:rPr>
                <w:rFonts w:ascii="Calibri" w:hAnsi="Calibri" w:cs="Calibri"/>
              </w:rPr>
              <w:t>Only expired or unverified (Pending Review) documents can be deleted.</w:t>
            </w:r>
          </w:p>
        </w:tc>
      </w:tr>
      <w:tr w:rsidR="00F0125E" w:rsidRPr="00C65D82" w14:paraId="57BD23C1" w14:textId="77777777" w:rsidTr="00D1100A">
        <w:tc>
          <w:tcPr>
            <w:tcW w:w="0" w:type="auto"/>
            <w:hideMark/>
          </w:tcPr>
          <w:p w14:paraId="0A8D4018" w14:textId="77777777" w:rsidR="00F0125E" w:rsidRPr="003B16B6" w:rsidRDefault="00F0125E">
            <w:pPr>
              <w:pStyle w:val="p1"/>
              <w:rPr>
                <w:rFonts w:ascii="Calibri" w:hAnsi="Calibri" w:cs="Calibri"/>
              </w:rPr>
            </w:pPr>
            <w:r w:rsidRPr="003B16B6">
              <w:rPr>
                <w:rFonts w:ascii="Calibri" w:hAnsi="Calibri" w:cs="Calibri"/>
              </w:rPr>
              <w:t>BR-06</w:t>
            </w:r>
          </w:p>
        </w:tc>
        <w:tc>
          <w:tcPr>
            <w:tcW w:w="0" w:type="auto"/>
            <w:hideMark/>
          </w:tcPr>
          <w:p w14:paraId="67E08599" w14:textId="77777777" w:rsidR="00F0125E" w:rsidRPr="003B16B6" w:rsidRDefault="00F0125E">
            <w:pPr>
              <w:pStyle w:val="p1"/>
              <w:rPr>
                <w:rFonts w:ascii="Calibri" w:hAnsi="Calibri" w:cs="Calibri"/>
              </w:rPr>
            </w:pPr>
            <w:r w:rsidRPr="003B16B6">
              <w:rPr>
                <w:rFonts w:ascii="Calibri" w:hAnsi="Calibri" w:cs="Calibri"/>
              </w:rPr>
              <w:t>Expiry Reminder</w:t>
            </w:r>
          </w:p>
        </w:tc>
        <w:tc>
          <w:tcPr>
            <w:tcW w:w="0" w:type="auto"/>
            <w:hideMark/>
          </w:tcPr>
          <w:p w14:paraId="2B723738" w14:textId="77777777" w:rsidR="00F0125E" w:rsidRPr="003B16B6" w:rsidRDefault="00F0125E">
            <w:pPr>
              <w:pStyle w:val="p1"/>
              <w:rPr>
                <w:rFonts w:ascii="Calibri" w:hAnsi="Calibri" w:cs="Calibri"/>
              </w:rPr>
            </w:pPr>
            <w:r w:rsidRPr="003B16B6">
              <w:rPr>
                <w:rFonts w:ascii="Calibri" w:hAnsi="Calibri" w:cs="Calibri"/>
              </w:rPr>
              <w:t>Alerts appear 30 days before expiry (Dashboard + Notifications).</w:t>
            </w:r>
          </w:p>
        </w:tc>
      </w:tr>
      <w:tr w:rsidR="00F0125E" w:rsidRPr="00C65D82" w14:paraId="21814B8A" w14:textId="77777777" w:rsidTr="00D1100A">
        <w:tc>
          <w:tcPr>
            <w:tcW w:w="0" w:type="auto"/>
            <w:hideMark/>
          </w:tcPr>
          <w:p w14:paraId="0E1176BD" w14:textId="77777777" w:rsidR="00F0125E" w:rsidRPr="003B16B6" w:rsidRDefault="00F0125E">
            <w:pPr>
              <w:pStyle w:val="p1"/>
              <w:rPr>
                <w:rFonts w:ascii="Calibri" w:hAnsi="Calibri" w:cs="Calibri"/>
              </w:rPr>
            </w:pPr>
            <w:r w:rsidRPr="003B16B6">
              <w:rPr>
                <w:rFonts w:ascii="Calibri" w:hAnsi="Calibri" w:cs="Calibri"/>
              </w:rPr>
              <w:t>BR-07</w:t>
            </w:r>
          </w:p>
        </w:tc>
        <w:tc>
          <w:tcPr>
            <w:tcW w:w="0" w:type="auto"/>
            <w:hideMark/>
          </w:tcPr>
          <w:p w14:paraId="4F04D90C" w14:textId="77777777" w:rsidR="00F0125E" w:rsidRPr="003B16B6" w:rsidRDefault="00F0125E">
            <w:pPr>
              <w:pStyle w:val="p1"/>
              <w:rPr>
                <w:rFonts w:ascii="Calibri" w:hAnsi="Calibri" w:cs="Calibri"/>
              </w:rPr>
            </w:pPr>
            <w:r w:rsidRPr="003B16B6">
              <w:rPr>
                <w:rFonts w:ascii="Calibri" w:hAnsi="Calibri" w:cs="Calibri"/>
              </w:rPr>
              <w:t>File Type Control</w:t>
            </w:r>
          </w:p>
        </w:tc>
        <w:tc>
          <w:tcPr>
            <w:tcW w:w="0" w:type="auto"/>
            <w:hideMark/>
          </w:tcPr>
          <w:p w14:paraId="08077788" w14:textId="77777777" w:rsidR="00F0125E" w:rsidRPr="003B16B6" w:rsidRDefault="00F0125E">
            <w:pPr>
              <w:pStyle w:val="p1"/>
              <w:rPr>
                <w:rFonts w:ascii="Calibri" w:hAnsi="Calibri" w:cs="Calibri"/>
              </w:rPr>
            </w:pPr>
            <w:r w:rsidRPr="003B16B6">
              <w:rPr>
                <w:rFonts w:ascii="Calibri" w:hAnsi="Calibri" w:cs="Calibri"/>
              </w:rPr>
              <w:t>PDF only, Max size 10MB. (DOCX removed for FERPA compliance.)</w:t>
            </w:r>
          </w:p>
        </w:tc>
      </w:tr>
      <w:tr w:rsidR="00F0125E" w:rsidRPr="00C65D82" w14:paraId="1EDC88AD" w14:textId="77777777" w:rsidTr="00D1100A">
        <w:tc>
          <w:tcPr>
            <w:tcW w:w="0" w:type="auto"/>
            <w:hideMark/>
          </w:tcPr>
          <w:p w14:paraId="783BAA45" w14:textId="77777777" w:rsidR="00F0125E" w:rsidRPr="003B16B6" w:rsidRDefault="00F0125E">
            <w:pPr>
              <w:pStyle w:val="p1"/>
              <w:rPr>
                <w:rFonts w:ascii="Calibri" w:hAnsi="Calibri" w:cs="Calibri"/>
              </w:rPr>
            </w:pPr>
            <w:r w:rsidRPr="003B16B6">
              <w:rPr>
                <w:rFonts w:ascii="Calibri" w:hAnsi="Calibri" w:cs="Calibri"/>
              </w:rPr>
              <w:t>BR-08</w:t>
            </w:r>
          </w:p>
        </w:tc>
        <w:tc>
          <w:tcPr>
            <w:tcW w:w="0" w:type="auto"/>
            <w:hideMark/>
          </w:tcPr>
          <w:p w14:paraId="240021AA" w14:textId="77777777" w:rsidR="00F0125E" w:rsidRPr="003B16B6" w:rsidRDefault="00F0125E">
            <w:pPr>
              <w:pStyle w:val="p1"/>
              <w:rPr>
                <w:rFonts w:ascii="Calibri" w:hAnsi="Calibri" w:cs="Calibri"/>
              </w:rPr>
            </w:pPr>
            <w:r w:rsidRPr="003B16B6">
              <w:rPr>
                <w:rFonts w:ascii="Calibri" w:hAnsi="Calibri" w:cs="Calibri"/>
              </w:rPr>
              <w:t>One Active Version</w:t>
            </w:r>
          </w:p>
        </w:tc>
        <w:tc>
          <w:tcPr>
            <w:tcW w:w="0" w:type="auto"/>
            <w:hideMark/>
          </w:tcPr>
          <w:p w14:paraId="34182F54" w14:textId="77777777" w:rsidR="00F0125E" w:rsidRPr="003B16B6" w:rsidRDefault="00F0125E">
            <w:pPr>
              <w:pStyle w:val="p1"/>
              <w:rPr>
                <w:rFonts w:ascii="Calibri" w:hAnsi="Calibri" w:cs="Calibri"/>
              </w:rPr>
            </w:pPr>
            <w:r w:rsidRPr="003B16B6">
              <w:rPr>
                <w:rFonts w:ascii="Calibri" w:hAnsi="Calibri" w:cs="Calibri"/>
              </w:rPr>
              <w:t>Only one Active document per type across district/school.</w:t>
            </w:r>
          </w:p>
        </w:tc>
      </w:tr>
      <w:tr w:rsidR="00F0125E" w:rsidRPr="00C65D82" w14:paraId="02B0E432" w14:textId="77777777" w:rsidTr="00D1100A">
        <w:tc>
          <w:tcPr>
            <w:tcW w:w="0" w:type="auto"/>
            <w:hideMark/>
          </w:tcPr>
          <w:p w14:paraId="0D74228D" w14:textId="77777777" w:rsidR="00F0125E" w:rsidRPr="003B16B6" w:rsidRDefault="00F0125E">
            <w:pPr>
              <w:pStyle w:val="p1"/>
              <w:rPr>
                <w:rFonts w:ascii="Calibri" w:hAnsi="Calibri" w:cs="Calibri"/>
              </w:rPr>
            </w:pPr>
            <w:r w:rsidRPr="003B16B6">
              <w:rPr>
                <w:rFonts w:ascii="Calibri" w:hAnsi="Calibri" w:cs="Calibri"/>
              </w:rPr>
              <w:t>BR-09</w:t>
            </w:r>
          </w:p>
        </w:tc>
        <w:tc>
          <w:tcPr>
            <w:tcW w:w="0" w:type="auto"/>
            <w:hideMark/>
          </w:tcPr>
          <w:p w14:paraId="3B5E3C90" w14:textId="77777777" w:rsidR="00F0125E" w:rsidRPr="003B16B6" w:rsidRDefault="00F0125E">
            <w:pPr>
              <w:pStyle w:val="p1"/>
              <w:rPr>
                <w:rFonts w:ascii="Calibri" w:hAnsi="Calibri" w:cs="Calibri"/>
              </w:rPr>
            </w:pPr>
            <w:r w:rsidRPr="003B16B6">
              <w:rPr>
                <w:rFonts w:ascii="Calibri" w:hAnsi="Calibri" w:cs="Calibri"/>
              </w:rPr>
              <w:t>Versioning</w:t>
            </w:r>
          </w:p>
        </w:tc>
        <w:tc>
          <w:tcPr>
            <w:tcW w:w="0" w:type="auto"/>
            <w:hideMark/>
          </w:tcPr>
          <w:p w14:paraId="294622C7" w14:textId="77777777" w:rsidR="00F0125E" w:rsidRPr="003B16B6" w:rsidRDefault="00F0125E">
            <w:pPr>
              <w:pStyle w:val="p1"/>
              <w:rPr>
                <w:rFonts w:ascii="Calibri" w:hAnsi="Calibri" w:cs="Calibri"/>
              </w:rPr>
            </w:pPr>
            <w:r w:rsidRPr="003B16B6">
              <w:rPr>
                <w:rFonts w:ascii="Calibri" w:hAnsi="Calibri" w:cs="Calibri"/>
              </w:rPr>
              <w:t>Every re-upload creates a new version number, old versions auto-archived.</w:t>
            </w:r>
          </w:p>
        </w:tc>
      </w:tr>
      <w:tr w:rsidR="00F0125E" w:rsidRPr="00C65D82" w14:paraId="5A675C99" w14:textId="77777777" w:rsidTr="00D1100A">
        <w:tc>
          <w:tcPr>
            <w:tcW w:w="0" w:type="auto"/>
            <w:hideMark/>
          </w:tcPr>
          <w:p w14:paraId="572EF29B" w14:textId="77777777" w:rsidR="00F0125E" w:rsidRPr="003B16B6" w:rsidRDefault="00F0125E">
            <w:pPr>
              <w:pStyle w:val="p1"/>
              <w:rPr>
                <w:rFonts w:ascii="Calibri" w:hAnsi="Calibri" w:cs="Calibri"/>
              </w:rPr>
            </w:pPr>
            <w:r w:rsidRPr="003B16B6">
              <w:rPr>
                <w:rFonts w:ascii="Calibri" w:hAnsi="Calibri" w:cs="Calibri"/>
              </w:rPr>
              <w:t>BR-10</w:t>
            </w:r>
          </w:p>
        </w:tc>
        <w:tc>
          <w:tcPr>
            <w:tcW w:w="0" w:type="auto"/>
            <w:hideMark/>
          </w:tcPr>
          <w:p w14:paraId="3F1E171A" w14:textId="77777777" w:rsidR="00F0125E" w:rsidRPr="003B16B6" w:rsidRDefault="00F0125E">
            <w:pPr>
              <w:pStyle w:val="p1"/>
              <w:rPr>
                <w:rFonts w:ascii="Calibri" w:hAnsi="Calibri" w:cs="Calibri"/>
              </w:rPr>
            </w:pPr>
            <w:r w:rsidRPr="003B16B6">
              <w:rPr>
                <w:rFonts w:ascii="Calibri" w:hAnsi="Calibri" w:cs="Calibri"/>
              </w:rPr>
              <w:t>School Folder Structure</w:t>
            </w:r>
          </w:p>
        </w:tc>
        <w:tc>
          <w:tcPr>
            <w:tcW w:w="0" w:type="auto"/>
            <w:hideMark/>
          </w:tcPr>
          <w:p w14:paraId="0069156B" w14:textId="77777777" w:rsidR="00F0125E" w:rsidRPr="003B16B6" w:rsidRDefault="00F0125E">
            <w:pPr>
              <w:pStyle w:val="p1"/>
              <w:rPr>
                <w:rFonts w:ascii="Calibri" w:hAnsi="Calibri" w:cs="Calibri"/>
              </w:rPr>
            </w:pPr>
            <w:r w:rsidRPr="003B16B6">
              <w:rPr>
                <w:rFonts w:ascii="Calibri" w:hAnsi="Calibri" w:cs="Calibri"/>
              </w:rPr>
              <w:t>Each school has its own folder with required doc categories.</w:t>
            </w:r>
          </w:p>
        </w:tc>
      </w:tr>
      <w:tr w:rsidR="00F0125E" w:rsidRPr="00C65D82" w14:paraId="276D54AD" w14:textId="77777777" w:rsidTr="00D1100A">
        <w:tc>
          <w:tcPr>
            <w:tcW w:w="0" w:type="auto"/>
            <w:hideMark/>
          </w:tcPr>
          <w:p w14:paraId="4A58324C" w14:textId="77777777" w:rsidR="00F0125E" w:rsidRPr="003B16B6" w:rsidRDefault="00F0125E">
            <w:pPr>
              <w:pStyle w:val="p1"/>
              <w:rPr>
                <w:rFonts w:ascii="Calibri" w:hAnsi="Calibri" w:cs="Calibri"/>
              </w:rPr>
            </w:pPr>
            <w:r w:rsidRPr="003B16B6">
              <w:rPr>
                <w:rFonts w:ascii="Calibri" w:hAnsi="Calibri" w:cs="Calibri"/>
              </w:rPr>
              <w:t>BR-11</w:t>
            </w:r>
          </w:p>
        </w:tc>
        <w:tc>
          <w:tcPr>
            <w:tcW w:w="0" w:type="auto"/>
            <w:hideMark/>
          </w:tcPr>
          <w:p w14:paraId="348E783C" w14:textId="77777777" w:rsidR="00F0125E" w:rsidRPr="003B16B6" w:rsidRDefault="00F0125E">
            <w:pPr>
              <w:pStyle w:val="p1"/>
              <w:rPr>
                <w:rFonts w:ascii="Calibri" w:hAnsi="Calibri" w:cs="Calibri"/>
              </w:rPr>
            </w:pPr>
            <w:r w:rsidRPr="003B16B6">
              <w:rPr>
                <w:rFonts w:ascii="Calibri" w:hAnsi="Calibri" w:cs="Calibri"/>
              </w:rPr>
              <w:t>Deep Linking</w:t>
            </w:r>
          </w:p>
        </w:tc>
        <w:tc>
          <w:tcPr>
            <w:tcW w:w="0" w:type="auto"/>
            <w:hideMark/>
          </w:tcPr>
          <w:p w14:paraId="58A75B7B" w14:textId="77777777" w:rsidR="00F0125E" w:rsidRPr="003B16B6" w:rsidRDefault="00F0125E">
            <w:pPr>
              <w:pStyle w:val="p1"/>
              <w:rPr>
                <w:rFonts w:ascii="Calibri" w:hAnsi="Calibri" w:cs="Calibri"/>
              </w:rPr>
            </w:pPr>
            <w:r w:rsidRPr="003B16B6">
              <w:rPr>
                <w:rFonts w:ascii="Calibri" w:hAnsi="Calibri" w:cs="Calibri"/>
              </w:rPr>
              <w:t>Clicking dashboard alert must open Schools tab → specific school → required folder.</w:t>
            </w:r>
          </w:p>
        </w:tc>
      </w:tr>
      <w:tr w:rsidR="00F0125E" w:rsidRPr="00C65D82" w14:paraId="16AFB514" w14:textId="77777777" w:rsidTr="00D1100A">
        <w:tc>
          <w:tcPr>
            <w:tcW w:w="0" w:type="auto"/>
            <w:hideMark/>
          </w:tcPr>
          <w:p w14:paraId="28564645" w14:textId="77777777" w:rsidR="00F0125E" w:rsidRPr="003B16B6" w:rsidRDefault="00F0125E">
            <w:pPr>
              <w:pStyle w:val="p1"/>
              <w:rPr>
                <w:rFonts w:ascii="Calibri" w:hAnsi="Calibri" w:cs="Calibri"/>
              </w:rPr>
            </w:pPr>
            <w:r w:rsidRPr="003B16B6">
              <w:rPr>
                <w:rFonts w:ascii="Calibri" w:hAnsi="Calibri" w:cs="Calibri"/>
              </w:rPr>
              <w:t>BR-12</w:t>
            </w:r>
          </w:p>
        </w:tc>
        <w:tc>
          <w:tcPr>
            <w:tcW w:w="0" w:type="auto"/>
            <w:hideMark/>
          </w:tcPr>
          <w:p w14:paraId="10D27B3E" w14:textId="77777777" w:rsidR="00F0125E" w:rsidRPr="003B16B6" w:rsidRDefault="00F0125E">
            <w:pPr>
              <w:pStyle w:val="p1"/>
              <w:rPr>
                <w:rFonts w:ascii="Calibri" w:hAnsi="Calibri" w:cs="Calibri"/>
              </w:rPr>
            </w:pPr>
            <w:r w:rsidRPr="003B16B6">
              <w:rPr>
                <w:rFonts w:ascii="Calibri" w:hAnsi="Calibri" w:cs="Calibri"/>
              </w:rPr>
              <w:t>ScholarPath Documents</w:t>
            </w:r>
          </w:p>
        </w:tc>
        <w:tc>
          <w:tcPr>
            <w:tcW w:w="0" w:type="auto"/>
            <w:hideMark/>
          </w:tcPr>
          <w:p w14:paraId="75CEB982" w14:textId="77777777" w:rsidR="00F0125E" w:rsidRPr="003B16B6" w:rsidRDefault="00F0125E">
            <w:pPr>
              <w:pStyle w:val="p1"/>
              <w:rPr>
                <w:rFonts w:ascii="Calibri" w:hAnsi="Calibri" w:cs="Calibri"/>
              </w:rPr>
            </w:pPr>
            <w:r w:rsidRPr="003B16B6">
              <w:rPr>
                <w:rFonts w:ascii="Calibri" w:hAnsi="Calibri" w:cs="Calibri"/>
              </w:rPr>
              <w:t>Read-only documents uploaded by ScholarPath Admin appear under the ScholarPath tab.</w:t>
            </w:r>
          </w:p>
        </w:tc>
      </w:tr>
    </w:tbl>
    <w:p w14:paraId="6DC275B0" w14:textId="259058BC" w:rsidR="00F0125E" w:rsidRPr="00B149C1" w:rsidRDefault="00F0125E" w:rsidP="00F0125E">
      <w:pPr>
        <w:rPr>
          <w:rStyle w:val="s1"/>
          <w:rFonts w:ascii="Calibri" w:hAnsi="Calibri" w:cs="Calibri"/>
        </w:rPr>
      </w:pPr>
    </w:p>
    <w:p w14:paraId="5829CE55" w14:textId="77777777" w:rsidR="00F0125E" w:rsidRPr="00482640" w:rsidRDefault="00F0125E" w:rsidP="00482640">
      <w:pPr>
        <w:spacing w:before="100" w:beforeAutospacing="1" w:after="100" w:afterAutospacing="1"/>
        <w:outlineLvl w:val="2"/>
        <w:rPr>
          <w:rFonts w:ascii="Calibri" w:eastAsiaTheme="majorEastAsia" w:hAnsi="Calibri" w:cs="Calibri"/>
          <w:b/>
          <w:sz w:val="27"/>
          <w:szCs w:val="27"/>
        </w:rPr>
      </w:pPr>
      <w:r w:rsidRPr="00482640">
        <w:rPr>
          <w:rFonts w:ascii="Calibri" w:hAnsi="Calibri" w:cs="Calibri"/>
          <w:b/>
          <w:sz w:val="27"/>
          <w:szCs w:val="27"/>
        </w:rPr>
        <w:t>Pre-Conditions</w:t>
      </w:r>
    </w:p>
    <w:p w14:paraId="56DD7436" w14:textId="77777777" w:rsidR="00F0125E" w:rsidRPr="003B16B6" w:rsidRDefault="00F0125E" w:rsidP="004B3FFC">
      <w:pPr>
        <w:pStyle w:val="p1"/>
        <w:numPr>
          <w:ilvl w:val="0"/>
          <w:numId w:val="259"/>
        </w:numPr>
        <w:rPr>
          <w:rFonts w:ascii="Calibri" w:hAnsi="Calibri" w:cs="Calibri"/>
        </w:rPr>
      </w:pPr>
      <w:r w:rsidRPr="003B16B6">
        <w:rPr>
          <w:rFonts w:ascii="Calibri" w:hAnsi="Calibri" w:cs="Calibri"/>
        </w:rPr>
        <w:t>District status = Active (onboarding complete)</w:t>
      </w:r>
    </w:p>
    <w:p w14:paraId="08C01396" w14:textId="77777777" w:rsidR="00F0125E" w:rsidRPr="003B16B6" w:rsidRDefault="00F0125E" w:rsidP="004B3FFC">
      <w:pPr>
        <w:pStyle w:val="p1"/>
        <w:numPr>
          <w:ilvl w:val="0"/>
          <w:numId w:val="259"/>
        </w:numPr>
        <w:rPr>
          <w:rFonts w:ascii="Calibri" w:hAnsi="Calibri" w:cs="Calibri"/>
        </w:rPr>
      </w:pPr>
      <w:r w:rsidRPr="003B16B6">
        <w:rPr>
          <w:rFonts w:ascii="Calibri" w:hAnsi="Calibri" w:cs="Calibri"/>
        </w:rPr>
        <w:t>District Tech Lead has document permissions</w:t>
      </w:r>
    </w:p>
    <w:p w14:paraId="4BBC1E69" w14:textId="77777777" w:rsidR="00F0125E" w:rsidRPr="003B16B6" w:rsidRDefault="00F0125E" w:rsidP="004B3FFC">
      <w:pPr>
        <w:pStyle w:val="p1"/>
        <w:numPr>
          <w:ilvl w:val="0"/>
          <w:numId w:val="259"/>
        </w:numPr>
        <w:rPr>
          <w:rFonts w:ascii="Calibri" w:hAnsi="Calibri" w:cs="Calibri"/>
        </w:rPr>
      </w:pPr>
      <w:r w:rsidRPr="003B16B6">
        <w:rPr>
          <w:rFonts w:ascii="Calibri" w:hAnsi="Calibri" w:cs="Calibri"/>
        </w:rPr>
        <w:t>Compliance document structure (District, Schools, ScholarPath tabs) is created</w:t>
      </w:r>
    </w:p>
    <w:p w14:paraId="6BAC39D0" w14:textId="4A782BB0" w:rsidR="00F0125E" w:rsidRPr="003B16B6" w:rsidRDefault="00F0125E" w:rsidP="004B3FFC">
      <w:pPr>
        <w:pStyle w:val="p1"/>
        <w:numPr>
          <w:ilvl w:val="0"/>
          <w:numId w:val="259"/>
        </w:numPr>
        <w:rPr>
          <w:rStyle w:val="s1"/>
          <w:rFonts w:ascii="Calibri" w:hAnsi="Calibri" w:cs="Calibri"/>
        </w:rPr>
      </w:pPr>
      <w:r w:rsidRPr="003B16B6">
        <w:rPr>
          <w:rFonts w:ascii="Calibri" w:hAnsi="Calibri" w:cs="Calibri"/>
        </w:rPr>
        <w:t>ScholarPath Admin has access to verify documents</w:t>
      </w:r>
    </w:p>
    <w:p w14:paraId="3F7B35A9" w14:textId="0B1E993A" w:rsidR="00F0125E" w:rsidRPr="003B16B6" w:rsidRDefault="003B16B6" w:rsidP="003B16B6">
      <w:pPr>
        <w:spacing w:before="100" w:beforeAutospacing="1" w:after="100" w:afterAutospacing="1"/>
        <w:outlineLvl w:val="2"/>
        <w:rPr>
          <w:rFonts w:ascii="Calibri" w:hAnsi="Calibri" w:cs="Calibri"/>
          <w:b/>
          <w:sz w:val="27"/>
          <w:szCs w:val="27"/>
        </w:rPr>
      </w:pPr>
      <w:r>
        <w:rPr>
          <w:rFonts w:ascii="Calibri" w:hAnsi="Calibri" w:cs="Calibri"/>
          <w:b/>
          <w:sz w:val="27"/>
          <w:szCs w:val="27"/>
        </w:rPr>
        <w:t>Steps</w:t>
      </w:r>
    </w:p>
    <w:p w14:paraId="7B4927EC" w14:textId="18E55671" w:rsidR="00F0125E" w:rsidRPr="00B149C1" w:rsidRDefault="00F0125E" w:rsidP="003B16B6">
      <w:pPr>
        <w:rPr>
          <w:rFonts w:ascii="Calibri" w:hAnsi="Calibri" w:cs="Calibri"/>
        </w:rPr>
      </w:pPr>
      <w:r w:rsidRPr="00B149C1">
        <w:rPr>
          <w:rFonts w:ascii="Calibri" w:hAnsi="Calibri" w:cs="Calibri"/>
        </w:rPr>
        <w:t>1. User Opens Documentation &amp; Compliance Screen</w:t>
      </w:r>
    </w:p>
    <w:p w14:paraId="408D8A23" w14:textId="77777777" w:rsidR="00F0125E" w:rsidRPr="00B149C1" w:rsidRDefault="00F0125E" w:rsidP="00F0125E">
      <w:pPr>
        <w:pStyle w:val="p3"/>
        <w:rPr>
          <w:rFonts w:ascii="Calibri" w:hAnsi="Calibri" w:cs="Calibri"/>
        </w:rPr>
      </w:pPr>
      <w:r w:rsidRPr="00B149C1">
        <w:rPr>
          <w:rFonts w:ascii="Calibri" w:hAnsi="Calibri" w:cs="Calibri"/>
        </w:rPr>
        <w:t>System displays four tabs:</w:t>
      </w:r>
    </w:p>
    <w:p w14:paraId="10F92EDE" w14:textId="77777777" w:rsidR="00F0125E" w:rsidRPr="00B149C1" w:rsidRDefault="00F0125E" w:rsidP="004B3FFC">
      <w:pPr>
        <w:pStyle w:val="p1"/>
        <w:numPr>
          <w:ilvl w:val="0"/>
          <w:numId w:val="260"/>
        </w:numPr>
        <w:rPr>
          <w:rFonts w:ascii="Calibri" w:hAnsi="Calibri" w:cs="Calibri"/>
        </w:rPr>
      </w:pPr>
      <w:r w:rsidRPr="00B149C1">
        <w:rPr>
          <w:rFonts w:ascii="Calibri" w:hAnsi="Calibri" w:cs="Calibri"/>
        </w:rPr>
        <w:t>ScholarPath</w:t>
      </w:r>
    </w:p>
    <w:p w14:paraId="4287BF6F" w14:textId="77777777" w:rsidR="00F0125E" w:rsidRPr="00B149C1" w:rsidRDefault="00F0125E" w:rsidP="004B3FFC">
      <w:pPr>
        <w:pStyle w:val="p1"/>
        <w:numPr>
          <w:ilvl w:val="0"/>
          <w:numId w:val="260"/>
        </w:numPr>
        <w:rPr>
          <w:rFonts w:ascii="Calibri" w:hAnsi="Calibri" w:cs="Calibri"/>
        </w:rPr>
      </w:pPr>
      <w:r w:rsidRPr="00B149C1">
        <w:rPr>
          <w:rFonts w:ascii="Calibri" w:hAnsi="Calibri" w:cs="Calibri"/>
        </w:rPr>
        <w:t>District</w:t>
      </w:r>
    </w:p>
    <w:p w14:paraId="6CC7D56C" w14:textId="77777777" w:rsidR="00F0125E" w:rsidRPr="00B149C1" w:rsidRDefault="00F0125E" w:rsidP="004B3FFC">
      <w:pPr>
        <w:pStyle w:val="p1"/>
        <w:numPr>
          <w:ilvl w:val="0"/>
          <w:numId w:val="260"/>
        </w:numPr>
        <w:rPr>
          <w:rFonts w:ascii="Calibri" w:hAnsi="Calibri" w:cs="Calibri"/>
        </w:rPr>
      </w:pPr>
      <w:r w:rsidRPr="00B149C1">
        <w:rPr>
          <w:rFonts w:ascii="Calibri" w:hAnsi="Calibri" w:cs="Calibri"/>
        </w:rPr>
        <w:t>Schools</w:t>
      </w:r>
    </w:p>
    <w:p w14:paraId="495370BE" w14:textId="77777777" w:rsidR="00F0125E" w:rsidRPr="00B149C1" w:rsidRDefault="00F0125E" w:rsidP="004B3FFC">
      <w:pPr>
        <w:pStyle w:val="p1"/>
        <w:numPr>
          <w:ilvl w:val="0"/>
          <w:numId w:val="260"/>
        </w:numPr>
        <w:rPr>
          <w:rFonts w:ascii="Calibri" w:hAnsi="Calibri" w:cs="Calibri"/>
        </w:rPr>
      </w:pPr>
      <w:r w:rsidRPr="00B149C1">
        <w:rPr>
          <w:rFonts w:ascii="Calibri" w:hAnsi="Calibri" w:cs="Calibri"/>
        </w:rPr>
        <w:t>Audit Trail</w:t>
      </w:r>
    </w:p>
    <w:p w14:paraId="66DE0804" w14:textId="07512FD1" w:rsidR="00F0125E" w:rsidRPr="002C5172" w:rsidRDefault="00F0125E" w:rsidP="003B16B6">
      <w:pPr>
        <w:rPr>
          <w:rFonts w:ascii="Calibri" w:hAnsi="Calibri" w:cs="Calibri"/>
        </w:rPr>
      </w:pPr>
      <w:r w:rsidRPr="00A471F1">
        <w:rPr>
          <w:rFonts w:ascii="Calibri" w:hAnsi="Calibri" w:cs="Calibri"/>
          <w:b/>
          <w:bCs/>
        </w:rPr>
        <w:t>2.</w:t>
      </w:r>
      <w:r w:rsidR="00A471F1" w:rsidRPr="00A471F1">
        <w:rPr>
          <w:rFonts w:ascii="Calibri" w:hAnsi="Calibri" w:cs="Calibri"/>
          <w:b/>
          <w:bCs/>
        </w:rPr>
        <w:t xml:space="preserve"> </w:t>
      </w:r>
      <w:r w:rsidRPr="00A471F1">
        <w:rPr>
          <w:rFonts w:ascii="Calibri" w:hAnsi="Calibri" w:cs="Calibri"/>
          <w:b/>
          <w:bCs/>
        </w:rPr>
        <w:t>District</w:t>
      </w:r>
      <w:r w:rsidRPr="00A471F1">
        <w:rPr>
          <w:rFonts w:ascii="Calibri" w:hAnsi="Calibri" w:cs="Calibri"/>
          <w:b/>
        </w:rPr>
        <w:t xml:space="preserve"> Tab Flow</w:t>
      </w:r>
    </w:p>
    <w:p w14:paraId="374EF678" w14:textId="77777777" w:rsidR="00A471F1" w:rsidRPr="00A471F1" w:rsidRDefault="00A471F1" w:rsidP="003B16B6">
      <w:pPr>
        <w:rPr>
          <w:rFonts w:ascii="Calibri" w:hAnsi="Calibri" w:cs="Calibri"/>
          <w:b/>
          <w:bCs/>
        </w:rPr>
      </w:pPr>
    </w:p>
    <w:p w14:paraId="6EE66D0C" w14:textId="77777777" w:rsidR="00F0125E" w:rsidRPr="00A471F1" w:rsidRDefault="00F0125E" w:rsidP="00A471F1">
      <w:pPr>
        <w:rPr>
          <w:rFonts w:ascii="Calibri" w:hAnsi="Calibri" w:cs="Calibri"/>
          <w:b/>
        </w:rPr>
      </w:pPr>
      <w:r w:rsidRPr="00A471F1">
        <w:rPr>
          <w:rFonts w:ascii="Calibri" w:hAnsi="Calibri" w:cs="Calibri"/>
          <w:b/>
        </w:rPr>
        <w:t>2.1 User views District-level document cards:</w:t>
      </w:r>
    </w:p>
    <w:p w14:paraId="18F25F45" w14:textId="77777777" w:rsidR="00F0125E" w:rsidRPr="00A471F1" w:rsidRDefault="00F0125E" w:rsidP="004B3FFC">
      <w:pPr>
        <w:pStyle w:val="p1"/>
        <w:numPr>
          <w:ilvl w:val="0"/>
          <w:numId w:val="261"/>
        </w:numPr>
        <w:rPr>
          <w:rFonts w:ascii="Calibri" w:hAnsi="Calibri" w:cs="Calibri"/>
        </w:rPr>
      </w:pPr>
      <w:r w:rsidRPr="00A471F1">
        <w:rPr>
          <w:rFonts w:ascii="Calibri" w:hAnsi="Calibri" w:cs="Calibri"/>
        </w:rPr>
        <w:t>MOU</w:t>
      </w:r>
    </w:p>
    <w:p w14:paraId="253DA1ED" w14:textId="77777777" w:rsidR="00F0125E" w:rsidRPr="00A471F1" w:rsidRDefault="00F0125E" w:rsidP="004B3FFC">
      <w:pPr>
        <w:pStyle w:val="p1"/>
        <w:numPr>
          <w:ilvl w:val="0"/>
          <w:numId w:val="261"/>
        </w:numPr>
        <w:rPr>
          <w:rFonts w:ascii="Calibri" w:hAnsi="Calibri" w:cs="Calibri"/>
        </w:rPr>
      </w:pPr>
      <w:r w:rsidRPr="00A471F1">
        <w:rPr>
          <w:rFonts w:ascii="Calibri" w:hAnsi="Calibri" w:cs="Calibri"/>
        </w:rPr>
        <w:t>Privacy Policy</w:t>
      </w:r>
    </w:p>
    <w:p w14:paraId="012DD046" w14:textId="49B08A56" w:rsidR="00F0125E" w:rsidRPr="00A471F1" w:rsidRDefault="00F0125E" w:rsidP="004B3FFC">
      <w:pPr>
        <w:pStyle w:val="p1"/>
        <w:numPr>
          <w:ilvl w:val="0"/>
          <w:numId w:val="261"/>
        </w:numPr>
        <w:rPr>
          <w:rFonts w:ascii="Calibri" w:hAnsi="Calibri" w:cs="Calibri"/>
        </w:rPr>
      </w:pPr>
      <w:r w:rsidRPr="00A471F1">
        <w:rPr>
          <w:rFonts w:ascii="Calibri" w:hAnsi="Calibri" w:cs="Calibri"/>
        </w:rPr>
        <w:t>Security Standards</w:t>
      </w:r>
    </w:p>
    <w:p w14:paraId="559BCE77" w14:textId="77777777" w:rsidR="00F0125E" w:rsidRPr="00A471F1" w:rsidRDefault="00F0125E" w:rsidP="00F0125E">
      <w:pPr>
        <w:pStyle w:val="p3"/>
        <w:rPr>
          <w:rFonts w:ascii="Calibri" w:hAnsi="Calibri" w:cs="Calibri"/>
        </w:rPr>
      </w:pPr>
      <w:r w:rsidRPr="00A471F1">
        <w:rPr>
          <w:rFonts w:ascii="Calibri" w:hAnsi="Calibri" w:cs="Calibri"/>
        </w:rPr>
        <w:t>System displays:</w:t>
      </w:r>
    </w:p>
    <w:p w14:paraId="554C9E8C" w14:textId="77777777" w:rsidR="00F0125E" w:rsidRPr="00A471F1" w:rsidRDefault="00F0125E" w:rsidP="004B3FFC">
      <w:pPr>
        <w:pStyle w:val="p1"/>
        <w:numPr>
          <w:ilvl w:val="0"/>
          <w:numId w:val="262"/>
        </w:numPr>
        <w:rPr>
          <w:rFonts w:ascii="Calibri" w:hAnsi="Calibri" w:cs="Calibri"/>
        </w:rPr>
      </w:pPr>
      <w:r w:rsidRPr="00A471F1">
        <w:rPr>
          <w:rFonts w:ascii="Calibri" w:hAnsi="Calibri" w:cs="Calibri"/>
        </w:rPr>
        <w:t>Status badge</w:t>
      </w:r>
    </w:p>
    <w:p w14:paraId="776B34B3" w14:textId="77777777" w:rsidR="00F0125E" w:rsidRPr="00A471F1" w:rsidRDefault="00F0125E" w:rsidP="004B3FFC">
      <w:pPr>
        <w:pStyle w:val="p1"/>
        <w:numPr>
          <w:ilvl w:val="0"/>
          <w:numId w:val="262"/>
        </w:numPr>
        <w:rPr>
          <w:rFonts w:ascii="Calibri" w:hAnsi="Calibri" w:cs="Calibri"/>
        </w:rPr>
      </w:pPr>
      <w:r w:rsidRPr="00A471F1">
        <w:rPr>
          <w:rFonts w:ascii="Calibri" w:hAnsi="Calibri" w:cs="Calibri"/>
        </w:rPr>
        <w:t>Expiry date</w:t>
      </w:r>
    </w:p>
    <w:p w14:paraId="66D1C10B" w14:textId="77777777" w:rsidR="00F0125E" w:rsidRPr="00A471F1" w:rsidRDefault="00F0125E" w:rsidP="004B3FFC">
      <w:pPr>
        <w:pStyle w:val="p1"/>
        <w:numPr>
          <w:ilvl w:val="0"/>
          <w:numId w:val="262"/>
        </w:numPr>
        <w:rPr>
          <w:rFonts w:ascii="Calibri" w:hAnsi="Calibri" w:cs="Calibri"/>
        </w:rPr>
      </w:pPr>
      <w:r w:rsidRPr="00A471F1">
        <w:rPr>
          <w:rFonts w:ascii="Calibri" w:hAnsi="Calibri" w:cs="Calibri"/>
        </w:rPr>
        <w:t>Version number</w:t>
      </w:r>
    </w:p>
    <w:p w14:paraId="67BDDA82" w14:textId="77777777" w:rsidR="00161F0F" w:rsidRDefault="00F0125E" w:rsidP="004B3FFC">
      <w:pPr>
        <w:pStyle w:val="p1"/>
        <w:numPr>
          <w:ilvl w:val="0"/>
          <w:numId w:val="262"/>
        </w:numPr>
        <w:rPr>
          <w:rFonts w:ascii="Calibri" w:hAnsi="Calibri" w:cs="Calibri"/>
        </w:rPr>
      </w:pPr>
      <w:r w:rsidRPr="00A471F1">
        <w:rPr>
          <w:rFonts w:ascii="Calibri" w:hAnsi="Calibri" w:cs="Calibri"/>
        </w:rPr>
        <w:t>Verification date</w:t>
      </w:r>
    </w:p>
    <w:p w14:paraId="625CD3DB" w14:textId="60ED8403" w:rsidR="00A471F1" w:rsidRPr="00161F0F" w:rsidRDefault="00F0125E" w:rsidP="00161F0F">
      <w:pPr>
        <w:pStyle w:val="p1"/>
        <w:rPr>
          <w:rFonts w:ascii="Calibri" w:hAnsi="Calibri" w:cs="Calibri"/>
        </w:rPr>
      </w:pPr>
      <w:r w:rsidRPr="00E57FB2">
        <w:rPr>
          <w:rFonts w:ascii="Calibri" w:hAnsi="Calibri" w:cs="Calibri"/>
          <w:b/>
        </w:rPr>
        <w:t>2.2 Upload or Replace Document</w:t>
      </w:r>
    </w:p>
    <w:tbl>
      <w:tblPr>
        <w:tblStyle w:val="TableGrid"/>
        <w:tblW w:w="0" w:type="auto"/>
        <w:tblLook w:val="04A0" w:firstRow="1" w:lastRow="0" w:firstColumn="1" w:lastColumn="0" w:noHBand="0" w:noVBand="1"/>
      </w:tblPr>
      <w:tblGrid>
        <w:gridCol w:w="703"/>
        <w:gridCol w:w="3364"/>
        <w:gridCol w:w="3952"/>
      </w:tblGrid>
      <w:tr w:rsidR="00F0125E" w:rsidRPr="00C65D82" w14:paraId="7A34E72B" w14:textId="77777777" w:rsidTr="00A471F1">
        <w:tc>
          <w:tcPr>
            <w:tcW w:w="0" w:type="auto"/>
            <w:hideMark/>
          </w:tcPr>
          <w:p w14:paraId="6371D834" w14:textId="77777777" w:rsidR="00F0125E" w:rsidRPr="00A471F1" w:rsidRDefault="00F0125E">
            <w:pPr>
              <w:pStyle w:val="p1"/>
              <w:jc w:val="center"/>
              <w:rPr>
                <w:rFonts w:ascii="Calibri" w:hAnsi="Calibri" w:cs="Calibri"/>
                <w:b/>
              </w:rPr>
            </w:pPr>
            <w:r w:rsidRPr="00A471F1">
              <w:rPr>
                <w:rFonts w:ascii="Calibri" w:hAnsi="Calibri" w:cs="Calibri"/>
                <w:b/>
              </w:rPr>
              <w:t>Step</w:t>
            </w:r>
          </w:p>
        </w:tc>
        <w:tc>
          <w:tcPr>
            <w:tcW w:w="0" w:type="auto"/>
            <w:hideMark/>
          </w:tcPr>
          <w:p w14:paraId="2180275F" w14:textId="77777777" w:rsidR="00F0125E" w:rsidRPr="00A471F1" w:rsidRDefault="00F0125E">
            <w:pPr>
              <w:pStyle w:val="p1"/>
              <w:jc w:val="center"/>
              <w:rPr>
                <w:rFonts w:ascii="Calibri" w:hAnsi="Calibri" w:cs="Calibri"/>
                <w:b/>
              </w:rPr>
            </w:pPr>
            <w:r w:rsidRPr="00A471F1">
              <w:rPr>
                <w:rFonts w:ascii="Calibri" w:hAnsi="Calibri" w:cs="Calibri"/>
                <w:b/>
              </w:rPr>
              <w:t>Action</w:t>
            </w:r>
          </w:p>
        </w:tc>
        <w:tc>
          <w:tcPr>
            <w:tcW w:w="0" w:type="auto"/>
            <w:hideMark/>
          </w:tcPr>
          <w:p w14:paraId="4C73313E" w14:textId="77777777" w:rsidR="00F0125E" w:rsidRPr="00A471F1" w:rsidRDefault="00F0125E">
            <w:pPr>
              <w:pStyle w:val="p1"/>
              <w:jc w:val="center"/>
              <w:rPr>
                <w:rFonts w:ascii="Calibri" w:hAnsi="Calibri" w:cs="Calibri"/>
                <w:b/>
              </w:rPr>
            </w:pPr>
            <w:r w:rsidRPr="00A471F1">
              <w:rPr>
                <w:rFonts w:ascii="Calibri" w:hAnsi="Calibri" w:cs="Calibri"/>
                <w:b/>
              </w:rPr>
              <w:t>System Behavior</w:t>
            </w:r>
          </w:p>
        </w:tc>
      </w:tr>
      <w:tr w:rsidR="00F0125E" w:rsidRPr="00C65D82" w14:paraId="3F575C71" w14:textId="77777777" w:rsidTr="00A471F1">
        <w:tc>
          <w:tcPr>
            <w:tcW w:w="0" w:type="auto"/>
            <w:hideMark/>
          </w:tcPr>
          <w:p w14:paraId="5A95600B" w14:textId="77777777" w:rsidR="00F0125E" w:rsidRPr="00A471F1" w:rsidRDefault="00F0125E">
            <w:pPr>
              <w:pStyle w:val="p1"/>
              <w:rPr>
                <w:rFonts w:ascii="Calibri" w:hAnsi="Calibri" w:cs="Calibri"/>
              </w:rPr>
            </w:pPr>
            <w:r w:rsidRPr="00A471F1">
              <w:rPr>
                <w:rFonts w:ascii="Calibri" w:hAnsi="Calibri" w:cs="Calibri"/>
              </w:rPr>
              <w:t>2.2.1</w:t>
            </w:r>
          </w:p>
        </w:tc>
        <w:tc>
          <w:tcPr>
            <w:tcW w:w="0" w:type="auto"/>
            <w:hideMark/>
          </w:tcPr>
          <w:p w14:paraId="2F9276C4" w14:textId="77777777" w:rsidR="00F0125E" w:rsidRPr="00A471F1" w:rsidRDefault="00F0125E">
            <w:pPr>
              <w:pStyle w:val="p1"/>
              <w:rPr>
                <w:rFonts w:ascii="Calibri" w:hAnsi="Calibri" w:cs="Calibri"/>
              </w:rPr>
            </w:pPr>
            <w:r w:rsidRPr="00A471F1">
              <w:rPr>
                <w:rFonts w:ascii="Calibri" w:hAnsi="Calibri" w:cs="Calibri"/>
              </w:rPr>
              <w:t xml:space="preserve">User clicks </w:t>
            </w:r>
            <w:r w:rsidRPr="00A471F1">
              <w:rPr>
                <w:rStyle w:val="s1"/>
                <w:rFonts w:ascii="Calibri" w:eastAsiaTheme="majorEastAsia" w:hAnsi="Calibri" w:cs="Calibri"/>
                <w:b/>
              </w:rPr>
              <w:t>Upload</w:t>
            </w:r>
            <w:r w:rsidRPr="00A471F1">
              <w:rPr>
                <w:rFonts w:ascii="Calibri" w:hAnsi="Calibri" w:cs="Calibri"/>
              </w:rPr>
              <w:t xml:space="preserve"> or </w:t>
            </w:r>
            <w:r w:rsidRPr="00A471F1">
              <w:rPr>
                <w:rStyle w:val="s1"/>
                <w:rFonts w:ascii="Calibri" w:eastAsiaTheme="majorEastAsia" w:hAnsi="Calibri" w:cs="Calibri"/>
                <w:b/>
              </w:rPr>
              <w:t>Replace</w:t>
            </w:r>
          </w:p>
        </w:tc>
        <w:tc>
          <w:tcPr>
            <w:tcW w:w="0" w:type="auto"/>
            <w:hideMark/>
          </w:tcPr>
          <w:p w14:paraId="20E2FED8" w14:textId="36F19539" w:rsidR="00F0125E" w:rsidRPr="00A471F1" w:rsidRDefault="00F0125E">
            <w:pPr>
              <w:pStyle w:val="p1"/>
              <w:rPr>
                <w:rFonts w:ascii="Calibri" w:hAnsi="Calibri" w:cs="Calibri"/>
              </w:rPr>
            </w:pPr>
            <w:r w:rsidRPr="00A471F1">
              <w:rPr>
                <w:rFonts w:ascii="Calibri" w:hAnsi="Calibri" w:cs="Calibri"/>
              </w:rPr>
              <w:t>File picker opens</w:t>
            </w:r>
          </w:p>
        </w:tc>
      </w:tr>
      <w:tr w:rsidR="00854974" w:rsidRPr="00C65D82" w14:paraId="5E8D765B" w14:textId="77777777" w:rsidTr="00A471F1">
        <w:tc>
          <w:tcPr>
            <w:tcW w:w="0" w:type="auto"/>
          </w:tcPr>
          <w:p w14:paraId="0041642B" w14:textId="33DDA53B" w:rsidR="00854974" w:rsidRPr="00A471F1" w:rsidRDefault="00854974">
            <w:pPr>
              <w:pStyle w:val="p1"/>
              <w:rPr>
                <w:rFonts w:ascii="Calibri" w:hAnsi="Calibri" w:cs="Calibri"/>
              </w:rPr>
            </w:pPr>
            <w:r>
              <w:rPr>
                <w:rFonts w:ascii="Calibri" w:hAnsi="Calibri" w:cs="Calibri"/>
              </w:rPr>
              <w:t>2.2.2</w:t>
            </w:r>
          </w:p>
        </w:tc>
        <w:tc>
          <w:tcPr>
            <w:tcW w:w="0" w:type="auto"/>
          </w:tcPr>
          <w:p w14:paraId="67AC7559" w14:textId="0159F382" w:rsidR="00854974" w:rsidRPr="00A471F1" w:rsidRDefault="00854974">
            <w:pPr>
              <w:pStyle w:val="p1"/>
              <w:rPr>
                <w:rFonts w:ascii="Calibri" w:hAnsi="Calibri" w:cs="Calibri"/>
              </w:rPr>
            </w:pPr>
            <w:r>
              <w:rPr>
                <w:rFonts w:ascii="Calibri" w:hAnsi="Calibri" w:cs="Calibri"/>
              </w:rPr>
              <w:t>User sele</w:t>
            </w:r>
            <w:r w:rsidR="00EF1052">
              <w:rPr>
                <w:rFonts w:ascii="Calibri" w:hAnsi="Calibri" w:cs="Calibri"/>
              </w:rPr>
              <w:t>cts the Document Type</w:t>
            </w:r>
          </w:p>
        </w:tc>
        <w:tc>
          <w:tcPr>
            <w:tcW w:w="0" w:type="auto"/>
          </w:tcPr>
          <w:p w14:paraId="29AF5CD7" w14:textId="77777777" w:rsidR="00854974" w:rsidRDefault="00EF1052">
            <w:pPr>
              <w:pStyle w:val="p1"/>
              <w:rPr>
                <w:rFonts w:ascii="Calibri" w:hAnsi="Calibri" w:cs="Calibri"/>
              </w:rPr>
            </w:pPr>
            <w:r>
              <w:rPr>
                <w:rFonts w:ascii="Calibri" w:hAnsi="Calibri" w:cs="Calibri"/>
              </w:rPr>
              <w:t>Dropdown displays with below values.</w:t>
            </w:r>
          </w:p>
          <w:p w14:paraId="331FA487" w14:textId="77777777" w:rsidR="00BC2352" w:rsidRPr="00A471F1" w:rsidRDefault="00BC2352" w:rsidP="00BC2352">
            <w:pPr>
              <w:pStyle w:val="p1"/>
              <w:numPr>
                <w:ilvl w:val="0"/>
                <w:numId w:val="261"/>
              </w:numPr>
              <w:rPr>
                <w:rFonts w:ascii="Calibri" w:hAnsi="Calibri" w:cs="Calibri"/>
              </w:rPr>
            </w:pPr>
            <w:r w:rsidRPr="00A471F1">
              <w:rPr>
                <w:rFonts w:ascii="Calibri" w:hAnsi="Calibri" w:cs="Calibri"/>
              </w:rPr>
              <w:t>MOU</w:t>
            </w:r>
          </w:p>
          <w:p w14:paraId="5FF7A4FC" w14:textId="77777777" w:rsidR="00BC2352" w:rsidRPr="00A471F1" w:rsidRDefault="00BC2352" w:rsidP="00BC2352">
            <w:pPr>
              <w:pStyle w:val="p1"/>
              <w:numPr>
                <w:ilvl w:val="0"/>
                <w:numId w:val="261"/>
              </w:numPr>
              <w:rPr>
                <w:rFonts w:ascii="Calibri" w:hAnsi="Calibri" w:cs="Calibri"/>
              </w:rPr>
            </w:pPr>
            <w:r w:rsidRPr="00A471F1">
              <w:rPr>
                <w:rFonts w:ascii="Calibri" w:hAnsi="Calibri" w:cs="Calibri"/>
              </w:rPr>
              <w:t>Privacy Policy</w:t>
            </w:r>
          </w:p>
          <w:p w14:paraId="5E1ECC38" w14:textId="3DEC0803" w:rsidR="00EF1052" w:rsidRPr="00BC2352" w:rsidRDefault="00BC2352" w:rsidP="00BC2352">
            <w:pPr>
              <w:pStyle w:val="p1"/>
              <w:numPr>
                <w:ilvl w:val="0"/>
                <w:numId w:val="261"/>
              </w:numPr>
              <w:rPr>
                <w:rFonts w:ascii="Calibri" w:hAnsi="Calibri" w:cs="Calibri"/>
              </w:rPr>
            </w:pPr>
            <w:r w:rsidRPr="00A471F1">
              <w:rPr>
                <w:rFonts w:ascii="Calibri" w:hAnsi="Calibri" w:cs="Calibri"/>
              </w:rPr>
              <w:t>Security Standards</w:t>
            </w:r>
          </w:p>
        </w:tc>
      </w:tr>
      <w:tr w:rsidR="00F0125E" w:rsidRPr="00C65D82" w14:paraId="2FF7F369" w14:textId="77777777" w:rsidTr="00A471F1">
        <w:tc>
          <w:tcPr>
            <w:tcW w:w="0" w:type="auto"/>
            <w:hideMark/>
          </w:tcPr>
          <w:p w14:paraId="158228D4" w14:textId="77777777" w:rsidR="00F0125E" w:rsidRPr="00A471F1" w:rsidRDefault="00F0125E">
            <w:pPr>
              <w:pStyle w:val="p1"/>
              <w:rPr>
                <w:rFonts w:ascii="Calibri" w:hAnsi="Calibri" w:cs="Calibri"/>
              </w:rPr>
            </w:pPr>
            <w:r w:rsidRPr="00A471F1">
              <w:rPr>
                <w:rFonts w:ascii="Calibri" w:hAnsi="Calibri" w:cs="Calibri"/>
              </w:rPr>
              <w:t>2.2.2</w:t>
            </w:r>
          </w:p>
        </w:tc>
        <w:tc>
          <w:tcPr>
            <w:tcW w:w="0" w:type="auto"/>
            <w:hideMark/>
          </w:tcPr>
          <w:p w14:paraId="3D651552" w14:textId="77777777" w:rsidR="00F0125E" w:rsidRPr="00A471F1" w:rsidRDefault="00F0125E">
            <w:pPr>
              <w:pStyle w:val="p1"/>
              <w:rPr>
                <w:rFonts w:ascii="Calibri" w:hAnsi="Calibri" w:cs="Calibri"/>
              </w:rPr>
            </w:pPr>
            <w:r w:rsidRPr="00A471F1">
              <w:rPr>
                <w:rFonts w:ascii="Calibri" w:hAnsi="Calibri" w:cs="Calibri"/>
              </w:rPr>
              <w:t>User selects file</w:t>
            </w:r>
          </w:p>
        </w:tc>
        <w:tc>
          <w:tcPr>
            <w:tcW w:w="0" w:type="auto"/>
            <w:hideMark/>
          </w:tcPr>
          <w:p w14:paraId="69EFCF7E" w14:textId="77777777" w:rsidR="00F0125E" w:rsidRPr="00A471F1" w:rsidRDefault="00F0125E">
            <w:pPr>
              <w:pStyle w:val="p1"/>
              <w:rPr>
                <w:rFonts w:ascii="Calibri" w:hAnsi="Calibri" w:cs="Calibri"/>
              </w:rPr>
            </w:pPr>
            <w:r w:rsidRPr="00A471F1">
              <w:rPr>
                <w:rFonts w:ascii="Calibri" w:hAnsi="Calibri" w:cs="Calibri"/>
              </w:rPr>
              <w:t>System validates (PDF, ≤ 10MB)</w:t>
            </w:r>
          </w:p>
        </w:tc>
      </w:tr>
      <w:tr w:rsidR="00F0125E" w:rsidRPr="00C65D82" w14:paraId="0D151F7E" w14:textId="77777777" w:rsidTr="00A471F1">
        <w:tc>
          <w:tcPr>
            <w:tcW w:w="0" w:type="auto"/>
            <w:hideMark/>
          </w:tcPr>
          <w:p w14:paraId="5641C66E" w14:textId="77777777" w:rsidR="00F0125E" w:rsidRPr="00A471F1" w:rsidRDefault="00F0125E">
            <w:pPr>
              <w:pStyle w:val="p1"/>
              <w:rPr>
                <w:rFonts w:ascii="Calibri" w:hAnsi="Calibri" w:cs="Calibri"/>
              </w:rPr>
            </w:pPr>
            <w:r w:rsidRPr="00A471F1">
              <w:rPr>
                <w:rFonts w:ascii="Calibri" w:hAnsi="Calibri" w:cs="Calibri"/>
              </w:rPr>
              <w:t>2.2.3</w:t>
            </w:r>
          </w:p>
        </w:tc>
        <w:tc>
          <w:tcPr>
            <w:tcW w:w="0" w:type="auto"/>
            <w:hideMark/>
          </w:tcPr>
          <w:p w14:paraId="34664826" w14:textId="77777777" w:rsidR="00F0125E" w:rsidRPr="00A471F1" w:rsidRDefault="00F0125E">
            <w:pPr>
              <w:pStyle w:val="p1"/>
              <w:rPr>
                <w:rFonts w:ascii="Calibri" w:hAnsi="Calibri" w:cs="Calibri"/>
              </w:rPr>
            </w:pPr>
            <w:r w:rsidRPr="00A471F1">
              <w:rPr>
                <w:rFonts w:ascii="Calibri" w:hAnsi="Calibri" w:cs="Calibri"/>
              </w:rPr>
              <w:t>On success</w:t>
            </w:r>
          </w:p>
        </w:tc>
        <w:tc>
          <w:tcPr>
            <w:tcW w:w="0" w:type="auto"/>
            <w:hideMark/>
          </w:tcPr>
          <w:p w14:paraId="52EA99A5" w14:textId="77777777" w:rsidR="00F0125E" w:rsidRPr="00A471F1" w:rsidRDefault="00F0125E">
            <w:pPr>
              <w:pStyle w:val="p1"/>
              <w:rPr>
                <w:rFonts w:ascii="Calibri" w:hAnsi="Calibri" w:cs="Calibri"/>
              </w:rPr>
            </w:pPr>
            <w:r w:rsidRPr="00A471F1">
              <w:rPr>
                <w:rFonts w:ascii="Calibri" w:hAnsi="Calibri" w:cs="Calibri"/>
              </w:rPr>
              <w:t>Status → Pending Review</w:t>
            </w:r>
          </w:p>
        </w:tc>
      </w:tr>
      <w:tr w:rsidR="00F0125E" w:rsidRPr="00C65D82" w14:paraId="591DA018" w14:textId="77777777" w:rsidTr="00A471F1">
        <w:tc>
          <w:tcPr>
            <w:tcW w:w="0" w:type="auto"/>
            <w:hideMark/>
          </w:tcPr>
          <w:p w14:paraId="7E65E25C" w14:textId="77777777" w:rsidR="00F0125E" w:rsidRPr="00A471F1" w:rsidRDefault="00F0125E">
            <w:pPr>
              <w:pStyle w:val="p1"/>
              <w:rPr>
                <w:rFonts w:ascii="Calibri" w:hAnsi="Calibri" w:cs="Calibri"/>
              </w:rPr>
            </w:pPr>
            <w:r w:rsidRPr="00A471F1">
              <w:rPr>
                <w:rFonts w:ascii="Calibri" w:hAnsi="Calibri" w:cs="Calibri"/>
              </w:rPr>
              <w:t>2.2.4</w:t>
            </w:r>
          </w:p>
        </w:tc>
        <w:tc>
          <w:tcPr>
            <w:tcW w:w="0" w:type="auto"/>
            <w:hideMark/>
          </w:tcPr>
          <w:p w14:paraId="25A9EF77" w14:textId="77777777" w:rsidR="00F0125E" w:rsidRPr="00A471F1" w:rsidRDefault="00F0125E">
            <w:pPr>
              <w:pStyle w:val="p1"/>
              <w:rPr>
                <w:rFonts w:ascii="Calibri" w:hAnsi="Calibri" w:cs="Calibri"/>
              </w:rPr>
            </w:pPr>
            <w:r w:rsidRPr="00A471F1">
              <w:rPr>
                <w:rFonts w:ascii="Calibri" w:hAnsi="Calibri" w:cs="Calibri"/>
              </w:rPr>
              <w:t>ScholarPath Admin reviews</w:t>
            </w:r>
          </w:p>
        </w:tc>
        <w:tc>
          <w:tcPr>
            <w:tcW w:w="0" w:type="auto"/>
            <w:hideMark/>
          </w:tcPr>
          <w:p w14:paraId="03546E71" w14:textId="77777777" w:rsidR="00F0125E" w:rsidRPr="00A471F1" w:rsidRDefault="00F0125E">
            <w:pPr>
              <w:pStyle w:val="p1"/>
              <w:rPr>
                <w:rFonts w:ascii="Calibri" w:hAnsi="Calibri" w:cs="Calibri"/>
              </w:rPr>
            </w:pPr>
            <w:r w:rsidRPr="00A471F1">
              <w:rPr>
                <w:rFonts w:ascii="Calibri" w:hAnsi="Calibri" w:cs="Calibri"/>
              </w:rPr>
              <w:t>Status → Active</w:t>
            </w:r>
          </w:p>
        </w:tc>
      </w:tr>
      <w:tr w:rsidR="00F0125E" w:rsidRPr="00C65D82" w14:paraId="22221A9E" w14:textId="77777777" w:rsidTr="00A471F1">
        <w:tc>
          <w:tcPr>
            <w:tcW w:w="0" w:type="auto"/>
            <w:hideMark/>
          </w:tcPr>
          <w:p w14:paraId="609397A7" w14:textId="77777777" w:rsidR="00F0125E" w:rsidRPr="00A471F1" w:rsidRDefault="00F0125E">
            <w:pPr>
              <w:pStyle w:val="p1"/>
              <w:rPr>
                <w:rFonts w:ascii="Calibri" w:hAnsi="Calibri" w:cs="Calibri"/>
              </w:rPr>
            </w:pPr>
            <w:r w:rsidRPr="00A471F1">
              <w:rPr>
                <w:rFonts w:ascii="Calibri" w:hAnsi="Calibri" w:cs="Calibri"/>
              </w:rPr>
              <w:t>2.2.5</w:t>
            </w:r>
          </w:p>
        </w:tc>
        <w:tc>
          <w:tcPr>
            <w:tcW w:w="0" w:type="auto"/>
            <w:hideMark/>
          </w:tcPr>
          <w:p w14:paraId="192DD7D5" w14:textId="77777777" w:rsidR="00F0125E" w:rsidRPr="00A471F1" w:rsidRDefault="00F0125E">
            <w:pPr>
              <w:pStyle w:val="p1"/>
              <w:rPr>
                <w:rFonts w:ascii="Calibri" w:hAnsi="Calibri" w:cs="Calibri"/>
              </w:rPr>
            </w:pPr>
            <w:r w:rsidRPr="00A471F1">
              <w:rPr>
                <w:rFonts w:ascii="Calibri" w:hAnsi="Calibri" w:cs="Calibri"/>
              </w:rPr>
              <w:t>Version increases</w:t>
            </w:r>
          </w:p>
        </w:tc>
        <w:tc>
          <w:tcPr>
            <w:tcW w:w="0" w:type="auto"/>
            <w:hideMark/>
          </w:tcPr>
          <w:p w14:paraId="0EBDCB04" w14:textId="77777777" w:rsidR="00F0125E" w:rsidRPr="00A471F1" w:rsidRDefault="00F0125E">
            <w:pPr>
              <w:pStyle w:val="p1"/>
              <w:rPr>
                <w:rFonts w:ascii="Calibri" w:hAnsi="Calibri" w:cs="Calibri"/>
              </w:rPr>
            </w:pPr>
            <w:r w:rsidRPr="00A471F1">
              <w:rPr>
                <w:rFonts w:ascii="Calibri" w:hAnsi="Calibri" w:cs="Calibri"/>
              </w:rPr>
              <w:t>Previous version archived</w:t>
            </w:r>
          </w:p>
        </w:tc>
      </w:tr>
    </w:tbl>
    <w:p w14:paraId="1163E1CA" w14:textId="4ECEDA42" w:rsidR="00F0125E" w:rsidRPr="00B149C1" w:rsidRDefault="00F0125E" w:rsidP="00F0125E">
      <w:pPr>
        <w:rPr>
          <w:rFonts w:ascii="Calibri" w:hAnsi="Calibri" w:cs="Calibri"/>
        </w:rPr>
      </w:pPr>
    </w:p>
    <w:p w14:paraId="56EF8138" w14:textId="77B0E629" w:rsidR="00E57FB2" w:rsidRPr="00B149C1" w:rsidRDefault="00F0125E" w:rsidP="004B3FFC">
      <w:pPr>
        <w:pStyle w:val="ListParagraph"/>
        <w:numPr>
          <w:ilvl w:val="0"/>
          <w:numId w:val="295"/>
        </w:numPr>
        <w:rPr>
          <w:rFonts w:ascii="Calibri" w:hAnsi="Calibri" w:cs="Calibri"/>
          <w:b/>
        </w:rPr>
      </w:pPr>
      <w:r w:rsidRPr="00B149C1">
        <w:rPr>
          <w:rFonts w:ascii="Calibri" w:hAnsi="Calibri" w:cs="Calibri"/>
          <w:b/>
        </w:rPr>
        <w:t>School Documents Flow</w:t>
      </w:r>
    </w:p>
    <w:p w14:paraId="47F57ECA" w14:textId="77777777" w:rsidR="00E57FB2" w:rsidRPr="00B149C1" w:rsidRDefault="00E57FB2" w:rsidP="00E57FB2">
      <w:pPr>
        <w:pStyle w:val="ListParagraph"/>
        <w:rPr>
          <w:rFonts w:ascii="Calibri" w:hAnsi="Calibri" w:cs="Calibri"/>
          <w:b/>
        </w:rPr>
      </w:pPr>
    </w:p>
    <w:p w14:paraId="3569FEEF" w14:textId="55D84E9A" w:rsidR="00F0125E" w:rsidRPr="00E57FB2" w:rsidRDefault="00F0125E" w:rsidP="00E57FB2">
      <w:pPr>
        <w:rPr>
          <w:rFonts w:ascii="Calibri" w:hAnsi="Calibri" w:cs="Calibri"/>
          <w:b/>
        </w:rPr>
      </w:pPr>
      <w:r w:rsidRPr="00E57FB2">
        <w:rPr>
          <w:rFonts w:ascii="Calibri" w:hAnsi="Calibri" w:cs="Calibri"/>
          <w:b/>
        </w:rPr>
        <w:t>3.1 User selects</w:t>
      </w:r>
      <w:r w:rsidRPr="00E57FB2">
        <w:rPr>
          <w:rStyle w:val="apple-converted-space"/>
          <w:rFonts w:ascii="Calibri" w:hAnsi="Calibri" w:cs="Calibri"/>
          <w:b/>
        </w:rPr>
        <w:t> </w:t>
      </w:r>
      <w:r w:rsidRPr="00E57FB2">
        <w:rPr>
          <w:rFonts w:ascii="Calibri" w:hAnsi="Calibri" w:cs="Calibri"/>
          <w:b/>
        </w:rPr>
        <w:t>Schools</w:t>
      </w:r>
      <w:r w:rsidR="00A471F1" w:rsidRPr="00E57FB2">
        <w:rPr>
          <w:rFonts w:ascii="Calibri" w:hAnsi="Calibri" w:cs="Calibri"/>
          <w:b/>
        </w:rPr>
        <w:t xml:space="preserve"> </w:t>
      </w:r>
      <w:r w:rsidRPr="00E57FB2">
        <w:rPr>
          <w:rFonts w:ascii="Calibri" w:hAnsi="Calibri" w:cs="Calibri"/>
          <w:b/>
        </w:rPr>
        <w:t>tab</w:t>
      </w:r>
    </w:p>
    <w:p w14:paraId="3E65E559" w14:textId="77777777" w:rsidR="00F0125E" w:rsidRPr="00E57FB2" w:rsidRDefault="00F0125E" w:rsidP="00F0125E">
      <w:pPr>
        <w:pStyle w:val="p3"/>
        <w:rPr>
          <w:rFonts w:ascii="Calibri" w:hAnsi="Calibri" w:cs="Calibri"/>
        </w:rPr>
      </w:pPr>
      <w:r w:rsidRPr="00E57FB2">
        <w:rPr>
          <w:rFonts w:ascii="Calibri" w:hAnsi="Calibri" w:cs="Calibri"/>
        </w:rPr>
        <w:t>System displays list of district schools:</w:t>
      </w:r>
    </w:p>
    <w:p w14:paraId="661C6EF5" w14:textId="77777777" w:rsidR="00F0125E" w:rsidRPr="00E57FB2" w:rsidRDefault="00F0125E" w:rsidP="004B3FFC">
      <w:pPr>
        <w:pStyle w:val="p1"/>
        <w:numPr>
          <w:ilvl w:val="0"/>
          <w:numId w:val="263"/>
        </w:numPr>
        <w:rPr>
          <w:rFonts w:ascii="Calibri" w:hAnsi="Calibri" w:cs="Calibri"/>
        </w:rPr>
      </w:pPr>
      <w:r w:rsidRPr="00E57FB2">
        <w:rPr>
          <w:rFonts w:ascii="Calibri" w:hAnsi="Calibri" w:cs="Calibri"/>
        </w:rPr>
        <w:t>Polar Middle School</w:t>
      </w:r>
    </w:p>
    <w:p w14:paraId="6BD98EDC" w14:textId="77777777" w:rsidR="00F0125E" w:rsidRPr="00E57FB2" w:rsidRDefault="00F0125E" w:rsidP="004B3FFC">
      <w:pPr>
        <w:pStyle w:val="p1"/>
        <w:numPr>
          <w:ilvl w:val="0"/>
          <w:numId w:val="263"/>
        </w:numPr>
        <w:rPr>
          <w:rFonts w:ascii="Calibri" w:hAnsi="Calibri" w:cs="Calibri"/>
        </w:rPr>
      </w:pPr>
      <w:r w:rsidRPr="00E57FB2">
        <w:rPr>
          <w:rFonts w:ascii="Calibri" w:hAnsi="Calibri" w:cs="Calibri"/>
        </w:rPr>
        <w:t>Washington Middle School</w:t>
      </w:r>
    </w:p>
    <w:p w14:paraId="144A704E" w14:textId="77777777" w:rsidR="00F0125E" w:rsidRPr="00E57FB2" w:rsidRDefault="00F0125E" w:rsidP="004B3FFC">
      <w:pPr>
        <w:pStyle w:val="p1"/>
        <w:numPr>
          <w:ilvl w:val="0"/>
          <w:numId w:val="263"/>
        </w:numPr>
        <w:rPr>
          <w:rFonts w:ascii="Calibri" w:hAnsi="Calibri" w:cs="Calibri"/>
        </w:rPr>
      </w:pPr>
      <w:r w:rsidRPr="00E57FB2">
        <w:rPr>
          <w:rFonts w:ascii="Calibri" w:hAnsi="Calibri" w:cs="Calibri"/>
        </w:rPr>
        <w:t>Lincoln Elementary</w:t>
      </w:r>
    </w:p>
    <w:p w14:paraId="07B60364" w14:textId="352EB12E" w:rsidR="00F0125E" w:rsidRPr="00E57FB2" w:rsidRDefault="00F0125E" w:rsidP="004B3FFC">
      <w:pPr>
        <w:pStyle w:val="p1"/>
        <w:numPr>
          <w:ilvl w:val="0"/>
          <w:numId w:val="263"/>
        </w:numPr>
        <w:rPr>
          <w:rFonts w:ascii="Calibri" w:hAnsi="Calibri" w:cs="Calibri"/>
        </w:rPr>
      </w:pPr>
      <w:r w:rsidRPr="00E57FB2">
        <w:rPr>
          <w:rFonts w:ascii="Calibri" w:hAnsi="Calibri" w:cs="Calibri"/>
        </w:rPr>
        <w:t>…</w:t>
      </w:r>
    </w:p>
    <w:p w14:paraId="6CACBB6A" w14:textId="77777777" w:rsidR="00F0125E" w:rsidRPr="00E57FB2" w:rsidRDefault="00F0125E" w:rsidP="00F0125E">
      <w:pPr>
        <w:pStyle w:val="p3"/>
        <w:rPr>
          <w:rFonts w:ascii="Calibri" w:hAnsi="Calibri" w:cs="Calibri"/>
        </w:rPr>
      </w:pPr>
      <w:r w:rsidRPr="00E57FB2">
        <w:rPr>
          <w:rFonts w:ascii="Calibri" w:hAnsi="Calibri" w:cs="Calibri"/>
        </w:rPr>
        <w:t>Each school shows:</w:t>
      </w:r>
    </w:p>
    <w:p w14:paraId="399EB22B" w14:textId="77777777" w:rsidR="00F0125E" w:rsidRPr="00E57FB2" w:rsidRDefault="00F0125E" w:rsidP="004B3FFC">
      <w:pPr>
        <w:pStyle w:val="p1"/>
        <w:numPr>
          <w:ilvl w:val="0"/>
          <w:numId w:val="264"/>
        </w:numPr>
        <w:rPr>
          <w:rFonts w:ascii="Calibri" w:hAnsi="Calibri" w:cs="Calibri"/>
        </w:rPr>
      </w:pPr>
      <w:r w:rsidRPr="00E57FB2">
        <w:rPr>
          <w:rFonts w:ascii="Calibri" w:hAnsi="Calibri" w:cs="Calibri"/>
        </w:rPr>
        <w:t>Number of missing docs</w:t>
      </w:r>
    </w:p>
    <w:p w14:paraId="1825DB3D" w14:textId="77777777" w:rsidR="00F0125E" w:rsidRPr="00E57FB2" w:rsidRDefault="00F0125E" w:rsidP="004B3FFC">
      <w:pPr>
        <w:pStyle w:val="p1"/>
        <w:numPr>
          <w:ilvl w:val="0"/>
          <w:numId w:val="264"/>
        </w:numPr>
        <w:rPr>
          <w:rFonts w:ascii="Calibri" w:hAnsi="Calibri" w:cs="Calibri"/>
        </w:rPr>
      </w:pPr>
      <w:r w:rsidRPr="00E57FB2">
        <w:rPr>
          <w:rFonts w:ascii="Calibri" w:hAnsi="Calibri" w:cs="Calibri"/>
        </w:rPr>
        <w:t>Last updated date</w:t>
      </w:r>
    </w:p>
    <w:p w14:paraId="7E9F9EC9" w14:textId="395DF629" w:rsidR="00F0125E" w:rsidRPr="00E57FB2" w:rsidRDefault="00F0125E" w:rsidP="004B3FFC">
      <w:pPr>
        <w:pStyle w:val="p1"/>
        <w:numPr>
          <w:ilvl w:val="0"/>
          <w:numId w:val="264"/>
        </w:numPr>
        <w:rPr>
          <w:rStyle w:val="s1"/>
          <w:rFonts w:ascii="Calibri" w:hAnsi="Calibri" w:cs="Calibri"/>
        </w:rPr>
      </w:pPr>
      <w:r w:rsidRPr="00E57FB2">
        <w:rPr>
          <w:rFonts w:ascii="Calibri" w:hAnsi="Calibri" w:cs="Calibri"/>
        </w:rPr>
        <w:t>Folder structure</w:t>
      </w:r>
    </w:p>
    <w:p w14:paraId="4C9B9003" w14:textId="77777777" w:rsidR="00F0125E" w:rsidRPr="00B149C1" w:rsidRDefault="00F0125E" w:rsidP="00E57FB2">
      <w:pPr>
        <w:rPr>
          <w:rFonts w:ascii="Calibri" w:eastAsiaTheme="majorEastAsia" w:hAnsi="Calibri" w:cs="Calibri"/>
          <w:b/>
        </w:rPr>
      </w:pPr>
      <w:r w:rsidRPr="00E57FB2">
        <w:rPr>
          <w:rFonts w:ascii="Calibri" w:hAnsi="Calibri" w:cs="Calibri"/>
          <w:b/>
        </w:rPr>
        <w:t>3.2 User opens a school</w:t>
      </w:r>
    </w:p>
    <w:p w14:paraId="06F09AD6" w14:textId="77777777" w:rsidR="00F0125E" w:rsidRPr="00B149C1" w:rsidRDefault="00F0125E" w:rsidP="00F0125E">
      <w:pPr>
        <w:pStyle w:val="p2"/>
        <w:rPr>
          <w:rFonts w:ascii="Calibri" w:hAnsi="Calibri" w:cs="Calibri"/>
        </w:rPr>
      </w:pPr>
    </w:p>
    <w:p w14:paraId="5770ABC1" w14:textId="77777777" w:rsidR="00F0125E" w:rsidRPr="00E57FB2" w:rsidRDefault="00F0125E" w:rsidP="00F0125E">
      <w:pPr>
        <w:pStyle w:val="p3"/>
        <w:rPr>
          <w:rFonts w:ascii="Calibri" w:hAnsi="Calibri" w:cs="Calibri"/>
        </w:rPr>
      </w:pPr>
      <w:r w:rsidRPr="00E57FB2">
        <w:rPr>
          <w:rFonts w:ascii="Calibri" w:hAnsi="Calibri" w:cs="Calibri"/>
        </w:rPr>
        <w:t>System shows category folders, for example:</w:t>
      </w:r>
    </w:p>
    <w:p w14:paraId="1879E4CE" w14:textId="77777777" w:rsidR="00F0125E" w:rsidRPr="00E57FB2" w:rsidRDefault="00F0125E" w:rsidP="004B3FFC">
      <w:pPr>
        <w:pStyle w:val="p1"/>
        <w:numPr>
          <w:ilvl w:val="0"/>
          <w:numId w:val="265"/>
        </w:numPr>
        <w:rPr>
          <w:rFonts w:ascii="Calibri" w:hAnsi="Calibri" w:cs="Calibri"/>
        </w:rPr>
      </w:pPr>
      <w:r w:rsidRPr="00E57FB2">
        <w:rPr>
          <w:rFonts w:ascii="Calibri" w:hAnsi="Calibri" w:cs="Calibri"/>
        </w:rPr>
        <w:t>Data Sharing Agreement</w:t>
      </w:r>
    </w:p>
    <w:p w14:paraId="174B7693" w14:textId="77777777" w:rsidR="00F0125E" w:rsidRPr="00E57FB2" w:rsidRDefault="00F0125E" w:rsidP="004B3FFC">
      <w:pPr>
        <w:pStyle w:val="p1"/>
        <w:numPr>
          <w:ilvl w:val="0"/>
          <w:numId w:val="265"/>
        </w:numPr>
        <w:rPr>
          <w:rFonts w:ascii="Calibri" w:hAnsi="Calibri" w:cs="Calibri"/>
        </w:rPr>
      </w:pPr>
      <w:r w:rsidRPr="00E57FB2">
        <w:rPr>
          <w:rFonts w:ascii="Calibri" w:hAnsi="Calibri" w:cs="Calibri"/>
        </w:rPr>
        <w:t>Directory Information</w:t>
      </w:r>
    </w:p>
    <w:p w14:paraId="4510A0AC" w14:textId="77777777" w:rsidR="00F0125E" w:rsidRPr="00E57FB2" w:rsidRDefault="00F0125E" w:rsidP="004B3FFC">
      <w:pPr>
        <w:pStyle w:val="p1"/>
        <w:numPr>
          <w:ilvl w:val="0"/>
          <w:numId w:val="265"/>
        </w:numPr>
        <w:rPr>
          <w:rFonts w:ascii="Calibri" w:hAnsi="Calibri" w:cs="Calibri"/>
        </w:rPr>
      </w:pPr>
      <w:r w:rsidRPr="00E57FB2">
        <w:rPr>
          <w:rFonts w:ascii="Calibri" w:hAnsi="Calibri" w:cs="Calibri"/>
        </w:rPr>
        <w:t>Annual Notifications</w:t>
      </w:r>
    </w:p>
    <w:p w14:paraId="29F0B3F6" w14:textId="77777777" w:rsidR="00F0125E" w:rsidRPr="00E57FB2" w:rsidRDefault="00F0125E" w:rsidP="004B3FFC">
      <w:pPr>
        <w:pStyle w:val="p1"/>
        <w:numPr>
          <w:ilvl w:val="0"/>
          <w:numId w:val="265"/>
        </w:numPr>
        <w:rPr>
          <w:rFonts w:ascii="Calibri" w:hAnsi="Calibri" w:cs="Calibri"/>
        </w:rPr>
      </w:pPr>
      <w:r w:rsidRPr="00E57FB2">
        <w:rPr>
          <w:rFonts w:ascii="Calibri" w:hAnsi="Calibri" w:cs="Calibri"/>
        </w:rPr>
        <w:t>Other</w:t>
      </w:r>
    </w:p>
    <w:p w14:paraId="1234B72B" w14:textId="77777777" w:rsidR="00F0125E" w:rsidRPr="00B149C1" w:rsidRDefault="00F0125E" w:rsidP="00F0125E">
      <w:pPr>
        <w:pStyle w:val="p2"/>
        <w:rPr>
          <w:rFonts w:ascii="Calibri" w:hAnsi="Calibri" w:cs="Calibri"/>
        </w:rPr>
      </w:pPr>
    </w:p>
    <w:p w14:paraId="0B639516" w14:textId="77777777" w:rsidR="00F0125E" w:rsidRPr="00E57FB2" w:rsidRDefault="00F0125E" w:rsidP="00F0125E">
      <w:pPr>
        <w:pStyle w:val="p3"/>
        <w:rPr>
          <w:rFonts w:ascii="Calibri" w:hAnsi="Calibri" w:cs="Calibri"/>
        </w:rPr>
      </w:pPr>
      <w:r w:rsidRPr="00E57FB2">
        <w:rPr>
          <w:rFonts w:ascii="Calibri" w:hAnsi="Calibri" w:cs="Calibri"/>
        </w:rPr>
        <w:t>Each folder contains upload controls and document status indicators.</w:t>
      </w:r>
    </w:p>
    <w:p w14:paraId="1FFBD649" w14:textId="13029221" w:rsidR="00F0125E" w:rsidRPr="00E57FB2" w:rsidRDefault="00F0125E" w:rsidP="00E57FB2">
      <w:pPr>
        <w:rPr>
          <w:rFonts w:ascii="Calibri" w:hAnsi="Calibri" w:cs="Calibri"/>
          <w:b/>
        </w:rPr>
      </w:pPr>
      <w:r w:rsidRPr="00E57FB2">
        <w:rPr>
          <w:rFonts w:ascii="Calibri" w:hAnsi="Calibri" w:cs="Calibri"/>
          <w:b/>
        </w:rPr>
        <w:t>3.3 Deep-Linking from Dashboard</w:t>
      </w:r>
    </w:p>
    <w:p w14:paraId="1B5866F1" w14:textId="77777777" w:rsidR="00F0125E" w:rsidRPr="00E57FB2" w:rsidRDefault="00F0125E" w:rsidP="00F0125E">
      <w:pPr>
        <w:pStyle w:val="p3"/>
        <w:rPr>
          <w:rFonts w:ascii="Calibri" w:hAnsi="Calibri" w:cs="Calibri"/>
        </w:rPr>
      </w:pPr>
      <w:r w:rsidRPr="00E57FB2">
        <w:rPr>
          <w:rFonts w:ascii="Calibri" w:hAnsi="Calibri" w:cs="Calibri"/>
        </w:rPr>
        <w:t>Example alert:</w:t>
      </w:r>
    </w:p>
    <w:p w14:paraId="14FB0DE0" w14:textId="41C41AC0" w:rsidR="00F0125E" w:rsidRPr="00E57FB2" w:rsidRDefault="00F0125E" w:rsidP="00E57FB2">
      <w:pPr>
        <w:pStyle w:val="p4"/>
        <w:rPr>
          <w:rFonts w:ascii="Calibri" w:hAnsi="Calibri" w:cs="Calibri"/>
        </w:rPr>
      </w:pPr>
      <w:r w:rsidRPr="00E57FB2">
        <w:rPr>
          <w:rFonts w:ascii="Calibri" w:hAnsi="Calibri" w:cs="Calibri"/>
        </w:rPr>
        <w:t>“Privacy policy for Polar Middle School is missing.”</w:t>
      </w:r>
    </w:p>
    <w:p w14:paraId="7E500AF6" w14:textId="77777777" w:rsidR="00F0125E" w:rsidRPr="00E57FB2" w:rsidRDefault="00F0125E" w:rsidP="00F0125E">
      <w:pPr>
        <w:pStyle w:val="p3"/>
        <w:rPr>
          <w:rFonts w:ascii="Calibri" w:hAnsi="Calibri" w:cs="Calibri"/>
        </w:rPr>
      </w:pPr>
      <w:r w:rsidRPr="00E57FB2">
        <w:rPr>
          <w:rFonts w:ascii="Calibri" w:hAnsi="Calibri" w:cs="Calibri"/>
        </w:rPr>
        <w:t>System behavior:</w:t>
      </w:r>
    </w:p>
    <w:p w14:paraId="5FC16F3C" w14:textId="77777777" w:rsidR="00F0125E" w:rsidRPr="00E57FB2" w:rsidRDefault="00F0125E" w:rsidP="004B3FFC">
      <w:pPr>
        <w:pStyle w:val="p1"/>
        <w:numPr>
          <w:ilvl w:val="0"/>
          <w:numId w:val="266"/>
        </w:numPr>
        <w:rPr>
          <w:rFonts w:ascii="Calibri" w:hAnsi="Calibri" w:cs="Calibri"/>
        </w:rPr>
      </w:pPr>
      <w:r w:rsidRPr="00E57FB2">
        <w:rPr>
          <w:rStyle w:val="s1"/>
          <w:rFonts w:ascii="Calibri" w:eastAsiaTheme="majorEastAsia" w:hAnsi="Calibri" w:cs="Calibri"/>
        </w:rPr>
        <w:t xml:space="preserve">Opens </w:t>
      </w:r>
      <w:r w:rsidRPr="00E57FB2">
        <w:rPr>
          <w:rFonts w:ascii="Calibri" w:hAnsi="Calibri" w:cs="Calibri"/>
        </w:rPr>
        <w:t>Documentation &amp; Compliance</w:t>
      </w:r>
    </w:p>
    <w:p w14:paraId="1AD531FB" w14:textId="77777777" w:rsidR="00F0125E" w:rsidRPr="00E57FB2" w:rsidRDefault="00F0125E" w:rsidP="004B3FFC">
      <w:pPr>
        <w:pStyle w:val="p1"/>
        <w:numPr>
          <w:ilvl w:val="0"/>
          <w:numId w:val="266"/>
        </w:numPr>
        <w:rPr>
          <w:rFonts w:ascii="Calibri" w:hAnsi="Calibri" w:cs="Calibri"/>
        </w:rPr>
      </w:pPr>
      <w:r w:rsidRPr="00E57FB2">
        <w:rPr>
          <w:rFonts w:ascii="Calibri" w:hAnsi="Calibri" w:cs="Calibri"/>
        </w:rPr>
        <w:t xml:space="preserve">Switches to </w:t>
      </w:r>
      <w:r w:rsidRPr="00E57FB2">
        <w:rPr>
          <w:rStyle w:val="s1"/>
          <w:rFonts w:ascii="Calibri" w:eastAsiaTheme="majorEastAsia" w:hAnsi="Calibri" w:cs="Calibri"/>
        </w:rPr>
        <w:t>Schools</w:t>
      </w:r>
      <w:r w:rsidRPr="00E57FB2">
        <w:rPr>
          <w:rFonts w:ascii="Calibri" w:hAnsi="Calibri" w:cs="Calibri"/>
        </w:rPr>
        <w:t xml:space="preserve"> tab</w:t>
      </w:r>
    </w:p>
    <w:p w14:paraId="7FEB3436" w14:textId="77777777" w:rsidR="00F0125E" w:rsidRPr="00E57FB2" w:rsidRDefault="00F0125E" w:rsidP="004B3FFC">
      <w:pPr>
        <w:pStyle w:val="p1"/>
        <w:numPr>
          <w:ilvl w:val="0"/>
          <w:numId w:val="266"/>
        </w:numPr>
        <w:rPr>
          <w:rFonts w:ascii="Calibri" w:hAnsi="Calibri" w:cs="Calibri"/>
        </w:rPr>
      </w:pPr>
      <w:r w:rsidRPr="00E57FB2">
        <w:rPr>
          <w:rStyle w:val="s1"/>
          <w:rFonts w:ascii="Calibri" w:eastAsiaTheme="majorEastAsia" w:hAnsi="Calibri" w:cs="Calibri"/>
        </w:rPr>
        <w:t xml:space="preserve">Expands </w:t>
      </w:r>
      <w:r w:rsidRPr="00E57FB2">
        <w:rPr>
          <w:rFonts w:ascii="Calibri" w:hAnsi="Calibri" w:cs="Calibri"/>
        </w:rPr>
        <w:t>Polar Middle School</w:t>
      </w:r>
    </w:p>
    <w:p w14:paraId="7D3EE723" w14:textId="77777777" w:rsidR="00F0125E" w:rsidRPr="00E57FB2" w:rsidRDefault="00F0125E" w:rsidP="004B3FFC">
      <w:pPr>
        <w:pStyle w:val="p1"/>
        <w:numPr>
          <w:ilvl w:val="0"/>
          <w:numId w:val="266"/>
        </w:numPr>
        <w:rPr>
          <w:rFonts w:ascii="Calibri" w:hAnsi="Calibri" w:cs="Calibri"/>
        </w:rPr>
      </w:pPr>
      <w:r w:rsidRPr="00E57FB2">
        <w:rPr>
          <w:rFonts w:ascii="Calibri" w:hAnsi="Calibri" w:cs="Calibri"/>
        </w:rPr>
        <w:t>Scrolls to the missing category</w:t>
      </w:r>
    </w:p>
    <w:p w14:paraId="71361CBA" w14:textId="77777777" w:rsidR="00F0125E" w:rsidRPr="00E57FB2" w:rsidRDefault="00F0125E" w:rsidP="004B3FFC">
      <w:pPr>
        <w:pStyle w:val="p1"/>
        <w:numPr>
          <w:ilvl w:val="0"/>
          <w:numId w:val="266"/>
        </w:numPr>
        <w:rPr>
          <w:rFonts w:ascii="Calibri" w:hAnsi="Calibri" w:cs="Calibri"/>
        </w:rPr>
      </w:pPr>
      <w:r w:rsidRPr="00E57FB2">
        <w:rPr>
          <w:rFonts w:ascii="Calibri" w:hAnsi="Calibri" w:cs="Calibri"/>
        </w:rPr>
        <w:t xml:space="preserve">Highlights area in red or shows empty upload </w:t>
      </w:r>
      <w:proofErr w:type="spellStart"/>
      <w:r w:rsidRPr="00E57FB2">
        <w:rPr>
          <w:rFonts w:ascii="Calibri" w:hAnsi="Calibri" w:cs="Calibri"/>
        </w:rPr>
        <w:t>dropzone</w:t>
      </w:r>
      <w:proofErr w:type="spellEnd"/>
    </w:p>
    <w:p w14:paraId="177ECB44" w14:textId="4B9F9495" w:rsidR="00F0125E" w:rsidRPr="00E57FB2" w:rsidRDefault="00F0125E" w:rsidP="00E57FB2">
      <w:pPr>
        <w:rPr>
          <w:rFonts w:ascii="Calibri" w:hAnsi="Calibri" w:cs="Calibri"/>
          <w:b/>
        </w:rPr>
      </w:pPr>
      <w:r w:rsidRPr="00E57FB2">
        <w:rPr>
          <w:rFonts w:ascii="Calibri" w:hAnsi="Calibri" w:cs="Calibri"/>
          <w:b/>
        </w:rPr>
        <w:t>3.4 Uploading a School Document</w:t>
      </w:r>
    </w:p>
    <w:p w14:paraId="7648BDB3" w14:textId="77777777" w:rsidR="00F0125E" w:rsidRPr="00E57FB2" w:rsidRDefault="00F0125E" w:rsidP="00F0125E">
      <w:pPr>
        <w:pStyle w:val="p3"/>
        <w:rPr>
          <w:rFonts w:ascii="Calibri" w:hAnsi="Calibri" w:cs="Calibri"/>
        </w:rPr>
      </w:pPr>
      <w:r w:rsidRPr="00E57FB2">
        <w:rPr>
          <w:rFonts w:ascii="Calibri" w:hAnsi="Calibri" w:cs="Calibri"/>
        </w:rPr>
        <w:t>Works the same as District-level upload:</w:t>
      </w:r>
    </w:p>
    <w:p w14:paraId="5FA27F9A" w14:textId="77777777" w:rsidR="00F0125E" w:rsidRPr="00E57FB2" w:rsidRDefault="00F0125E" w:rsidP="004B3FFC">
      <w:pPr>
        <w:pStyle w:val="p1"/>
        <w:numPr>
          <w:ilvl w:val="0"/>
          <w:numId w:val="267"/>
        </w:numPr>
        <w:rPr>
          <w:rFonts w:ascii="Calibri" w:hAnsi="Calibri" w:cs="Calibri"/>
        </w:rPr>
      </w:pPr>
      <w:r w:rsidRPr="00E57FB2">
        <w:rPr>
          <w:rFonts w:ascii="Calibri" w:hAnsi="Calibri" w:cs="Calibri"/>
        </w:rPr>
        <w:t>Upload → Pending Review</w:t>
      </w:r>
    </w:p>
    <w:p w14:paraId="78060F48" w14:textId="77777777" w:rsidR="00F0125E" w:rsidRPr="00E57FB2" w:rsidRDefault="00F0125E" w:rsidP="004B3FFC">
      <w:pPr>
        <w:pStyle w:val="p1"/>
        <w:numPr>
          <w:ilvl w:val="0"/>
          <w:numId w:val="267"/>
        </w:numPr>
        <w:rPr>
          <w:rFonts w:ascii="Calibri" w:hAnsi="Calibri" w:cs="Calibri"/>
        </w:rPr>
      </w:pPr>
      <w:r w:rsidRPr="00E57FB2">
        <w:rPr>
          <w:rFonts w:ascii="Calibri" w:hAnsi="Calibri" w:cs="Calibri"/>
        </w:rPr>
        <w:t>Admin review → Active</w:t>
      </w:r>
    </w:p>
    <w:p w14:paraId="1B854348" w14:textId="77777777" w:rsidR="00F0125E" w:rsidRPr="00E57FB2" w:rsidRDefault="00F0125E" w:rsidP="004B3FFC">
      <w:pPr>
        <w:pStyle w:val="p1"/>
        <w:numPr>
          <w:ilvl w:val="0"/>
          <w:numId w:val="267"/>
        </w:numPr>
        <w:rPr>
          <w:rFonts w:ascii="Calibri" w:hAnsi="Calibri" w:cs="Calibri"/>
        </w:rPr>
      </w:pPr>
      <w:r w:rsidRPr="00E57FB2">
        <w:rPr>
          <w:rFonts w:ascii="Calibri" w:hAnsi="Calibri" w:cs="Calibri"/>
        </w:rPr>
        <w:t>Expiry calculations identical</w:t>
      </w:r>
    </w:p>
    <w:p w14:paraId="6272D9E0" w14:textId="77777777" w:rsidR="00F0125E" w:rsidRPr="00E57FB2" w:rsidRDefault="00F0125E" w:rsidP="004B3FFC">
      <w:pPr>
        <w:pStyle w:val="p1"/>
        <w:numPr>
          <w:ilvl w:val="0"/>
          <w:numId w:val="267"/>
        </w:numPr>
        <w:rPr>
          <w:rFonts w:ascii="Calibri" w:hAnsi="Calibri" w:cs="Calibri"/>
        </w:rPr>
      </w:pPr>
      <w:r w:rsidRPr="00E57FB2">
        <w:rPr>
          <w:rFonts w:ascii="Calibri" w:hAnsi="Calibri" w:cs="Calibri"/>
        </w:rPr>
        <w:t>Each re-upload increments version</w:t>
      </w:r>
    </w:p>
    <w:p w14:paraId="6B1D5378" w14:textId="7FD6291B" w:rsidR="00F0125E" w:rsidRPr="00B149C1" w:rsidRDefault="00F0125E" w:rsidP="00F0125E">
      <w:pPr>
        <w:rPr>
          <w:rStyle w:val="s1"/>
          <w:rFonts w:ascii="Calibri" w:hAnsi="Calibri" w:cs="Calibri"/>
        </w:rPr>
      </w:pPr>
    </w:p>
    <w:p w14:paraId="38EDE109" w14:textId="4FDEC385" w:rsidR="00F0125E" w:rsidRPr="00E57FB2" w:rsidRDefault="00F0125E" w:rsidP="00E57FB2">
      <w:pPr>
        <w:rPr>
          <w:rFonts w:ascii="Calibri" w:hAnsi="Calibri" w:cs="Calibri"/>
          <w:b/>
        </w:rPr>
      </w:pPr>
      <w:r w:rsidRPr="00E57FB2">
        <w:rPr>
          <w:rFonts w:ascii="Calibri" w:hAnsi="Calibri" w:cs="Calibri"/>
          <w:b/>
        </w:rPr>
        <w:t>4. ScholarPath Tab</w:t>
      </w:r>
    </w:p>
    <w:p w14:paraId="18DED8A9" w14:textId="77777777" w:rsidR="00F0125E" w:rsidRPr="00E57FB2" w:rsidRDefault="00F0125E" w:rsidP="00F0125E">
      <w:pPr>
        <w:pStyle w:val="p3"/>
        <w:rPr>
          <w:rFonts w:ascii="Calibri" w:hAnsi="Calibri" w:cs="Calibri"/>
        </w:rPr>
      </w:pPr>
      <w:r w:rsidRPr="00E57FB2">
        <w:rPr>
          <w:rFonts w:ascii="Calibri" w:hAnsi="Calibri" w:cs="Calibri"/>
        </w:rPr>
        <w:t>Displays documents uploaded by ScholarPath Admin:</w:t>
      </w:r>
    </w:p>
    <w:p w14:paraId="382A7C53" w14:textId="77777777" w:rsidR="00F0125E" w:rsidRPr="00E57FB2" w:rsidRDefault="00F0125E" w:rsidP="004B3FFC">
      <w:pPr>
        <w:pStyle w:val="p1"/>
        <w:numPr>
          <w:ilvl w:val="0"/>
          <w:numId w:val="268"/>
        </w:numPr>
        <w:rPr>
          <w:rFonts w:ascii="Calibri" w:hAnsi="Calibri" w:cs="Calibri"/>
        </w:rPr>
      </w:pPr>
      <w:r w:rsidRPr="00E57FB2">
        <w:rPr>
          <w:rFonts w:ascii="Calibri" w:hAnsi="Calibri" w:cs="Calibri"/>
        </w:rPr>
        <w:t>State Data Sharing Agreement</w:t>
      </w:r>
    </w:p>
    <w:p w14:paraId="50F04714" w14:textId="77777777" w:rsidR="00F0125E" w:rsidRPr="00E57FB2" w:rsidRDefault="00F0125E" w:rsidP="004B3FFC">
      <w:pPr>
        <w:pStyle w:val="p1"/>
        <w:numPr>
          <w:ilvl w:val="0"/>
          <w:numId w:val="268"/>
        </w:numPr>
        <w:rPr>
          <w:rFonts w:ascii="Calibri" w:hAnsi="Calibri" w:cs="Calibri"/>
        </w:rPr>
      </w:pPr>
      <w:r w:rsidRPr="00E57FB2">
        <w:rPr>
          <w:rFonts w:ascii="Calibri" w:hAnsi="Calibri" w:cs="Calibri"/>
        </w:rPr>
        <w:t>Master Templates</w:t>
      </w:r>
    </w:p>
    <w:p w14:paraId="37CA4710" w14:textId="5063F3B0" w:rsidR="00F0125E" w:rsidRPr="00E57FB2" w:rsidRDefault="00F0125E" w:rsidP="004B3FFC">
      <w:pPr>
        <w:pStyle w:val="p1"/>
        <w:numPr>
          <w:ilvl w:val="0"/>
          <w:numId w:val="268"/>
        </w:numPr>
        <w:rPr>
          <w:rFonts w:ascii="Calibri" w:hAnsi="Calibri" w:cs="Calibri"/>
        </w:rPr>
      </w:pPr>
      <w:r w:rsidRPr="00E57FB2">
        <w:rPr>
          <w:rFonts w:ascii="Calibri" w:hAnsi="Calibri" w:cs="Calibri"/>
        </w:rPr>
        <w:t>FERPA Policy Framework</w:t>
      </w:r>
    </w:p>
    <w:p w14:paraId="66150135" w14:textId="77777777" w:rsidR="00F0125E" w:rsidRPr="00E57FB2" w:rsidRDefault="00F0125E" w:rsidP="00F0125E">
      <w:pPr>
        <w:pStyle w:val="p3"/>
        <w:rPr>
          <w:rFonts w:ascii="Calibri" w:hAnsi="Calibri" w:cs="Calibri"/>
        </w:rPr>
      </w:pPr>
      <w:r w:rsidRPr="00E57FB2">
        <w:rPr>
          <w:rFonts w:ascii="Calibri" w:hAnsi="Calibri" w:cs="Calibri"/>
        </w:rPr>
        <w:t>User can:</w:t>
      </w:r>
    </w:p>
    <w:p w14:paraId="4EDC4AA2" w14:textId="77777777" w:rsidR="00F0125E" w:rsidRPr="00E57FB2" w:rsidRDefault="00F0125E" w:rsidP="004B3FFC">
      <w:pPr>
        <w:pStyle w:val="p1"/>
        <w:numPr>
          <w:ilvl w:val="0"/>
          <w:numId w:val="269"/>
        </w:numPr>
        <w:rPr>
          <w:rFonts w:ascii="Calibri" w:hAnsi="Calibri" w:cs="Calibri"/>
        </w:rPr>
      </w:pPr>
      <w:r w:rsidRPr="00E57FB2">
        <w:rPr>
          <w:rFonts w:ascii="Calibri" w:hAnsi="Calibri" w:cs="Calibri"/>
        </w:rPr>
        <w:t>View</w:t>
      </w:r>
    </w:p>
    <w:p w14:paraId="742816C5" w14:textId="77777777" w:rsidR="00F0125E" w:rsidRPr="00E57FB2" w:rsidRDefault="00F0125E" w:rsidP="004B3FFC">
      <w:pPr>
        <w:pStyle w:val="p1"/>
        <w:numPr>
          <w:ilvl w:val="0"/>
          <w:numId w:val="269"/>
        </w:numPr>
        <w:rPr>
          <w:rFonts w:ascii="Calibri" w:hAnsi="Calibri" w:cs="Calibri"/>
        </w:rPr>
      </w:pPr>
      <w:r w:rsidRPr="00E57FB2">
        <w:rPr>
          <w:rFonts w:ascii="Calibri" w:hAnsi="Calibri" w:cs="Calibri"/>
        </w:rPr>
        <w:t>Download</w:t>
      </w:r>
    </w:p>
    <w:p w14:paraId="40FE6F50" w14:textId="77777777" w:rsidR="00F0125E" w:rsidRPr="00B149C1" w:rsidRDefault="00F0125E" w:rsidP="00F0125E">
      <w:pPr>
        <w:pStyle w:val="p2"/>
        <w:rPr>
          <w:rFonts w:ascii="Calibri" w:hAnsi="Calibri" w:cs="Calibri"/>
        </w:rPr>
      </w:pPr>
    </w:p>
    <w:p w14:paraId="7C01318A" w14:textId="77777777" w:rsidR="00F0125E" w:rsidRPr="00E57FB2" w:rsidRDefault="00F0125E" w:rsidP="00F0125E">
      <w:pPr>
        <w:pStyle w:val="p3"/>
        <w:rPr>
          <w:rFonts w:ascii="Calibri" w:hAnsi="Calibri" w:cs="Calibri"/>
        </w:rPr>
      </w:pPr>
      <w:r w:rsidRPr="00E57FB2">
        <w:rPr>
          <w:rFonts w:ascii="Calibri" w:hAnsi="Calibri" w:cs="Calibri"/>
        </w:rPr>
        <w:t>Cannot:</w:t>
      </w:r>
    </w:p>
    <w:p w14:paraId="54D68766" w14:textId="77777777" w:rsidR="00F0125E" w:rsidRPr="00E57FB2" w:rsidRDefault="00F0125E" w:rsidP="004B3FFC">
      <w:pPr>
        <w:pStyle w:val="p1"/>
        <w:numPr>
          <w:ilvl w:val="0"/>
          <w:numId w:val="270"/>
        </w:numPr>
        <w:rPr>
          <w:rFonts w:ascii="Calibri" w:hAnsi="Calibri" w:cs="Calibri"/>
        </w:rPr>
      </w:pPr>
      <w:r w:rsidRPr="00E57FB2">
        <w:rPr>
          <w:rFonts w:ascii="Calibri" w:hAnsi="Calibri" w:cs="Calibri"/>
        </w:rPr>
        <w:t>Replace</w:t>
      </w:r>
    </w:p>
    <w:p w14:paraId="45152F18" w14:textId="77777777" w:rsidR="00F0125E" w:rsidRPr="00E57FB2" w:rsidRDefault="00F0125E" w:rsidP="004B3FFC">
      <w:pPr>
        <w:pStyle w:val="p1"/>
        <w:numPr>
          <w:ilvl w:val="0"/>
          <w:numId w:val="270"/>
        </w:numPr>
        <w:rPr>
          <w:rFonts w:ascii="Calibri" w:hAnsi="Calibri" w:cs="Calibri"/>
        </w:rPr>
      </w:pPr>
      <w:r w:rsidRPr="00E57FB2">
        <w:rPr>
          <w:rFonts w:ascii="Calibri" w:hAnsi="Calibri" w:cs="Calibri"/>
        </w:rPr>
        <w:t>Upload</w:t>
      </w:r>
    </w:p>
    <w:p w14:paraId="58BC79CB" w14:textId="77777777" w:rsidR="00F0125E" w:rsidRPr="00E57FB2" w:rsidRDefault="00F0125E" w:rsidP="004B3FFC">
      <w:pPr>
        <w:pStyle w:val="p1"/>
        <w:numPr>
          <w:ilvl w:val="0"/>
          <w:numId w:val="270"/>
        </w:numPr>
        <w:rPr>
          <w:rFonts w:ascii="Calibri" w:hAnsi="Calibri" w:cs="Calibri"/>
        </w:rPr>
      </w:pPr>
      <w:r w:rsidRPr="00E57FB2">
        <w:rPr>
          <w:rFonts w:ascii="Calibri" w:hAnsi="Calibri" w:cs="Calibri"/>
        </w:rPr>
        <w:t>Delete</w:t>
      </w:r>
    </w:p>
    <w:p w14:paraId="1D435F90" w14:textId="0A2CD4F2" w:rsidR="00F0125E" w:rsidRPr="00E57FB2" w:rsidRDefault="00F0125E" w:rsidP="00E57FB2">
      <w:pPr>
        <w:rPr>
          <w:rFonts w:ascii="Calibri" w:hAnsi="Calibri" w:cs="Calibri"/>
          <w:b/>
        </w:rPr>
      </w:pPr>
      <w:r w:rsidRPr="00E57FB2">
        <w:rPr>
          <w:rFonts w:ascii="Calibri" w:hAnsi="Calibri" w:cs="Calibri"/>
          <w:b/>
        </w:rPr>
        <w:t>. Audit Trail Tab</w:t>
      </w:r>
    </w:p>
    <w:p w14:paraId="3CB5CC96" w14:textId="77777777" w:rsidR="00F0125E" w:rsidRPr="00E57FB2" w:rsidRDefault="00F0125E" w:rsidP="00F0125E">
      <w:pPr>
        <w:pStyle w:val="p3"/>
        <w:rPr>
          <w:rFonts w:ascii="Calibri" w:hAnsi="Calibri" w:cs="Calibri"/>
        </w:rPr>
      </w:pPr>
      <w:r w:rsidRPr="00E57FB2">
        <w:rPr>
          <w:rFonts w:ascii="Calibri" w:hAnsi="Calibri" w:cs="Calibri"/>
        </w:rPr>
        <w:t>Shows chronological log of:</w:t>
      </w:r>
    </w:p>
    <w:p w14:paraId="257675F4" w14:textId="77777777" w:rsidR="00F0125E" w:rsidRPr="00E57FB2" w:rsidRDefault="00F0125E" w:rsidP="004B3FFC">
      <w:pPr>
        <w:pStyle w:val="p1"/>
        <w:numPr>
          <w:ilvl w:val="0"/>
          <w:numId w:val="271"/>
        </w:numPr>
        <w:rPr>
          <w:rFonts w:ascii="Calibri" w:hAnsi="Calibri" w:cs="Calibri"/>
        </w:rPr>
      </w:pPr>
      <w:r w:rsidRPr="00E57FB2">
        <w:rPr>
          <w:rFonts w:ascii="Calibri" w:hAnsi="Calibri" w:cs="Calibri"/>
        </w:rPr>
        <w:t>Uploads</w:t>
      </w:r>
    </w:p>
    <w:p w14:paraId="4C97D4DA" w14:textId="77777777" w:rsidR="00F0125E" w:rsidRPr="00E57FB2" w:rsidRDefault="00F0125E" w:rsidP="004B3FFC">
      <w:pPr>
        <w:pStyle w:val="p1"/>
        <w:numPr>
          <w:ilvl w:val="0"/>
          <w:numId w:val="271"/>
        </w:numPr>
        <w:rPr>
          <w:rFonts w:ascii="Calibri" w:hAnsi="Calibri" w:cs="Calibri"/>
        </w:rPr>
      </w:pPr>
      <w:r w:rsidRPr="00E57FB2">
        <w:rPr>
          <w:rFonts w:ascii="Calibri" w:hAnsi="Calibri" w:cs="Calibri"/>
        </w:rPr>
        <w:t>Replacements</w:t>
      </w:r>
    </w:p>
    <w:p w14:paraId="77CD8669" w14:textId="77777777" w:rsidR="00F0125E" w:rsidRPr="00E57FB2" w:rsidRDefault="00F0125E" w:rsidP="004B3FFC">
      <w:pPr>
        <w:pStyle w:val="p1"/>
        <w:numPr>
          <w:ilvl w:val="0"/>
          <w:numId w:val="271"/>
        </w:numPr>
        <w:rPr>
          <w:rFonts w:ascii="Calibri" w:hAnsi="Calibri" w:cs="Calibri"/>
        </w:rPr>
      </w:pPr>
      <w:r w:rsidRPr="00E57FB2">
        <w:rPr>
          <w:rFonts w:ascii="Calibri" w:hAnsi="Calibri" w:cs="Calibri"/>
        </w:rPr>
        <w:t>Deletions</w:t>
      </w:r>
    </w:p>
    <w:p w14:paraId="22AA5478" w14:textId="77777777" w:rsidR="00F0125E" w:rsidRPr="00E57FB2" w:rsidRDefault="00F0125E" w:rsidP="004B3FFC">
      <w:pPr>
        <w:pStyle w:val="p1"/>
        <w:numPr>
          <w:ilvl w:val="0"/>
          <w:numId w:val="271"/>
        </w:numPr>
        <w:rPr>
          <w:rFonts w:ascii="Calibri" w:hAnsi="Calibri" w:cs="Calibri"/>
        </w:rPr>
      </w:pPr>
      <w:r w:rsidRPr="00E57FB2">
        <w:rPr>
          <w:rFonts w:ascii="Calibri" w:hAnsi="Calibri" w:cs="Calibri"/>
        </w:rPr>
        <w:t>Admin approvals</w:t>
      </w:r>
    </w:p>
    <w:p w14:paraId="7B774FD7" w14:textId="77777777" w:rsidR="00F0125E" w:rsidRPr="00E57FB2" w:rsidRDefault="00F0125E" w:rsidP="004B3FFC">
      <w:pPr>
        <w:pStyle w:val="p1"/>
        <w:numPr>
          <w:ilvl w:val="0"/>
          <w:numId w:val="271"/>
        </w:numPr>
        <w:rPr>
          <w:rFonts w:ascii="Calibri" w:hAnsi="Calibri" w:cs="Calibri"/>
        </w:rPr>
      </w:pPr>
      <w:r w:rsidRPr="00E57FB2">
        <w:rPr>
          <w:rFonts w:ascii="Calibri" w:hAnsi="Calibri" w:cs="Calibri"/>
        </w:rPr>
        <w:t>Rejections</w:t>
      </w:r>
    </w:p>
    <w:p w14:paraId="252CC606" w14:textId="1128C7F5" w:rsidR="00F0125E" w:rsidRPr="00E57FB2" w:rsidRDefault="00F0125E" w:rsidP="004B3FFC">
      <w:pPr>
        <w:pStyle w:val="p1"/>
        <w:numPr>
          <w:ilvl w:val="0"/>
          <w:numId w:val="271"/>
        </w:numPr>
        <w:rPr>
          <w:rFonts w:ascii="Calibri" w:hAnsi="Calibri" w:cs="Calibri"/>
        </w:rPr>
      </w:pPr>
      <w:r w:rsidRPr="00E57FB2">
        <w:rPr>
          <w:rFonts w:ascii="Calibri" w:hAnsi="Calibri" w:cs="Calibri"/>
        </w:rPr>
        <w:t>Expiry events</w:t>
      </w:r>
    </w:p>
    <w:p w14:paraId="41B598D0" w14:textId="77777777" w:rsidR="00F0125E" w:rsidRPr="00E57FB2" w:rsidRDefault="00F0125E" w:rsidP="00F0125E">
      <w:pPr>
        <w:pStyle w:val="p3"/>
        <w:rPr>
          <w:rFonts w:ascii="Calibri" w:hAnsi="Calibri" w:cs="Calibri"/>
        </w:rPr>
      </w:pPr>
      <w:r w:rsidRPr="00E57FB2">
        <w:rPr>
          <w:rFonts w:ascii="Calibri" w:hAnsi="Calibri" w:cs="Calibri"/>
        </w:rPr>
        <w:t>Columns:</w:t>
      </w:r>
    </w:p>
    <w:p w14:paraId="6EB44C16" w14:textId="77777777" w:rsidR="00F0125E" w:rsidRPr="00E57FB2" w:rsidRDefault="00F0125E" w:rsidP="004B3FFC">
      <w:pPr>
        <w:pStyle w:val="p1"/>
        <w:numPr>
          <w:ilvl w:val="0"/>
          <w:numId w:val="272"/>
        </w:numPr>
        <w:rPr>
          <w:rFonts w:ascii="Calibri" w:hAnsi="Calibri" w:cs="Calibri"/>
        </w:rPr>
      </w:pPr>
      <w:r w:rsidRPr="00E57FB2">
        <w:rPr>
          <w:rFonts w:ascii="Calibri" w:hAnsi="Calibri" w:cs="Calibri"/>
        </w:rPr>
        <w:t>Document Name</w:t>
      </w:r>
    </w:p>
    <w:p w14:paraId="15D7D0BF" w14:textId="77777777" w:rsidR="00F0125E" w:rsidRPr="00E57FB2" w:rsidRDefault="00F0125E" w:rsidP="004B3FFC">
      <w:pPr>
        <w:pStyle w:val="p1"/>
        <w:numPr>
          <w:ilvl w:val="0"/>
          <w:numId w:val="272"/>
        </w:numPr>
        <w:rPr>
          <w:rFonts w:ascii="Calibri" w:hAnsi="Calibri" w:cs="Calibri"/>
        </w:rPr>
      </w:pPr>
      <w:r w:rsidRPr="00E57FB2">
        <w:rPr>
          <w:rFonts w:ascii="Calibri" w:hAnsi="Calibri" w:cs="Calibri"/>
        </w:rPr>
        <w:t>Document Type</w:t>
      </w:r>
    </w:p>
    <w:p w14:paraId="136FE051" w14:textId="77777777" w:rsidR="00F0125E" w:rsidRPr="00E57FB2" w:rsidRDefault="00F0125E" w:rsidP="004B3FFC">
      <w:pPr>
        <w:pStyle w:val="p1"/>
        <w:numPr>
          <w:ilvl w:val="0"/>
          <w:numId w:val="272"/>
        </w:numPr>
        <w:rPr>
          <w:rFonts w:ascii="Calibri" w:hAnsi="Calibri" w:cs="Calibri"/>
        </w:rPr>
      </w:pPr>
      <w:r w:rsidRPr="00E57FB2">
        <w:rPr>
          <w:rFonts w:ascii="Calibri" w:hAnsi="Calibri" w:cs="Calibri"/>
        </w:rPr>
        <w:t>School / District</w:t>
      </w:r>
    </w:p>
    <w:p w14:paraId="45FD4E5B" w14:textId="77777777" w:rsidR="00F0125E" w:rsidRPr="00E57FB2" w:rsidRDefault="00F0125E" w:rsidP="004B3FFC">
      <w:pPr>
        <w:pStyle w:val="p1"/>
        <w:numPr>
          <w:ilvl w:val="0"/>
          <w:numId w:val="272"/>
        </w:numPr>
        <w:rPr>
          <w:rFonts w:ascii="Calibri" w:hAnsi="Calibri" w:cs="Calibri"/>
        </w:rPr>
      </w:pPr>
      <w:r w:rsidRPr="00E57FB2">
        <w:rPr>
          <w:rFonts w:ascii="Calibri" w:hAnsi="Calibri" w:cs="Calibri"/>
        </w:rPr>
        <w:t>Action</w:t>
      </w:r>
    </w:p>
    <w:p w14:paraId="21B3C51D" w14:textId="77777777" w:rsidR="00F0125E" w:rsidRPr="00E57FB2" w:rsidRDefault="00F0125E" w:rsidP="004B3FFC">
      <w:pPr>
        <w:pStyle w:val="p1"/>
        <w:numPr>
          <w:ilvl w:val="0"/>
          <w:numId w:val="272"/>
        </w:numPr>
        <w:rPr>
          <w:rFonts w:ascii="Calibri" w:hAnsi="Calibri" w:cs="Calibri"/>
        </w:rPr>
      </w:pPr>
      <w:r w:rsidRPr="00E57FB2">
        <w:rPr>
          <w:rFonts w:ascii="Calibri" w:hAnsi="Calibri" w:cs="Calibri"/>
        </w:rPr>
        <w:t>User</w:t>
      </w:r>
    </w:p>
    <w:p w14:paraId="089DAB07" w14:textId="77777777" w:rsidR="00F0125E" w:rsidRPr="00E57FB2" w:rsidRDefault="00F0125E" w:rsidP="004B3FFC">
      <w:pPr>
        <w:pStyle w:val="p1"/>
        <w:numPr>
          <w:ilvl w:val="0"/>
          <w:numId w:val="272"/>
        </w:numPr>
        <w:rPr>
          <w:rFonts w:ascii="Calibri" w:hAnsi="Calibri" w:cs="Calibri"/>
        </w:rPr>
      </w:pPr>
      <w:r w:rsidRPr="00E57FB2">
        <w:rPr>
          <w:rFonts w:ascii="Calibri" w:hAnsi="Calibri" w:cs="Calibri"/>
        </w:rPr>
        <w:t>Date</w:t>
      </w:r>
    </w:p>
    <w:p w14:paraId="23B6D594" w14:textId="77777777" w:rsidR="00F0125E" w:rsidRPr="00E57FB2" w:rsidRDefault="00F0125E" w:rsidP="004B3FFC">
      <w:pPr>
        <w:pStyle w:val="p1"/>
        <w:numPr>
          <w:ilvl w:val="0"/>
          <w:numId w:val="272"/>
        </w:numPr>
        <w:rPr>
          <w:rFonts w:ascii="Calibri" w:hAnsi="Calibri" w:cs="Calibri"/>
        </w:rPr>
      </w:pPr>
      <w:r w:rsidRPr="00E57FB2">
        <w:rPr>
          <w:rFonts w:ascii="Calibri" w:hAnsi="Calibri" w:cs="Calibri"/>
        </w:rPr>
        <w:t>Version</w:t>
      </w:r>
    </w:p>
    <w:p w14:paraId="382C64C9" w14:textId="77777777" w:rsidR="00F0125E" w:rsidRPr="00E57FB2" w:rsidRDefault="00F0125E" w:rsidP="004B3FFC">
      <w:pPr>
        <w:pStyle w:val="p1"/>
        <w:numPr>
          <w:ilvl w:val="0"/>
          <w:numId w:val="272"/>
        </w:numPr>
        <w:rPr>
          <w:rFonts w:ascii="Calibri" w:hAnsi="Calibri" w:cs="Calibri"/>
        </w:rPr>
      </w:pPr>
      <w:r w:rsidRPr="00E57FB2">
        <w:rPr>
          <w:rFonts w:ascii="Calibri" w:hAnsi="Calibri" w:cs="Calibri"/>
        </w:rPr>
        <w:t>Status</w:t>
      </w:r>
    </w:p>
    <w:p w14:paraId="1A233A94" w14:textId="00D32DB0" w:rsidR="00F0125E" w:rsidRPr="00B149C1" w:rsidRDefault="00F0125E" w:rsidP="00F0125E">
      <w:pPr>
        <w:rPr>
          <w:rStyle w:val="s1"/>
          <w:rFonts w:ascii="Calibri" w:hAnsi="Calibri" w:cs="Calibri"/>
        </w:rPr>
      </w:pPr>
    </w:p>
    <w:p w14:paraId="74516449" w14:textId="6B6E326C" w:rsidR="00F0125E" w:rsidRPr="00E57FB2" w:rsidRDefault="00F0125E" w:rsidP="00E57FB2">
      <w:pPr>
        <w:spacing w:before="100" w:beforeAutospacing="1" w:after="100" w:afterAutospacing="1"/>
        <w:outlineLvl w:val="2"/>
        <w:rPr>
          <w:rFonts w:ascii="Calibri" w:hAnsi="Calibri" w:cs="Calibri"/>
          <w:b/>
          <w:sz w:val="27"/>
          <w:szCs w:val="27"/>
        </w:rPr>
      </w:pPr>
      <w:r w:rsidRPr="00E57FB2">
        <w:rPr>
          <w:rFonts w:ascii="Calibri" w:hAnsi="Calibri" w:cs="Calibri"/>
          <w:b/>
          <w:sz w:val="27"/>
          <w:szCs w:val="27"/>
        </w:rPr>
        <w:t>Negative Flow</w:t>
      </w:r>
    </w:p>
    <w:p w14:paraId="03454C47" w14:textId="775199F6" w:rsidR="00F0125E" w:rsidRPr="00E57FB2" w:rsidRDefault="00F0125E" w:rsidP="00E57FB2">
      <w:pPr>
        <w:rPr>
          <w:rFonts w:ascii="Calibri" w:hAnsi="Calibri" w:cs="Calibri"/>
        </w:rPr>
      </w:pPr>
      <w:r w:rsidRPr="00E57FB2">
        <w:rPr>
          <w:rFonts w:ascii="Calibri" w:hAnsi="Calibri" w:cs="Calibri"/>
        </w:rPr>
        <w:t>Scenario 1 — Invalid File Type</w:t>
      </w:r>
    </w:p>
    <w:p w14:paraId="148BE795" w14:textId="77777777" w:rsidR="00F0125E" w:rsidRPr="00E57FB2" w:rsidRDefault="00F0125E" w:rsidP="00F0125E">
      <w:pPr>
        <w:pStyle w:val="p3"/>
        <w:rPr>
          <w:rFonts w:ascii="Calibri" w:hAnsi="Calibri" w:cs="Calibri"/>
        </w:rPr>
      </w:pPr>
      <w:r w:rsidRPr="00E57FB2">
        <w:rPr>
          <w:rFonts w:ascii="Calibri" w:hAnsi="Calibri" w:cs="Calibri"/>
        </w:rPr>
        <w:t>Error:</w:t>
      </w:r>
    </w:p>
    <w:p w14:paraId="70E30F1B" w14:textId="38751A6A" w:rsidR="00F0125E" w:rsidRPr="00E57FB2" w:rsidRDefault="00F0125E" w:rsidP="00E57FB2">
      <w:pPr>
        <w:pStyle w:val="p4"/>
        <w:rPr>
          <w:rFonts w:ascii="Calibri" w:hAnsi="Calibri" w:cs="Calibri"/>
        </w:rPr>
      </w:pPr>
      <w:r w:rsidRPr="00E57FB2">
        <w:rPr>
          <w:rFonts w:ascii="Calibri" w:hAnsi="Calibri" w:cs="Calibri"/>
        </w:rPr>
        <w:t>“Unsupported format. Only PDF files are allowed.”</w:t>
      </w:r>
    </w:p>
    <w:p w14:paraId="6D046BF9" w14:textId="47D8B887" w:rsidR="00F0125E" w:rsidRPr="00E57FB2" w:rsidRDefault="00F0125E" w:rsidP="00E57FB2">
      <w:pPr>
        <w:rPr>
          <w:rFonts w:ascii="Calibri" w:hAnsi="Calibri" w:cs="Calibri"/>
        </w:rPr>
      </w:pPr>
      <w:r w:rsidRPr="00E57FB2">
        <w:rPr>
          <w:rFonts w:ascii="Calibri" w:hAnsi="Calibri" w:cs="Calibri"/>
        </w:rPr>
        <w:t>Scenario 2 — Size Exceeds Limit</w:t>
      </w:r>
    </w:p>
    <w:p w14:paraId="5DAF2099" w14:textId="77777777" w:rsidR="00F0125E" w:rsidRPr="00E57FB2" w:rsidRDefault="00F0125E" w:rsidP="00F0125E">
      <w:pPr>
        <w:pStyle w:val="p3"/>
        <w:rPr>
          <w:rFonts w:ascii="Calibri" w:hAnsi="Calibri" w:cs="Calibri"/>
        </w:rPr>
      </w:pPr>
      <w:r w:rsidRPr="00E57FB2">
        <w:rPr>
          <w:rFonts w:ascii="Calibri" w:hAnsi="Calibri" w:cs="Calibri"/>
        </w:rPr>
        <w:t>Error:</w:t>
      </w:r>
    </w:p>
    <w:p w14:paraId="015E998C" w14:textId="1657940E" w:rsidR="00F0125E" w:rsidRPr="00E57FB2" w:rsidRDefault="00F0125E" w:rsidP="00E57FB2">
      <w:pPr>
        <w:pStyle w:val="p4"/>
        <w:rPr>
          <w:rFonts w:ascii="Calibri" w:hAnsi="Calibri" w:cs="Calibri"/>
        </w:rPr>
      </w:pPr>
      <w:r w:rsidRPr="00E57FB2">
        <w:rPr>
          <w:rFonts w:ascii="Calibri" w:hAnsi="Calibri" w:cs="Calibri"/>
        </w:rPr>
        <w:t>“File size exceeds 10MB.”</w:t>
      </w:r>
    </w:p>
    <w:p w14:paraId="05DE1D82" w14:textId="600AF78E" w:rsidR="00F0125E" w:rsidRPr="00E57FB2" w:rsidRDefault="00F0125E" w:rsidP="00E57FB2">
      <w:pPr>
        <w:rPr>
          <w:rFonts w:ascii="Calibri" w:hAnsi="Calibri" w:cs="Calibri"/>
        </w:rPr>
      </w:pPr>
      <w:r w:rsidRPr="00E57FB2">
        <w:rPr>
          <w:rFonts w:ascii="Calibri" w:hAnsi="Calibri" w:cs="Calibri"/>
        </w:rPr>
        <w:t>Scenario 3 — Delete Active Document</w:t>
      </w:r>
    </w:p>
    <w:p w14:paraId="351EB3C5" w14:textId="77777777" w:rsidR="00F0125E" w:rsidRPr="00E57FB2" w:rsidRDefault="00F0125E" w:rsidP="00F0125E">
      <w:pPr>
        <w:pStyle w:val="p3"/>
        <w:rPr>
          <w:rFonts w:ascii="Calibri" w:hAnsi="Calibri" w:cs="Calibri"/>
        </w:rPr>
      </w:pPr>
      <w:r w:rsidRPr="00E57FB2">
        <w:rPr>
          <w:rFonts w:ascii="Calibri" w:hAnsi="Calibri" w:cs="Calibri"/>
        </w:rPr>
        <w:t>Error:</w:t>
      </w:r>
    </w:p>
    <w:p w14:paraId="2E6DF5F2" w14:textId="39CF8A8D" w:rsidR="00F0125E" w:rsidRPr="00E57FB2" w:rsidRDefault="00F0125E" w:rsidP="00E57FB2">
      <w:pPr>
        <w:pStyle w:val="p4"/>
        <w:rPr>
          <w:rFonts w:ascii="Calibri" w:hAnsi="Calibri" w:cs="Calibri"/>
        </w:rPr>
      </w:pPr>
      <w:r w:rsidRPr="00E57FB2">
        <w:rPr>
          <w:rFonts w:ascii="Calibri" w:hAnsi="Calibri" w:cs="Calibri"/>
        </w:rPr>
        <w:t>“Active documents cannot be deleted.”</w:t>
      </w:r>
    </w:p>
    <w:p w14:paraId="2ED419D8" w14:textId="61B730C7" w:rsidR="00F0125E" w:rsidRPr="00E57FB2" w:rsidRDefault="00F0125E" w:rsidP="00E57FB2">
      <w:pPr>
        <w:rPr>
          <w:rFonts w:ascii="Calibri" w:hAnsi="Calibri" w:cs="Calibri"/>
        </w:rPr>
      </w:pPr>
      <w:r w:rsidRPr="00E57FB2">
        <w:rPr>
          <w:rFonts w:ascii="Calibri" w:hAnsi="Calibri" w:cs="Calibri"/>
        </w:rPr>
        <w:t>Scenario 4 — Re-upload Not Allowed</w:t>
      </w:r>
    </w:p>
    <w:p w14:paraId="19F0491D" w14:textId="77777777" w:rsidR="00F0125E" w:rsidRPr="00E57FB2" w:rsidRDefault="00F0125E" w:rsidP="00F0125E">
      <w:pPr>
        <w:pStyle w:val="p3"/>
        <w:rPr>
          <w:rFonts w:ascii="Calibri" w:hAnsi="Calibri" w:cs="Calibri"/>
        </w:rPr>
      </w:pPr>
      <w:r w:rsidRPr="00E57FB2">
        <w:rPr>
          <w:rFonts w:ascii="Calibri" w:hAnsi="Calibri" w:cs="Calibri"/>
        </w:rPr>
        <w:t>Error:</w:t>
      </w:r>
    </w:p>
    <w:p w14:paraId="361E6906" w14:textId="354A743F" w:rsidR="00F0125E" w:rsidRPr="00E57FB2" w:rsidRDefault="00F0125E" w:rsidP="00E57FB2">
      <w:pPr>
        <w:pStyle w:val="p4"/>
        <w:rPr>
          <w:rFonts w:ascii="Calibri" w:hAnsi="Calibri" w:cs="Calibri"/>
        </w:rPr>
      </w:pPr>
      <w:r w:rsidRPr="00E57FB2">
        <w:rPr>
          <w:rFonts w:ascii="Calibri" w:hAnsi="Calibri" w:cs="Calibri"/>
        </w:rPr>
        <w:t>“You can only replace documents that are expiring or expired.”</w:t>
      </w:r>
    </w:p>
    <w:p w14:paraId="42CF1888" w14:textId="40097B37" w:rsidR="00F0125E" w:rsidRPr="00E57FB2" w:rsidRDefault="00F0125E" w:rsidP="00E57FB2">
      <w:pPr>
        <w:rPr>
          <w:rFonts w:ascii="Calibri" w:hAnsi="Calibri" w:cs="Calibri"/>
        </w:rPr>
      </w:pPr>
      <w:r w:rsidRPr="00E57FB2">
        <w:rPr>
          <w:rFonts w:ascii="Calibri" w:hAnsi="Calibri" w:cs="Calibri"/>
        </w:rPr>
        <w:t>Scenario 5 — Admin Rejects File</w:t>
      </w:r>
    </w:p>
    <w:p w14:paraId="1DECE862" w14:textId="77777777" w:rsidR="00F0125E" w:rsidRPr="00E57FB2" w:rsidRDefault="00F0125E" w:rsidP="00F0125E">
      <w:pPr>
        <w:pStyle w:val="p3"/>
        <w:rPr>
          <w:rFonts w:ascii="Calibri" w:hAnsi="Calibri" w:cs="Calibri"/>
        </w:rPr>
      </w:pPr>
      <w:r w:rsidRPr="00E57FB2">
        <w:rPr>
          <w:rFonts w:ascii="Calibri" w:hAnsi="Calibri" w:cs="Calibri"/>
        </w:rPr>
        <w:t xml:space="preserve">Status changes to </w:t>
      </w:r>
      <w:r w:rsidRPr="00E57FB2">
        <w:rPr>
          <w:rStyle w:val="s2"/>
          <w:rFonts w:ascii="Calibri" w:eastAsiaTheme="majorEastAsia" w:hAnsi="Calibri" w:cs="Calibri"/>
        </w:rPr>
        <w:t>Rejected</w:t>
      </w:r>
    </w:p>
    <w:p w14:paraId="05941232" w14:textId="64C3D113" w:rsidR="00F0125E" w:rsidRPr="00E57FB2" w:rsidRDefault="00F0125E" w:rsidP="00E57FB2">
      <w:pPr>
        <w:pStyle w:val="p3"/>
        <w:rPr>
          <w:rStyle w:val="s1"/>
          <w:rFonts w:ascii="Calibri" w:hAnsi="Calibri" w:cs="Calibri"/>
        </w:rPr>
      </w:pPr>
      <w:r w:rsidRPr="00E57FB2">
        <w:rPr>
          <w:rFonts w:ascii="Calibri" w:hAnsi="Calibri" w:cs="Calibri"/>
        </w:rPr>
        <w:t>Tooltip shows rejection reason.</w:t>
      </w:r>
    </w:p>
    <w:p w14:paraId="1C8AC66F" w14:textId="77777777" w:rsidR="00F0125E" w:rsidRPr="00B149C1" w:rsidRDefault="00F0125E" w:rsidP="00E57FB2">
      <w:pPr>
        <w:spacing w:before="100" w:beforeAutospacing="1" w:after="100" w:afterAutospacing="1"/>
        <w:outlineLvl w:val="2"/>
        <w:rPr>
          <w:rFonts w:ascii="Calibri" w:eastAsiaTheme="majorEastAsia" w:hAnsi="Calibri" w:cs="Calibri"/>
          <w:b/>
          <w:sz w:val="27"/>
          <w:szCs w:val="27"/>
        </w:rPr>
      </w:pPr>
      <w:r w:rsidRPr="00E57FB2">
        <w:rPr>
          <w:rFonts w:ascii="Calibri" w:hAnsi="Calibri" w:cs="Calibri"/>
          <w:b/>
          <w:sz w:val="27"/>
          <w:szCs w:val="27"/>
        </w:rPr>
        <w:t>Post-Conditions</w:t>
      </w:r>
    </w:p>
    <w:p w14:paraId="12EB41A1" w14:textId="77777777" w:rsidR="00F0125E" w:rsidRPr="00E57FB2" w:rsidRDefault="00F0125E" w:rsidP="004B3FFC">
      <w:pPr>
        <w:pStyle w:val="p1"/>
        <w:numPr>
          <w:ilvl w:val="0"/>
          <w:numId w:val="273"/>
        </w:numPr>
        <w:rPr>
          <w:rFonts w:ascii="Calibri" w:hAnsi="Calibri" w:cs="Calibri"/>
        </w:rPr>
      </w:pPr>
      <w:r w:rsidRPr="00E57FB2">
        <w:rPr>
          <w:rFonts w:ascii="Calibri" w:hAnsi="Calibri" w:cs="Calibri"/>
        </w:rPr>
        <w:t>District &amp; school documents are updated and stored securely.</w:t>
      </w:r>
    </w:p>
    <w:p w14:paraId="664184E5" w14:textId="77777777" w:rsidR="00F0125E" w:rsidRPr="00E57FB2" w:rsidRDefault="00F0125E" w:rsidP="004B3FFC">
      <w:pPr>
        <w:pStyle w:val="p1"/>
        <w:numPr>
          <w:ilvl w:val="0"/>
          <w:numId w:val="273"/>
        </w:numPr>
        <w:rPr>
          <w:rFonts w:ascii="Calibri" w:hAnsi="Calibri" w:cs="Calibri"/>
        </w:rPr>
      </w:pPr>
      <w:r w:rsidRPr="00E57FB2">
        <w:rPr>
          <w:rFonts w:ascii="Calibri" w:hAnsi="Calibri" w:cs="Calibri"/>
        </w:rPr>
        <w:t>Verification status updated after admin approval.</w:t>
      </w:r>
    </w:p>
    <w:p w14:paraId="7A942300" w14:textId="77777777" w:rsidR="00F0125E" w:rsidRPr="00E57FB2" w:rsidRDefault="00F0125E" w:rsidP="004B3FFC">
      <w:pPr>
        <w:pStyle w:val="p1"/>
        <w:numPr>
          <w:ilvl w:val="0"/>
          <w:numId w:val="273"/>
        </w:numPr>
        <w:rPr>
          <w:rFonts w:ascii="Calibri" w:hAnsi="Calibri" w:cs="Calibri"/>
        </w:rPr>
      </w:pPr>
      <w:r w:rsidRPr="00E57FB2">
        <w:rPr>
          <w:rFonts w:ascii="Calibri" w:hAnsi="Calibri" w:cs="Calibri"/>
        </w:rPr>
        <w:t>Expiry notifications triggered as needed.</w:t>
      </w:r>
    </w:p>
    <w:p w14:paraId="200FA0BA" w14:textId="77777777" w:rsidR="00F0125E" w:rsidRPr="00E57FB2" w:rsidRDefault="00F0125E" w:rsidP="004B3FFC">
      <w:pPr>
        <w:pStyle w:val="p1"/>
        <w:numPr>
          <w:ilvl w:val="0"/>
          <w:numId w:val="273"/>
        </w:numPr>
        <w:rPr>
          <w:rFonts w:ascii="Calibri" w:hAnsi="Calibri" w:cs="Calibri"/>
        </w:rPr>
      </w:pPr>
      <w:r w:rsidRPr="00E57FB2">
        <w:rPr>
          <w:rFonts w:ascii="Calibri" w:hAnsi="Calibri" w:cs="Calibri"/>
        </w:rPr>
        <w:t>Dashboard alerts clear after approval.</w:t>
      </w:r>
    </w:p>
    <w:p w14:paraId="1295BE70" w14:textId="77777777" w:rsidR="00F0125E" w:rsidRPr="00E57FB2" w:rsidRDefault="00F0125E" w:rsidP="004B3FFC">
      <w:pPr>
        <w:pStyle w:val="p1"/>
        <w:numPr>
          <w:ilvl w:val="0"/>
          <w:numId w:val="273"/>
        </w:numPr>
        <w:rPr>
          <w:rFonts w:ascii="Calibri" w:hAnsi="Calibri" w:cs="Calibri"/>
        </w:rPr>
      </w:pPr>
      <w:r w:rsidRPr="00E57FB2">
        <w:rPr>
          <w:rFonts w:ascii="Calibri" w:hAnsi="Calibri" w:cs="Calibri"/>
        </w:rPr>
        <w:t>Audit trail entries created for every action.</w:t>
      </w:r>
    </w:p>
    <w:p w14:paraId="15B79160" w14:textId="1D16B3C5" w:rsidR="00F0125E" w:rsidRPr="00B149C1" w:rsidRDefault="00F0125E" w:rsidP="00F0125E">
      <w:pPr>
        <w:rPr>
          <w:rStyle w:val="s1"/>
          <w:rFonts w:ascii="Calibri" w:hAnsi="Calibri" w:cs="Calibri"/>
        </w:rPr>
      </w:pPr>
    </w:p>
    <w:p w14:paraId="3E50DCAD" w14:textId="77777777" w:rsidR="00F0125E" w:rsidRPr="00B149C1" w:rsidRDefault="00F0125E" w:rsidP="00E57FB2">
      <w:pPr>
        <w:spacing w:before="100" w:beforeAutospacing="1" w:after="100" w:afterAutospacing="1"/>
        <w:outlineLvl w:val="2"/>
        <w:rPr>
          <w:rFonts w:ascii="Calibri" w:eastAsiaTheme="majorEastAsia" w:hAnsi="Calibri" w:cs="Calibri"/>
          <w:b/>
          <w:sz w:val="27"/>
          <w:szCs w:val="27"/>
        </w:rPr>
      </w:pPr>
      <w:r w:rsidRPr="00E57FB2">
        <w:rPr>
          <w:rFonts w:ascii="Calibri" w:hAnsi="Calibri" w:cs="Calibri"/>
          <w:b/>
          <w:sz w:val="27"/>
          <w:szCs w:val="27"/>
        </w:rPr>
        <w:t>Special Requirements</w:t>
      </w:r>
    </w:p>
    <w:p w14:paraId="3F2EB9A8" w14:textId="77777777" w:rsidR="00F0125E" w:rsidRPr="00E57FB2" w:rsidRDefault="00F0125E" w:rsidP="004B3FFC">
      <w:pPr>
        <w:pStyle w:val="p1"/>
        <w:numPr>
          <w:ilvl w:val="0"/>
          <w:numId w:val="274"/>
        </w:numPr>
        <w:rPr>
          <w:rFonts w:ascii="Calibri" w:hAnsi="Calibri" w:cs="Calibri"/>
        </w:rPr>
      </w:pPr>
      <w:r w:rsidRPr="00E57FB2">
        <w:rPr>
          <w:rFonts w:ascii="Calibri" w:hAnsi="Calibri" w:cs="Calibri"/>
        </w:rPr>
        <w:t>All versions and actions stored permanently for FERPA compliance.</w:t>
      </w:r>
    </w:p>
    <w:p w14:paraId="7E952F94" w14:textId="77777777" w:rsidR="00F0125E" w:rsidRPr="00E57FB2" w:rsidRDefault="00F0125E" w:rsidP="004B3FFC">
      <w:pPr>
        <w:pStyle w:val="p1"/>
        <w:numPr>
          <w:ilvl w:val="0"/>
          <w:numId w:val="274"/>
        </w:numPr>
        <w:rPr>
          <w:rFonts w:ascii="Calibri" w:hAnsi="Calibri" w:cs="Calibri"/>
        </w:rPr>
      </w:pPr>
      <w:r w:rsidRPr="00E57FB2">
        <w:rPr>
          <w:rFonts w:ascii="Calibri" w:hAnsi="Calibri" w:cs="Calibri"/>
        </w:rPr>
        <w:t>Version history shown per document (expandable panel).</w:t>
      </w:r>
    </w:p>
    <w:p w14:paraId="3C4F40E5" w14:textId="77777777" w:rsidR="00F0125E" w:rsidRPr="00E57FB2" w:rsidRDefault="00F0125E" w:rsidP="004B3FFC">
      <w:pPr>
        <w:pStyle w:val="p1"/>
        <w:numPr>
          <w:ilvl w:val="0"/>
          <w:numId w:val="274"/>
        </w:numPr>
        <w:rPr>
          <w:rFonts w:ascii="Calibri" w:hAnsi="Calibri" w:cs="Calibri"/>
        </w:rPr>
      </w:pPr>
      <w:r w:rsidRPr="00E57FB2">
        <w:rPr>
          <w:rFonts w:ascii="Calibri" w:hAnsi="Calibri" w:cs="Calibri"/>
        </w:rPr>
        <w:t>Deep-linking must work from Dashboard → Compliance screen.</w:t>
      </w:r>
    </w:p>
    <w:p w14:paraId="47795BE5" w14:textId="77777777" w:rsidR="00F0125E" w:rsidRPr="00E57FB2" w:rsidRDefault="00F0125E" w:rsidP="004B3FFC">
      <w:pPr>
        <w:pStyle w:val="p1"/>
        <w:numPr>
          <w:ilvl w:val="0"/>
          <w:numId w:val="274"/>
        </w:numPr>
        <w:rPr>
          <w:rFonts w:ascii="Calibri" w:hAnsi="Calibri" w:cs="Calibri"/>
        </w:rPr>
      </w:pPr>
      <w:r w:rsidRPr="00E57FB2">
        <w:rPr>
          <w:rFonts w:ascii="Calibri" w:hAnsi="Calibri" w:cs="Calibri"/>
        </w:rPr>
        <w:t>All uploads scanned for malware.</w:t>
      </w:r>
    </w:p>
    <w:p w14:paraId="15C73DB4" w14:textId="00D4E5C1" w:rsidR="00F0125E" w:rsidRPr="00B149C1" w:rsidRDefault="00F0125E" w:rsidP="00F0125E">
      <w:pPr>
        <w:rPr>
          <w:rStyle w:val="s1"/>
          <w:rFonts w:ascii="Calibri" w:hAnsi="Calibri" w:cs="Calibri"/>
        </w:rPr>
      </w:pPr>
    </w:p>
    <w:p w14:paraId="1796F03E" w14:textId="77777777" w:rsidR="00F0125E" w:rsidRPr="00B149C1" w:rsidRDefault="00F0125E" w:rsidP="00E57FB2">
      <w:pPr>
        <w:spacing w:before="100" w:beforeAutospacing="1" w:after="100" w:afterAutospacing="1"/>
        <w:outlineLvl w:val="2"/>
        <w:rPr>
          <w:rFonts w:ascii="Calibri" w:eastAsiaTheme="majorEastAsia" w:hAnsi="Calibri" w:cs="Calibri"/>
          <w:b/>
          <w:sz w:val="27"/>
          <w:szCs w:val="27"/>
        </w:rPr>
      </w:pPr>
      <w:r w:rsidRPr="00E57FB2">
        <w:rPr>
          <w:rFonts w:ascii="Calibri" w:hAnsi="Calibri" w:cs="Calibri"/>
          <w:b/>
          <w:sz w:val="27"/>
          <w:szCs w:val="27"/>
        </w:rPr>
        <w:t>Constraints</w:t>
      </w:r>
    </w:p>
    <w:p w14:paraId="148B49CD" w14:textId="77777777" w:rsidR="00F0125E" w:rsidRPr="00E57FB2" w:rsidRDefault="00F0125E" w:rsidP="004B3FFC">
      <w:pPr>
        <w:pStyle w:val="p1"/>
        <w:numPr>
          <w:ilvl w:val="0"/>
          <w:numId w:val="275"/>
        </w:numPr>
        <w:rPr>
          <w:rFonts w:ascii="Calibri" w:hAnsi="Calibri" w:cs="Calibri"/>
        </w:rPr>
      </w:pPr>
      <w:r w:rsidRPr="00E57FB2">
        <w:rPr>
          <w:rFonts w:ascii="Calibri" w:hAnsi="Calibri" w:cs="Calibri"/>
        </w:rPr>
        <w:t>Only District Tech Lead can upload/delete documents.</w:t>
      </w:r>
    </w:p>
    <w:p w14:paraId="3E9AF7B1" w14:textId="77777777" w:rsidR="00F0125E" w:rsidRPr="00E57FB2" w:rsidRDefault="00F0125E" w:rsidP="004B3FFC">
      <w:pPr>
        <w:pStyle w:val="p1"/>
        <w:numPr>
          <w:ilvl w:val="0"/>
          <w:numId w:val="275"/>
        </w:numPr>
        <w:rPr>
          <w:rFonts w:ascii="Calibri" w:hAnsi="Calibri" w:cs="Calibri"/>
        </w:rPr>
      </w:pPr>
      <w:r w:rsidRPr="00E57FB2">
        <w:rPr>
          <w:rFonts w:ascii="Calibri" w:hAnsi="Calibri" w:cs="Calibri"/>
        </w:rPr>
        <w:t>ScholarPath Admin must approve before document becomes Active.</w:t>
      </w:r>
    </w:p>
    <w:p w14:paraId="5A1D204F" w14:textId="77777777" w:rsidR="00F0125E" w:rsidRPr="00E57FB2" w:rsidRDefault="00F0125E" w:rsidP="004B3FFC">
      <w:pPr>
        <w:pStyle w:val="p1"/>
        <w:numPr>
          <w:ilvl w:val="0"/>
          <w:numId w:val="275"/>
        </w:numPr>
        <w:rPr>
          <w:rFonts w:ascii="Calibri" w:hAnsi="Calibri" w:cs="Calibri"/>
        </w:rPr>
      </w:pPr>
      <w:r w:rsidRPr="00E57FB2">
        <w:rPr>
          <w:rFonts w:ascii="Calibri" w:hAnsi="Calibri" w:cs="Calibri"/>
        </w:rPr>
        <w:t>File size &amp; format strictly enforced.</w:t>
      </w:r>
    </w:p>
    <w:p w14:paraId="2A6D5CD4" w14:textId="77777777" w:rsidR="00F0125E" w:rsidRPr="00E57FB2" w:rsidRDefault="00F0125E" w:rsidP="004B3FFC">
      <w:pPr>
        <w:pStyle w:val="p1"/>
        <w:numPr>
          <w:ilvl w:val="0"/>
          <w:numId w:val="275"/>
        </w:numPr>
        <w:rPr>
          <w:rFonts w:ascii="Calibri" w:hAnsi="Calibri" w:cs="Calibri"/>
        </w:rPr>
      </w:pPr>
      <w:r w:rsidRPr="00E57FB2">
        <w:rPr>
          <w:rFonts w:ascii="Calibri" w:hAnsi="Calibri" w:cs="Calibri"/>
        </w:rPr>
        <w:t>Network drop triggers “Retry upload” modal.</w:t>
      </w:r>
    </w:p>
    <w:p w14:paraId="408EFA98" w14:textId="33BBAD41" w:rsidR="00F0125E" w:rsidRPr="00B149C1" w:rsidRDefault="00F0125E" w:rsidP="00F0125E">
      <w:pPr>
        <w:rPr>
          <w:rStyle w:val="s1"/>
          <w:rFonts w:ascii="Calibri" w:hAnsi="Calibri" w:cs="Calibri"/>
        </w:rPr>
      </w:pPr>
    </w:p>
    <w:p w14:paraId="4830814B" w14:textId="77777777" w:rsidR="00F0125E" w:rsidRPr="00B149C1" w:rsidRDefault="00F0125E" w:rsidP="00E57FB2">
      <w:pPr>
        <w:spacing w:before="100" w:beforeAutospacing="1" w:after="100" w:afterAutospacing="1"/>
        <w:outlineLvl w:val="2"/>
        <w:rPr>
          <w:rFonts w:ascii="Calibri" w:eastAsiaTheme="majorEastAsia" w:hAnsi="Calibri" w:cs="Calibri"/>
          <w:b/>
          <w:sz w:val="27"/>
          <w:szCs w:val="27"/>
        </w:rPr>
      </w:pPr>
      <w:r w:rsidRPr="00E57FB2">
        <w:rPr>
          <w:rFonts w:ascii="Calibri" w:hAnsi="Calibri" w:cs="Calibri"/>
          <w:b/>
          <w:sz w:val="27"/>
          <w:szCs w:val="27"/>
        </w:rPr>
        <w:t>Screen Element Matrix</w:t>
      </w:r>
    </w:p>
    <w:tbl>
      <w:tblPr>
        <w:tblStyle w:val="TableGrid"/>
        <w:tblW w:w="0" w:type="auto"/>
        <w:tblLook w:val="04A0" w:firstRow="1" w:lastRow="0" w:firstColumn="1" w:lastColumn="0" w:noHBand="0" w:noVBand="1"/>
      </w:tblPr>
      <w:tblGrid>
        <w:gridCol w:w="1451"/>
        <w:gridCol w:w="1630"/>
        <w:gridCol w:w="3128"/>
        <w:gridCol w:w="2807"/>
      </w:tblGrid>
      <w:tr w:rsidR="00F0125E" w:rsidRPr="00C65D82" w14:paraId="05CD261E" w14:textId="77777777" w:rsidTr="00E57FB2">
        <w:tc>
          <w:tcPr>
            <w:tcW w:w="0" w:type="auto"/>
            <w:hideMark/>
          </w:tcPr>
          <w:p w14:paraId="07DCFF8E" w14:textId="77777777" w:rsidR="00F0125E" w:rsidRPr="00E57FB2" w:rsidRDefault="00F0125E">
            <w:pPr>
              <w:pStyle w:val="p1"/>
              <w:jc w:val="center"/>
              <w:rPr>
                <w:rFonts w:ascii="Calibri" w:hAnsi="Calibri" w:cs="Calibri"/>
                <w:b/>
              </w:rPr>
            </w:pPr>
            <w:r w:rsidRPr="00E57FB2">
              <w:rPr>
                <w:rFonts w:ascii="Calibri" w:hAnsi="Calibri" w:cs="Calibri"/>
                <w:b/>
              </w:rPr>
              <w:t>Element</w:t>
            </w:r>
          </w:p>
        </w:tc>
        <w:tc>
          <w:tcPr>
            <w:tcW w:w="0" w:type="auto"/>
            <w:hideMark/>
          </w:tcPr>
          <w:p w14:paraId="44448DE1" w14:textId="77777777" w:rsidR="00F0125E" w:rsidRPr="00E57FB2" w:rsidRDefault="00F0125E">
            <w:pPr>
              <w:pStyle w:val="p1"/>
              <w:jc w:val="center"/>
              <w:rPr>
                <w:rFonts w:ascii="Calibri" w:hAnsi="Calibri" w:cs="Calibri"/>
                <w:b/>
              </w:rPr>
            </w:pPr>
            <w:r w:rsidRPr="00E57FB2">
              <w:rPr>
                <w:rFonts w:ascii="Calibri" w:hAnsi="Calibri" w:cs="Calibri"/>
                <w:b/>
              </w:rPr>
              <w:t>Type</w:t>
            </w:r>
          </w:p>
        </w:tc>
        <w:tc>
          <w:tcPr>
            <w:tcW w:w="0" w:type="auto"/>
            <w:hideMark/>
          </w:tcPr>
          <w:p w14:paraId="1503B96C" w14:textId="77777777" w:rsidR="00F0125E" w:rsidRPr="00E57FB2" w:rsidRDefault="00F0125E">
            <w:pPr>
              <w:pStyle w:val="p1"/>
              <w:jc w:val="center"/>
              <w:rPr>
                <w:rFonts w:ascii="Calibri" w:hAnsi="Calibri" w:cs="Calibri"/>
                <w:b/>
              </w:rPr>
            </w:pPr>
            <w:r w:rsidRPr="00E57FB2">
              <w:rPr>
                <w:rFonts w:ascii="Calibri" w:hAnsi="Calibri" w:cs="Calibri"/>
                <w:b/>
              </w:rPr>
              <w:t>Function / Use</w:t>
            </w:r>
          </w:p>
        </w:tc>
        <w:tc>
          <w:tcPr>
            <w:tcW w:w="0" w:type="auto"/>
            <w:hideMark/>
          </w:tcPr>
          <w:p w14:paraId="4AED1F0E" w14:textId="77777777" w:rsidR="00F0125E" w:rsidRPr="00E57FB2" w:rsidRDefault="00F0125E">
            <w:pPr>
              <w:pStyle w:val="p1"/>
              <w:jc w:val="center"/>
              <w:rPr>
                <w:rFonts w:ascii="Calibri" w:hAnsi="Calibri" w:cs="Calibri"/>
                <w:b/>
              </w:rPr>
            </w:pPr>
            <w:r w:rsidRPr="00E57FB2">
              <w:rPr>
                <w:rFonts w:ascii="Calibri" w:hAnsi="Calibri" w:cs="Calibri"/>
                <w:b/>
              </w:rPr>
              <w:t>API / Dependency</w:t>
            </w:r>
          </w:p>
        </w:tc>
      </w:tr>
      <w:tr w:rsidR="00F0125E" w:rsidRPr="00C65D82" w14:paraId="17BDC829" w14:textId="77777777" w:rsidTr="00E57FB2">
        <w:tc>
          <w:tcPr>
            <w:tcW w:w="0" w:type="auto"/>
            <w:hideMark/>
          </w:tcPr>
          <w:p w14:paraId="2A3C120F" w14:textId="77777777" w:rsidR="00F0125E" w:rsidRPr="00E57FB2" w:rsidRDefault="00F0125E">
            <w:pPr>
              <w:pStyle w:val="p1"/>
              <w:rPr>
                <w:rFonts w:ascii="Calibri" w:hAnsi="Calibri" w:cs="Calibri"/>
              </w:rPr>
            </w:pPr>
            <w:r w:rsidRPr="00E57FB2">
              <w:rPr>
                <w:rFonts w:ascii="Calibri" w:hAnsi="Calibri" w:cs="Calibri"/>
              </w:rPr>
              <w:t>Tabs</w:t>
            </w:r>
          </w:p>
        </w:tc>
        <w:tc>
          <w:tcPr>
            <w:tcW w:w="0" w:type="auto"/>
            <w:hideMark/>
          </w:tcPr>
          <w:p w14:paraId="5D8D9606" w14:textId="77777777" w:rsidR="00F0125E" w:rsidRPr="00E57FB2" w:rsidRDefault="00F0125E">
            <w:pPr>
              <w:pStyle w:val="p1"/>
              <w:rPr>
                <w:rFonts w:ascii="Calibri" w:hAnsi="Calibri" w:cs="Calibri"/>
              </w:rPr>
            </w:pPr>
            <w:r w:rsidRPr="00E57FB2">
              <w:rPr>
                <w:rFonts w:ascii="Calibri" w:hAnsi="Calibri" w:cs="Calibri"/>
              </w:rPr>
              <w:t>Navigation</w:t>
            </w:r>
          </w:p>
        </w:tc>
        <w:tc>
          <w:tcPr>
            <w:tcW w:w="0" w:type="auto"/>
            <w:hideMark/>
          </w:tcPr>
          <w:p w14:paraId="1BC15673" w14:textId="77777777" w:rsidR="00F0125E" w:rsidRPr="00E57FB2" w:rsidRDefault="00F0125E">
            <w:pPr>
              <w:pStyle w:val="p1"/>
              <w:rPr>
                <w:rFonts w:ascii="Calibri" w:hAnsi="Calibri" w:cs="Calibri"/>
              </w:rPr>
            </w:pPr>
            <w:r w:rsidRPr="00E57FB2">
              <w:rPr>
                <w:rFonts w:ascii="Calibri" w:hAnsi="Calibri" w:cs="Calibri"/>
              </w:rPr>
              <w:t>Switch between District / Schools / ScholarPath / Audit Trail</w:t>
            </w:r>
          </w:p>
        </w:tc>
        <w:tc>
          <w:tcPr>
            <w:tcW w:w="0" w:type="auto"/>
            <w:hideMark/>
          </w:tcPr>
          <w:p w14:paraId="631E2D54" w14:textId="77777777" w:rsidR="00F0125E" w:rsidRPr="00E57FB2" w:rsidRDefault="00F0125E">
            <w:pPr>
              <w:pStyle w:val="p1"/>
              <w:rPr>
                <w:rFonts w:ascii="Calibri" w:hAnsi="Calibri" w:cs="Calibri"/>
              </w:rPr>
            </w:pPr>
            <w:r w:rsidRPr="00E57FB2">
              <w:rPr>
                <w:rFonts w:ascii="Calibri" w:hAnsi="Calibri" w:cs="Calibri"/>
              </w:rPr>
              <w:t>UI only</w:t>
            </w:r>
          </w:p>
        </w:tc>
      </w:tr>
      <w:tr w:rsidR="00F0125E" w:rsidRPr="00C65D82" w14:paraId="286403C0" w14:textId="77777777" w:rsidTr="00E57FB2">
        <w:tc>
          <w:tcPr>
            <w:tcW w:w="0" w:type="auto"/>
            <w:hideMark/>
          </w:tcPr>
          <w:p w14:paraId="66B47BCC" w14:textId="77777777" w:rsidR="00F0125E" w:rsidRPr="00E57FB2" w:rsidRDefault="00F0125E">
            <w:pPr>
              <w:pStyle w:val="p1"/>
              <w:rPr>
                <w:rFonts w:ascii="Calibri" w:hAnsi="Calibri" w:cs="Calibri"/>
              </w:rPr>
            </w:pPr>
            <w:r w:rsidRPr="00E57FB2">
              <w:rPr>
                <w:rFonts w:ascii="Calibri" w:hAnsi="Calibri" w:cs="Calibri"/>
              </w:rPr>
              <w:t>Document Card</w:t>
            </w:r>
          </w:p>
        </w:tc>
        <w:tc>
          <w:tcPr>
            <w:tcW w:w="0" w:type="auto"/>
            <w:hideMark/>
          </w:tcPr>
          <w:p w14:paraId="34FE3613" w14:textId="77777777" w:rsidR="00F0125E" w:rsidRPr="00E57FB2" w:rsidRDefault="00F0125E">
            <w:pPr>
              <w:pStyle w:val="p1"/>
              <w:rPr>
                <w:rFonts w:ascii="Calibri" w:hAnsi="Calibri" w:cs="Calibri"/>
              </w:rPr>
            </w:pPr>
            <w:r w:rsidRPr="00E57FB2">
              <w:rPr>
                <w:rFonts w:ascii="Calibri" w:hAnsi="Calibri" w:cs="Calibri"/>
              </w:rPr>
              <w:t>Section</w:t>
            </w:r>
          </w:p>
        </w:tc>
        <w:tc>
          <w:tcPr>
            <w:tcW w:w="0" w:type="auto"/>
            <w:hideMark/>
          </w:tcPr>
          <w:p w14:paraId="176D3F23" w14:textId="77777777" w:rsidR="00F0125E" w:rsidRPr="00E57FB2" w:rsidRDefault="00F0125E">
            <w:pPr>
              <w:pStyle w:val="p1"/>
              <w:rPr>
                <w:rFonts w:ascii="Calibri" w:hAnsi="Calibri" w:cs="Calibri"/>
              </w:rPr>
            </w:pPr>
            <w:r w:rsidRPr="00E57FB2">
              <w:rPr>
                <w:rFonts w:ascii="Calibri" w:hAnsi="Calibri" w:cs="Calibri"/>
              </w:rPr>
              <w:t>Shows document name, status, expiry</w:t>
            </w:r>
          </w:p>
        </w:tc>
        <w:tc>
          <w:tcPr>
            <w:tcW w:w="0" w:type="auto"/>
            <w:hideMark/>
          </w:tcPr>
          <w:p w14:paraId="551BD916" w14:textId="77777777" w:rsidR="00F0125E" w:rsidRPr="00E57FB2" w:rsidRDefault="00F0125E">
            <w:pPr>
              <w:pStyle w:val="p1"/>
              <w:rPr>
                <w:rFonts w:ascii="Calibri" w:hAnsi="Calibri" w:cs="Calibri"/>
              </w:rPr>
            </w:pPr>
            <w:r w:rsidRPr="00E57FB2">
              <w:rPr>
                <w:rFonts w:ascii="Calibri" w:hAnsi="Calibri" w:cs="Calibri"/>
              </w:rPr>
              <w:t>GET /compliance/documents</w:t>
            </w:r>
          </w:p>
        </w:tc>
      </w:tr>
      <w:tr w:rsidR="00F0125E" w:rsidRPr="00C65D82" w14:paraId="67719202" w14:textId="77777777" w:rsidTr="00E57FB2">
        <w:tc>
          <w:tcPr>
            <w:tcW w:w="0" w:type="auto"/>
            <w:hideMark/>
          </w:tcPr>
          <w:p w14:paraId="1FF09FAA" w14:textId="77777777" w:rsidR="00F0125E" w:rsidRPr="00E57FB2" w:rsidRDefault="00F0125E">
            <w:pPr>
              <w:pStyle w:val="p1"/>
              <w:rPr>
                <w:rFonts w:ascii="Calibri" w:hAnsi="Calibri" w:cs="Calibri"/>
              </w:rPr>
            </w:pPr>
            <w:r w:rsidRPr="00E57FB2">
              <w:rPr>
                <w:rFonts w:ascii="Calibri" w:hAnsi="Calibri" w:cs="Calibri"/>
              </w:rPr>
              <w:t>Upload Button</w:t>
            </w:r>
          </w:p>
        </w:tc>
        <w:tc>
          <w:tcPr>
            <w:tcW w:w="0" w:type="auto"/>
            <w:hideMark/>
          </w:tcPr>
          <w:p w14:paraId="6D29F819" w14:textId="77777777" w:rsidR="00F0125E" w:rsidRPr="00E57FB2" w:rsidRDefault="00F0125E">
            <w:pPr>
              <w:pStyle w:val="p1"/>
              <w:rPr>
                <w:rFonts w:ascii="Calibri" w:hAnsi="Calibri" w:cs="Calibri"/>
              </w:rPr>
            </w:pPr>
            <w:r w:rsidRPr="00E57FB2">
              <w:rPr>
                <w:rFonts w:ascii="Calibri" w:hAnsi="Calibri" w:cs="Calibri"/>
              </w:rPr>
              <w:t>CTA</w:t>
            </w:r>
          </w:p>
        </w:tc>
        <w:tc>
          <w:tcPr>
            <w:tcW w:w="0" w:type="auto"/>
            <w:hideMark/>
          </w:tcPr>
          <w:p w14:paraId="7E1FD1E3" w14:textId="77777777" w:rsidR="00F0125E" w:rsidRPr="00E57FB2" w:rsidRDefault="00F0125E">
            <w:pPr>
              <w:pStyle w:val="p1"/>
              <w:rPr>
                <w:rFonts w:ascii="Calibri" w:hAnsi="Calibri" w:cs="Calibri"/>
              </w:rPr>
            </w:pPr>
            <w:r w:rsidRPr="00E57FB2">
              <w:rPr>
                <w:rFonts w:ascii="Calibri" w:hAnsi="Calibri" w:cs="Calibri"/>
              </w:rPr>
              <w:t>Upload or replace document</w:t>
            </w:r>
          </w:p>
        </w:tc>
        <w:tc>
          <w:tcPr>
            <w:tcW w:w="0" w:type="auto"/>
            <w:hideMark/>
          </w:tcPr>
          <w:p w14:paraId="25C3E694" w14:textId="77777777" w:rsidR="00F0125E" w:rsidRPr="00E57FB2" w:rsidRDefault="00F0125E">
            <w:pPr>
              <w:pStyle w:val="p1"/>
              <w:rPr>
                <w:rFonts w:ascii="Calibri" w:hAnsi="Calibri" w:cs="Calibri"/>
              </w:rPr>
            </w:pPr>
            <w:r w:rsidRPr="00E57FB2">
              <w:rPr>
                <w:rFonts w:ascii="Calibri" w:hAnsi="Calibri" w:cs="Calibri"/>
              </w:rPr>
              <w:t>POST /upload</w:t>
            </w:r>
          </w:p>
        </w:tc>
      </w:tr>
      <w:tr w:rsidR="00F0125E" w:rsidRPr="00C65D82" w14:paraId="028EBDFF" w14:textId="77777777" w:rsidTr="00E57FB2">
        <w:tc>
          <w:tcPr>
            <w:tcW w:w="0" w:type="auto"/>
            <w:hideMark/>
          </w:tcPr>
          <w:p w14:paraId="0AFB3331" w14:textId="77777777" w:rsidR="00F0125E" w:rsidRPr="00E57FB2" w:rsidRDefault="00F0125E">
            <w:pPr>
              <w:pStyle w:val="p1"/>
              <w:rPr>
                <w:rFonts w:ascii="Calibri" w:hAnsi="Calibri" w:cs="Calibri"/>
              </w:rPr>
            </w:pPr>
            <w:r w:rsidRPr="00E57FB2">
              <w:rPr>
                <w:rFonts w:ascii="Calibri" w:hAnsi="Calibri" w:cs="Calibri"/>
              </w:rPr>
              <w:t>Delete Button</w:t>
            </w:r>
          </w:p>
        </w:tc>
        <w:tc>
          <w:tcPr>
            <w:tcW w:w="0" w:type="auto"/>
            <w:hideMark/>
          </w:tcPr>
          <w:p w14:paraId="61E797D2" w14:textId="77777777" w:rsidR="00F0125E" w:rsidRPr="00E57FB2" w:rsidRDefault="00F0125E">
            <w:pPr>
              <w:pStyle w:val="p1"/>
              <w:rPr>
                <w:rFonts w:ascii="Calibri" w:hAnsi="Calibri" w:cs="Calibri"/>
              </w:rPr>
            </w:pPr>
            <w:r w:rsidRPr="00E57FB2">
              <w:rPr>
                <w:rFonts w:ascii="Calibri" w:hAnsi="Calibri" w:cs="Calibri"/>
              </w:rPr>
              <w:t>CTA</w:t>
            </w:r>
          </w:p>
        </w:tc>
        <w:tc>
          <w:tcPr>
            <w:tcW w:w="0" w:type="auto"/>
            <w:hideMark/>
          </w:tcPr>
          <w:p w14:paraId="0CB835E6" w14:textId="77777777" w:rsidR="00F0125E" w:rsidRPr="00E57FB2" w:rsidRDefault="00F0125E">
            <w:pPr>
              <w:pStyle w:val="p1"/>
              <w:rPr>
                <w:rFonts w:ascii="Calibri" w:hAnsi="Calibri" w:cs="Calibri"/>
              </w:rPr>
            </w:pPr>
            <w:r w:rsidRPr="00E57FB2">
              <w:rPr>
                <w:rFonts w:ascii="Calibri" w:hAnsi="Calibri" w:cs="Calibri"/>
              </w:rPr>
              <w:t>Delete allowed document</w:t>
            </w:r>
          </w:p>
        </w:tc>
        <w:tc>
          <w:tcPr>
            <w:tcW w:w="0" w:type="auto"/>
            <w:hideMark/>
          </w:tcPr>
          <w:p w14:paraId="11F86D88" w14:textId="77777777" w:rsidR="00F0125E" w:rsidRPr="00E57FB2" w:rsidRDefault="00F0125E">
            <w:pPr>
              <w:pStyle w:val="p1"/>
              <w:rPr>
                <w:rFonts w:ascii="Calibri" w:hAnsi="Calibri" w:cs="Calibri"/>
              </w:rPr>
            </w:pPr>
            <w:r w:rsidRPr="00E57FB2">
              <w:rPr>
                <w:rFonts w:ascii="Calibri" w:hAnsi="Calibri" w:cs="Calibri"/>
              </w:rPr>
              <w:t>DELETE /documents/{id}</w:t>
            </w:r>
          </w:p>
        </w:tc>
      </w:tr>
      <w:tr w:rsidR="00F0125E" w:rsidRPr="00C65D82" w14:paraId="2114148D" w14:textId="77777777" w:rsidTr="00E57FB2">
        <w:tc>
          <w:tcPr>
            <w:tcW w:w="0" w:type="auto"/>
            <w:hideMark/>
          </w:tcPr>
          <w:p w14:paraId="391B8CF8" w14:textId="77777777" w:rsidR="00F0125E" w:rsidRPr="00E57FB2" w:rsidRDefault="00F0125E">
            <w:pPr>
              <w:pStyle w:val="p1"/>
              <w:rPr>
                <w:rFonts w:ascii="Calibri" w:hAnsi="Calibri" w:cs="Calibri"/>
              </w:rPr>
            </w:pPr>
            <w:r w:rsidRPr="00E57FB2">
              <w:rPr>
                <w:rFonts w:ascii="Calibri" w:hAnsi="Calibri" w:cs="Calibri"/>
              </w:rPr>
              <w:t>School Folder</w:t>
            </w:r>
          </w:p>
        </w:tc>
        <w:tc>
          <w:tcPr>
            <w:tcW w:w="0" w:type="auto"/>
            <w:hideMark/>
          </w:tcPr>
          <w:p w14:paraId="70FBDBD0" w14:textId="77777777" w:rsidR="00F0125E" w:rsidRPr="00E57FB2" w:rsidRDefault="00F0125E">
            <w:pPr>
              <w:pStyle w:val="p1"/>
              <w:rPr>
                <w:rFonts w:ascii="Calibri" w:hAnsi="Calibri" w:cs="Calibri"/>
              </w:rPr>
            </w:pPr>
            <w:r w:rsidRPr="00E57FB2">
              <w:rPr>
                <w:rFonts w:ascii="Calibri" w:hAnsi="Calibri" w:cs="Calibri"/>
              </w:rPr>
              <w:t>Expandable section</w:t>
            </w:r>
          </w:p>
        </w:tc>
        <w:tc>
          <w:tcPr>
            <w:tcW w:w="0" w:type="auto"/>
            <w:hideMark/>
          </w:tcPr>
          <w:p w14:paraId="092CA39E" w14:textId="77777777" w:rsidR="00F0125E" w:rsidRPr="00E57FB2" w:rsidRDefault="00F0125E">
            <w:pPr>
              <w:pStyle w:val="p1"/>
              <w:rPr>
                <w:rFonts w:ascii="Calibri" w:hAnsi="Calibri" w:cs="Calibri"/>
              </w:rPr>
            </w:pPr>
            <w:r w:rsidRPr="00E57FB2">
              <w:rPr>
                <w:rFonts w:ascii="Calibri" w:hAnsi="Calibri" w:cs="Calibri"/>
              </w:rPr>
              <w:t>Shows school categories &amp; docs</w:t>
            </w:r>
          </w:p>
        </w:tc>
        <w:tc>
          <w:tcPr>
            <w:tcW w:w="0" w:type="auto"/>
            <w:hideMark/>
          </w:tcPr>
          <w:p w14:paraId="108D8AD7" w14:textId="77777777" w:rsidR="00F0125E" w:rsidRPr="00E57FB2" w:rsidRDefault="00F0125E">
            <w:pPr>
              <w:pStyle w:val="p1"/>
              <w:rPr>
                <w:rFonts w:ascii="Calibri" w:hAnsi="Calibri" w:cs="Calibri"/>
              </w:rPr>
            </w:pPr>
            <w:r w:rsidRPr="00E57FB2">
              <w:rPr>
                <w:rFonts w:ascii="Calibri" w:hAnsi="Calibri" w:cs="Calibri"/>
              </w:rPr>
              <w:t>GET /schools/{id}/documents</w:t>
            </w:r>
          </w:p>
        </w:tc>
      </w:tr>
      <w:tr w:rsidR="00F0125E" w:rsidRPr="00C65D82" w14:paraId="1452423F" w14:textId="77777777" w:rsidTr="00E57FB2">
        <w:tc>
          <w:tcPr>
            <w:tcW w:w="0" w:type="auto"/>
            <w:hideMark/>
          </w:tcPr>
          <w:p w14:paraId="1A6532C7" w14:textId="77777777" w:rsidR="00F0125E" w:rsidRPr="00E57FB2" w:rsidRDefault="00F0125E">
            <w:pPr>
              <w:pStyle w:val="p1"/>
              <w:rPr>
                <w:rFonts w:ascii="Calibri" w:hAnsi="Calibri" w:cs="Calibri"/>
              </w:rPr>
            </w:pPr>
            <w:r w:rsidRPr="00E57FB2">
              <w:rPr>
                <w:rFonts w:ascii="Calibri" w:hAnsi="Calibri" w:cs="Calibri"/>
              </w:rPr>
              <w:t>Status Badge</w:t>
            </w:r>
          </w:p>
        </w:tc>
        <w:tc>
          <w:tcPr>
            <w:tcW w:w="0" w:type="auto"/>
            <w:hideMark/>
          </w:tcPr>
          <w:p w14:paraId="3759AFB2" w14:textId="77777777" w:rsidR="00F0125E" w:rsidRPr="00E57FB2" w:rsidRDefault="00F0125E">
            <w:pPr>
              <w:pStyle w:val="p1"/>
              <w:rPr>
                <w:rFonts w:ascii="Calibri" w:hAnsi="Calibri" w:cs="Calibri"/>
              </w:rPr>
            </w:pPr>
            <w:r w:rsidRPr="00E57FB2">
              <w:rPr>
                <w:rFonts w:ascii="Calibri" w:hAnsi="Calibri" w:cs="Calibri"/>
              </w:rPr>
              <w:t>Label</w:t>
            </w:r>
          </w:p>
        </w:tc>
        <w:tc>
          <w:tcPr>
            <w:tcW w:w="0" w:type="auto"/>
            <w:hideMark/>
          </w:tcPr>
          <w:p w14:paraId="06B60A5F" w14:textId="77777777" w:rsidR="00F0125E" w:rsidRPr="00E57FB2" w:rsidRDefault="00F0125E">
            <w:pPr>
              <w:pStyle w:val="p1"/>
              <w:rPr>
                <w:rFonts w:ascii="Calibri" w:hAnsi="Calibri" w:cs="Calibri"/>
              </w:rPr>
            </w:pPr>
            <w:r w:rsidRPr="00E57FB2">
              <w:rPr>
                <w:rFonts w:ascii="Calibri" w:hAnsi="Calibri" w:cs="Calibri"/>
              </w:rPr>
              <w:t>Active / Pending / Expired etc</w:t>
            </w:r>
          </w:p>
        </w:tc>
        <w:tc>
          <w:tcPr>
            <w:tcW w:w="0" w:type="auto"/>
            <w:hideMark/>
          </w:tcPr>
          <w:p w14:paraId="10B895AA" w14:textId="77777777" w:rsidR="00F0125E" w:rsidRPr="00E57FB2" w:rsidRDefault="00F0125E">
            <w:pPr>
              <w:pStyle w:val="p1"/>
              <w:rPr>
                <w:rFonts w:ascii="Calibri" w:hAnsi="Calibri" w:cs="Calibri"/>
              </w:rPr>
            </w:pPr>
            <w:r w:rsidRPr="00E57FB2">
              <w:rPr>
                <w:rFonts w:ascii="Calibri" w:hAnsi="Calibri" w:cs="Calibri"/>
              </w:rPr>
              <w:t>System computed</w:t>
            </w:r>
          </w:p>
        </w:tc>
      </w:tr>
      <w:tr w:rsidR="00F0125E" w:rsidRPr="00C65D82" w14:paraId="47E0A185" w14:textId="77777777" w:rsidTr="00E57FB2">
        <w:tc>
          <w:tcPr>
            <w:tcW w:w="0" w:type="auto"/>
            <w:hideMark/>
          </w:tcPr>
          <w:p w14:paraId="32C43A29" w14:textId="77777777" w:rsidR="00F0125E" w:rsidRPr="00E57FB2" w:rsidRDefault="00F0125E">
            <w:pPr>
              <w:pStyle w:val="p1"/>
              <w:rPr>
                <w:rFonts w:ascii="Calibri" w:hAnsi="Calibri" w:cs="Calibri"/>
              </w:rPr>
            </w:pPr>
            <w:r w:rsidRPr="00E57FB2">
              <w:rPr>
                <w:rFonts w:ascii="Calibri" w:hAnsi="Calibri" w:cs="Calibri"/>
              </w:rPr>
              <w:t>Audit Trail Table</w:t>
            </w:r>
          </w:p>
        </w:tc>
        <w:tc>
          <w:tcPr>
            <w:tcW w:w="0" w:type="auto"/>
            <w:hideMark/>
          </w:tcPr>
          <w:p w14:paraId="2CF8177B" w14:textId="77777777" w:rsidR="00F0125E" w:rsidRPr="00E57FB2" w:rsidRDefault="00F0125E">
            <w:pPr>
              <w:pStyle w:val="p1"/>
              <w:rPr>
                <w:rFonts w:ascii="Calibri" w:hAnsi="Calibri" w:cs="Calibri"/>
              </w:rPr>
            </w:pPr>
            <w:r w:rsidRPr="00E57FB2">
              <w:rPr>
                <w:rFonts w:ascii="Calibri" w:hAnsi="Calibri" w:cs="Calibri"/>
              </w:rPr>
              <w:t>Data table</w:t>
            </w:r>
          </w:p>
        </w:tc>
        <w:tc>
          <w:tcPr>
            <w:tcW w:w="0" w:type="auto"/>
            <w:hideMark/>
          </w:tcPr>
          <w:p w14:paraId="44A98254" w14:textId="77777777" w:rsidR="00F0125E" w:rsidRPr="00E57FB2" w:rsidRDefault="00F0125E">
            <w:pPr>
              <w:pStyle w:val="p1"/>
              <w:rPr>
                <w:rFonts w:ascii="Calibri" w:hAnsi="Calibri" w:cs="Calibri"/>
              </w:rPr>
            </w:pPr>
            <w:r w:rsidRPr="00E57FB2">
              <w:rPr>
                <w:rFonts w:ascii="Calibri" w:hAnsi="Calibri" w:cs="Calibri"/>
              </w:rPr>
              <w:t>Shows events</w:t>
            </w:r>
          </w:p>
        </w:tc>
        <w:tc>
          <w:tcPr>
            <w:tcW w:w="0" w:type="auto"/>
            <w:hideMark/>
          </w:tcPr>
          <w:p w14:paraId="35F9B6A5" w14:textId="77777777" w:rsidR="00F0125E" w:rsidRPr="00E57FB2" w:rsidRDefault="00F0125E">
            <w:pPr>
              <w:pStyle w:val="p1"/>
              <w:rPr>
                <w:rFonts w:ascii="Calibri" w:hAnsi="Calibri" w:cs="Calibri"/>
              </w:rPr>
            </w:pPr>
            <w:r w:rsidRPr="00E57FB2">
              <w:rPr>
                <w:rFonts w:ascii="Calibri" w:hAnsi="Calibri" w:cs="Calibri"/>
              </w:rPr>
              <w:t>GET /compliance/audit</w:t>
            </w:r>
          </w:p>
        </w:tc>
      </w:tr>
    </w:tbl>
    <w:p w14:paraId="0FA15365" w14:textId="059F8DD5" w:rsidR="00F0125E" w:rsidRPr="00B149C1" w:rsidRDefault="00F0125E" w:rsidP="00F0125E">
      <w:pPr>
        <w:rPr>
          <w:rStyle w:val="s1"/>
          <w:rFonts w:ascii="Calibri" w:hAnsi="Calibri" w:cs="Calibri"/>
        </w:rPr>
      </w:pPr>
    </w:p>
    <w:p w14:paraId="020A4EBB" w14:textId="338B4A9F" w:rsidR="00CF6602" w:rsidRDefault="0002459C" w:rsidP="00E57FB2">
      <w:pPr>
        <w:spacing w:before="100" w:beforeAutospacing="1" w:after="100" w:afterAutospacing="1"/>
        <w:outlineLvl w:val="2"/>
        <w:rPr>
          <w:rFonts w:ascii="Calibri" w:hAnsi="Calibri" w:cs="Calibri"/>
          <w:b/>
          <w:sz w:val="27"/>
          <w:szCs w:val="27"/>
        </w:rPr>
      </w:pPr>
      <w:r w:rsidRPr="006F6A7E">
        <w:rPr>
          <w:rFonts w:ascii="Calibri" w:hAnsi="Calibri" w:cs="Calibri"/>
          <w:b/>
          <w:sz w:val="27"/>
          <w:szCs w:val="27"/>
        </w:rPr>
        <w:t>Screenshot</w:t>
      </w:r>
      <w:r w:rsidR="0074254F">
        <w:rPr>
          <w:rFonts w:ascii="Calibri" w:hAnsi="Calibri" w:cs="Calibri"/>
          <w:b/>
          <w:sz w:val="27"/>
          <w:szCs w:val="27"/>
        </w:rPr>
        <w:t>s</w:t>
      </w:r>
      <w:r w:rsidRPr="006F6A7E">
        <w:rPr>
          <w:rFonts w:ascii="Calibri" w:hAnsi="Calibri" w:cs="Calibri"/>
          <w:b/>
          <w:sz w:val="27"/>
          <w:szCs w:val="27"/>
        </w:rPr>
        <w:t xml:space="preserve"> </w:t>
      </w:r>
    </w:p>
    <w:p w14:paraId="4543C88A" w14:textId="77777777" w:rsidR="00406ADF" w:rsidRPr="006F6A7E" w:rsidRDefault="002C5172" w:rsidP="00406ADF">
      <w:pPr>
        <w:keepNext/>
        <w:rPr>
          <w:rFonts w:ascii="Calibri" w:hAnsi="Calibri" w:cs="Calibri"/>
        </w:rPr>
      </w:pPr>
      <w:r w:rsidRPr="006F6A7E">
        <w:rPr>
          <w:rFonts w:ascii="Calibri" w:hAnsi="Calibri" w:cs="Calibri"/>
          <w:noProof/>
        </w:rPr>
        <w:drawing>
          <wp:inline distT="0" distB="0" distL="0" distR="0" wp14:anchorId="441165F7" wp14:editId="61D0AE39">
            <wp:extent cx="5731510" cy="2462530"/>
            <wp:effectExtent l="0" t="0" r="2540" b="0"/>
            <wp:docPr id="1467558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58558" name=""/>
                    <pic:cNvPicPr/>
                  </pic:nvPicPr>
                  <pic:blipFill>
                    <a:blip r:embed="rId29"/>
                    <a:stretch>
                      <a:fillRect/>
                    </a:stretch>
                  </pic:blipFill>
                  <pic:spPr>
                    <a:xfrm>
                      <a:off x="0" y="0"/>
                      <a:ext cx="5731510" cy="2462530"/>
                    </a:xfrm>
                    <a:prstGeom prst="rect">
                      <a:avLst/>
                    </a:prstGeom>
                  </pic:spPr>
                </pic:pic>
              </a:graphicData>
            </a:graphic>
          </wp:inline>
        </w:drawing>
      </w:r>
    </w:p>
    <w:p w14:paraId="2E7D3F2C" w14:textId="0A5713A4" w:rsidR="001B29AB" w:rsidRPr="006F6A7E" w:rsidRDefault="00406ADF" w:rsidP="00406ADF">
      <w:pPr>
        <w:pStyle w:val="Caption"/>
        <w:rPr>
          <w:rFonts w:ascii="Calibri" w:hAnsi="Calibri" w:cs="Calibri"/>
        </w:rPr>
      </w:pPr>
      <w:r w:rsidRPr="006F6A7E">
        <w:rPr>
          <w:rFonts w:ascii="Calibri" w:hAnsi="Calibri" w:cs="Calibri"/>
        </w:rPr>
        <w:t xml:space="preserve">Figure </w:t>
      </w:r>
      <w:r w:rsidRPr="006F6A7E">
        <w:rPr>
          <w:rFonts w:ascii="Calibri" w:hAnsi="Calibri" w:cs="Calibri"/>
        </w:rPr>
        <w:fldChar w:fldCharType="begin"/>
      </w:r>
      <w:r w:rsidRPr="006F6A7E">
        <w:rPr>
          <w:rFonts w:ascii="Calibri" w:hAnsi="Calibri" w:cs="Calibri"/>
        </w:rPr>
        <w:instrText xml:space="preserve"> SEQ Figure \* ARABIC </w:instrText>
      </w:r>
      <w:r w:rsidRPr="006F6A7E">
        <w:rPr>
          <w:rFonts w:ascii="Calibri" w:hAnsi="Calibri" w:cs="Calibri"/>
        </w:rPr>
        <w:fldChar w:fldCharType="separate"/>
      </w:r>
      <w:r w:rsidRPr="006F6A7E">
        <w:rPr>
          <w:rFonts w:ascii="Calibri" w:hAnsi="Calibri" w:cs="Calibri"/>
        </w:rPr>
        <w:fldChar w:fldCharType="end"/>
      </w:r>
      <w:r w:rsidRPr="006F6A7E">
        <w:rPr>
          <w:rFonts w:ascii="Calibri" w:hAnsi="Calibri" w:cs="Calibri"/>
        </w:rPr>
        <w:t>: Compliance Documents - ScholarPath</w:t>
      </w:r>
    </w:p>
    <w:p w14:paraId="110D87C1" w14:textId="77777777" w:rsidR="00406ADF" w:rsidRPr="006F6A7E" w:rsidRDefault="00406ADF" w:rsidP="00406ADF">
      <w:pPr>
        <w:keepNext/>
        <w:rPr>
          <w:rFonts w:ascii="Calibri" w:hAnsi="Calibri" w:cs="Calibri"/>
        </w:rPr>
      </w:pPr>
      <w:r w:rsidRPr="006F6A7E">
        <w:rPr>
          <w:rFonts w:ascii="Calibri" w:hAnsi="Calibri" w:cs="Calibri"/>
          <w:noProof/>
        </w:rPr>
        <w:drawing>
          <wp:inline distT="0" distB="0" distL="0" distR="0" wp14:anchorId="42CC4869" wp14:editId="47199B97">
            <wp:extent cx="5731510" cy="2404110"/>
            <wp:effectExtent l="0" t="0" r="2540" b="0"/>
            <wp:docPr id="1526965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65912" name=""/>
                    <pic:cNvPicPr/>
                  </pic:nvPicPr>
                  <pic:blipFill>
                    <a:blip r:embed="rId30"/>
                    <a:stretch>
                      <a:fillRect/>
                    </a:stretch>
                  </pic:blipFill>
                  <pic:spPr>
                    <a:xfrm>
                      <a:off x="0" y="0"/>
                      <a:ext cx="5731510" cy="2404110"/>
                    </a:xfrm>
                    <a:prstGeom prst="rect">
                      <a:avLst/>
                    </a:prstGeom>
                  </pic:spPr>
                </pic:pic>
              </a:graphicData>
            </a:graphic>
          </wp:inline>
        </w:drawing>
      </w:r>
    </w:p>
    <w:p w14:paraId="4279B775" w14:textId="5809DCBA" w:rsidR="00161F0F" w:rsidRPr="006F6A7E" w:rsidRDefault="00406ADF" w:rsidP="00406ADF">
      <w:pPr>
        <w:pStyle w:val="Caption"/>
        <w:jc w:val="center"/>
        <w:rPr>
          <w:rFonts w:ascii="Calibri" w:hAnsi="Calibri" w:cs="Calibri"/>
        </w:rPr>
      </w:pPr>
      <w:r w:rsidRPr="006F6A7E">
        <w:rPr>
          <w:rFonts w:ascii="Calibri" w:hAnsi="Calibri" w:cs="Calibri"/>
        </w:rPr>
        <w:t xml:space="preserve">Figure </w:t>
      </w:r>
      <w:r w:rsidRPr="006F6A7E">
        <w:rPr>
          <w:rFonts w:ascii="Calibri" w:hAnsi="Calibri" w:cs="Calibri"/>
        </w:rPr>
        <w:fldChar w:fldCharType="begin"/>
      </w:r>
      <w:r w:rsidRPr="006F6A7E">
        <w:rPr>
          <w:rFonts w:ascii="Calibri" w:hAnsi="Calibri" w:cs="Calibri"/>
        </w:rPr>
        <w:instrText xml:space="preserve"> SEQ Figure \* ARABIC </w:instrText>
      </w:r>
      <w:r w:rsidRPr="006F6A7E">
        <w:rPr>
          <w:rFonts w:ascii="Calibri" w:hAnsi="Calibri" w:cs="Calibri"/>
        </w:rPr>
        <w:fldChar w:fldCharType="separate"/>
      </w:r>
      <w:r w:rsidRPr="006F6A7E">
        <w:rPr>
          <w:rFonts w:ascii="Calibri" w:hAnsi="Calibri" w:cs="Calibri"/>
        </w:rPr>
        <w:fldChar w:fldCharType="end"/>
      </w:r>
      <w:r w:rsidRPr="006F6A7E">
        <w:rPr>
          <w:rFonts w:ascii="Calibri" w:hAnsi="Calibri" w:cs="Calibri"/>
        </w:rPr>
        <w:t xml:space="preserve">: Compliance Documents </w:t>
      </w:r>
      <w:r w:rsidR="00BC2352">
        <w:rPr>
          <w:rFonts w:ascii="Calibri" w:hAnsi="Calibri" w:cs="Calibri"/>
        </w:rPr>
        <w:t>–</w:t>
      </w:r>
      <w:r w:rsidRPr="006F6A7E">
        <w:rPr>
          <w:rFonts w:ascii="Calibri" w:hAnsi="Calibri" w:cs="Calibri"/>
        </w:rPr>
        <w:t xml:space="preserve"> District</w:t>
      </w:r>
    </w:p>
    <w:p w14:paraId="3F39EF23" w14:textId="0A3D81D3" w:rsidR="00BC2352" w:rsidRPr="00BC2352" w:rsidRDefault="007E5A1E" w:rsidP="00BC2352">
      <w:pPr>
        <w:rPr>
          <w:lang w:val="en-US"/>
        </w:rPr>
      </w:pPr>
      <w:r w:rsidRPr="007E5A1E">
        <w:rPr>
          <w:noProof/>
          <w:lang w:val="en-US"/>
        </w:rPr>
        <w:drawing>
          <wp:inline distT="0" distB="0" distL="0" distR="0" wp14:anchorId="74AA2430" wp14:editId="4998AFB3">
            <wp:extent cx="5731510" cy="4663440"/>
            <wp:effectExtent l="0" t="0" r="2540" b="3810"/>
            <wp:docPr id="2066288863"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88863" name="Picture 1" descr="A screenshot of a document&#10;&#10;AI-generated content may be incorrect."/>
                    <pic:cNvPicPr/>
                  </pic:nvPicPr>
                  <pic:blipFill>
                    <a:blip r:embed="rId31"/>
                    <a:stretch>
                      <a:fillRect/>
                    </a:stretch>
                  </pic:blipFill>
                  <pic:spPr>
                    <a:xfrm>
                      <a:off x="0" y="0"/>
                      <a:ext cx="5731510" cy="4663440"/>
                    </a:xfrm>
                    <a:prstGeom prst="rect">
                      <a:avLst/>
                    </a:prstGeom>
                  </pic:spPr>
                </pic:pic>
              </a:graphicData>
            </a:graphic>
          </wp:inline>
        </w:drawing>
      </w:r>
    </w:p>
    <w:p w14:paraId="3F4E4C83" w14:textId="77777777" w:rsidR="00406ADF" w:rsidRPr="006F6A7E" w:rsidRDefault="00406ADF" w:rsidP="00406ADF">
      <w:pPr>
        <w:keepNext/>
        <w:rPr>
          <w:rFonts w:ascii="Calibri" w:hAnsi="Calibri" w:cs="Calibri"/>
        </w:rPr>
      </w:pPr>
      <w:r w:rsidRPr="006F6A7E">
        <w:rPr>
          <w:rFonts w:ascii="Calibri" w:hAnsi="Calibri" w:cs="Calibri"/>
          <w:noProof/>
        </w:rPr>
        <w:drawing>
          <wp:inline distT="0" distB="0" distL="0" distR="0" wp14:anchorId="4B7E7A39" wp14:editId="67A8EF4D">
            <wp:extent cx="5731510" cy="2610485"/>
            <wp:effectExtent l="0" t="0" r="2540" b="0"/>
            <wp:docPr id="139273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737679" name=""/>
                    <pic:cNvPicPr/>
                  </pic:nvPicPr>
                  <pic:blipFill>
                    <a:blip r:embed="rId32"/>
                    <a:stretch>
                      <a:fillRect/>
                    </a:stretch>
                  </pic:blipFill>
                  <pic:spPr>
                    <a:xfrm>
                      <a:off x="0" y="0"/>
                      <a:ext cx="5731510" cy="2610485"/>
                    </a:xfrm>
                    <a:prstGeom prst="rect">
                      <a:avLst/>
                    </a:prstGeom>
                  </pic:spPr>
                </pic:pic>
              </a:graphicData>
            </a:graphic>
          </wp:inline>
        </w:drawing>
      </w:r>
    </w:p>
    <w:p w14:paraId="39DA1B40" w14:textId="175D002C" w:rsidR="00406ADF" w:rsidRPr="006F6A7E" w:rsidRDefault="00406ADF" w:rsidP="00406ADF">
      <w:pPr>
        <w:pStyle w:val="Caption"/>
        <w:jc w:val="center"/>
        <w:rPr>
          <w:rFonts w:ascii="Calibri" w:hAnsi="Calibri" w:cs="Calibri"/>
        </w:rPr>
      </w:pPr>
      <w:r w:rsidRPr="006F6A7E">
        <w:rPr>
          <w:rFonts w:ascii="Calibri" w:hAnsi="Calibri" w:cs="Calibri"/>
        </w:rPr>
        <w:t xml:space="preserve">Figure </w:t>
      </w:r>
      <w:r w:rsidRPr="006F6A7E">
        <w:rPr>
          <w:rFonts w:ascii="Calibri" w:hAnsi="Calibri" w:cs="Calibri"/>
        </w:rPr>
        <w:fldChar w:fldCharType="begin"/>
      </w:r>
      <w:r w:rsidRPr="006F6A7E">
        <w:rPr>
          <w:rFonts w:ascii="Calibri" w:hAnsi="Calibri" w:cs="Calibri"/>
        </w:rPr>
        <w:instrText xml:space="preserve"> SEQ Figure \* ARABIC </w:instrText>
      </w:r>
      <w:r w:rsidRPr="006F6A7E">
        <w:rPr>
          <w:rFonts w:ascii="Calibri" w:hAnsi="Calibri" w:cs="Calibri"/>
        </w:rPr>
        <w:fldChar w:fldCharType="separate"/>
      </w:r>
      <w:r w:rsidRPr="006F6A7E">
        <w:rPr>
          <w:rFonts w:ascii="Calibri" w:hAnsi="Calibri" w:cs="Calibri"/>
        </w:rPr>
        <w:fldChar w:fldCharType="end"/>
      </w:r>
      <w:r w:rsidRPr="006F6A7E">
        <w:rPr>
          <w:rFonts w:ascii="Calibri" w:hAnsi="Calibri" w:cs="Calibri"/>
        </w:rPr>
        <w:t>: Compliance Documents - Schools</w:t>
      </w:r>
    </w:p>
    <w:p w14:paraId="58F7B849" w14:textId="77777777" w:rsidR="00406ADF" w:rsidRPr="006F6A7E" w:rsidRDefault="00406ADF" w:rsidP="00406ADF">
      <w:pPr>
        <w:keepNext/>
        <w:rPr>
          <w:rFonts w:ascii="Calibri" w:hAnsi="Calibri" w:cs="Calibri"/>
        </w:rPr>
      </w:pPr>
      <w:r w:rsidRPr="006F6A7E">
        <w:rPr>
          <w:rFonts w:ascii="Calibri" w:hAnsi="Calibri" w:cs="Calibri"/>
          <w:noProof/>
        </w:rPr>
        <w:drawing>
          <wp:inline distT="0" distB="0" distL="0" distR="0" wp14:anchorId="1BE27B86" wp14:editId="113081BD">
            <wp:extent cx="5731510" cy="2698115"/>
            <wp:effectExtent l="0" t="0" r="2540" b="6985"/>
            <wp:docPr id="1491805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05337" name=""/>
                    <pic:cNvPicPr/>
                  </pic:nvPicPr>
                  <pic:blipFill>
                    <a:blip r:embed="rId33"/>
                    <a:stretch>
                      <a:fillRect/>
                    </a:stretch>
                  </pic:blipFill>
                  <pic:spPr>
                    <a:xfrm>
                      <a:off x="0" y="0"/>
                      <a:ext cx="5731510" cy="2698115"/>
                    </a:xfrm>
                    <a:prstGeom prst="rect">
                      <a:avLst/>
                    </a:prstGeom>
                  </pic:spPr>
                </pic:pic>
              </a:graphicData>
            </a:graphic>
          </wp:inline>
        </w:drawing>
      </w:r>
    </w:p>
    <w:p w14:paraId="60C857FB" w14:textId="65DC4850" w:rsidR="00406ADF" w:rsidRPr="006F6A7E" w:rsidRDefault="00406ADF" w:rsidP="00406ADF">
      <w:pPr>
        <w:pStyle w:val="Caption"/>
        <w:jc w:val="center"/>
        <w:rPr>
          <w:rFonts w:ascii="Calibri" w:hAnsi="Calibri" w:cs="Calibri"/>
        </w:rPr>
      </w:pPr>
      <w:r w:rsidRPr="006F6A7E">
        <w:rPr>
          <w:rFonts w:ascii="Calibri" w:hAnsi="Calibri" w:cs="Calibri"/>
        </w:rPr>
        <w:t xml:space="preserve">Figure </w:t>
      </w:r>
      <w:r w:rsidRPr="006F6A7E">
        <w:rPr>
          <w:rFonts w:ascii="Calibri" w:hAnsi="Calibri" w:cs="Calibri"/>
        </w:rPr>
        <w:fldChar w:fldCharType="begin"/>
      </w:r>
      <w:r w:rsidRPr="006F6A7E">
        <w:rPr>
          <w:rFonts w:ascii="Calibri" w:hAnsi="Calibri" w:cs="Calibri"/>
        </w:rPr>
        <w:instrText xml:space="preserve"> SEQ Figure \* ARABIC </w:instrText>
      </w:r>
      <w:r w:rsidRPr="006F6A7E">
        <w:rPr>
          <w:rFonts w:ascii="Calibri" w:hAnsi="Calibri" w:cs="Calibri"/>
        </w:rPr>
        <w:fldChar w:fldCharType="separate"/>
      </w:r>
      <w:r w:rsidRPr="006F6A7E">
        <w:rPr>
          <w:rFonts w:ascii="Calibri" w:hAnsi="Calibri" w:cs="Calibri"/>
        </w:rPr>
        <w:fldChar w:fldCharType="end"/>
      </w:r>
      <w:r w:rsidRPr="006F6A7E">
        <w:rPr>
          <w:rFonts w:ascii="Calibri" w:hAnsi="Calibri" w:cs="Calibri"/>
        </w:rPr>
        <w:t>: Compliance Documents - Audit Trail</w:t>
      </w:r>
    </w:p>
    <w:p w14:paraId="649CF881" w14:textId="66DE87BD" w:rsidR="00F0125E" w:rsidRPr="00E57FB2" w:rsidRDefault="00F0125E" w:rsidP="00E57FB2">
      <w:pPr>
        <w:spacing w:before="100" w:beforeAutospacing="1" w:after="100" w:afterAutospacing="1"/>
        <w:outlineLvl w:val="2"/>
        <w:rPr>
          <w:rFonts w:ascii="Calibri" w:hAnsi="Calibri" w:cs="Calibri"/>
          <w:b/>
          <w:sz w:val="27"/>
          <w:szCs w:val="27"/>
        </w:rPr>
      </w:pPr>
      <w:r w:rsidRPr="00E57FB2">
        <w:rPr>
          <w:rFonts w:ascii="Calibri" w:hAnsi="Calibri" w:cs="Calibri"/>
          <w:b/>
          <w:sz w:val="27"/>
          <w:szCs w:val="27"/>
        </w:rPr>
        <w:t>Involved APIs (Updated)</w:t>
      </w:r>
    </w:p>
    <w:p w14:paraId="74F65BE7" w14:textId="77777777" w:rsidR="00F0125E" w:rsidRPr="00E57FB2" w:rsidRDefault="00F0125E" w:rsidP="00E57FB2">
      <w:pPr>
        <w:rPr>
          <w:rFonts w:ascii="Calibri" w:hAnsi="Calibri" w:cs="Calibri"/>
        </w:rPr>
      </w:pPr>
      <w:r w:rsidRPr="00E57FB2">
        <w:rPr>
          <w:rFonts w:ascii="Calibri" w:hAnsi="Calibri" w:cs="Calibri"/>
        </w:rPr>
        <w:t>District Document APIs</w:t>
      </w:r>
    </w:p>
    <w:p w14:paraId="6F37F4C7" w14:textId="77777777" w:rsidR="00E57FB2" w:rsidRPr="00B149C1" w:rsidRDefault="00E57FB2" w:rsidP="00E57FB2">
      <w:pPr>
        <w:rPr>
          <w:rFonts w:ascii="Calibri" w:hAnsi="Calibri" w:cs="Calibri"/>
        </w:rPr>
      </w:pPr>
    </w:p>
    <w:tbl>
      <w:tblPr>
        <w:tblStyle w:val="TableGrid"/>
        <w:tblW w:w="0" w:type="auto"/>
        <w:tblLook w:val="04A0" w:firstRow="1" w:lastRow="0" w:firstColumn="1" w:lastColumn="0" w:noHBand="0" w:noVBand="1"/>
      </w:tblPr>
      <w:tblGrid>
        <w:gridCol w:w="1980"/>
        <w:gridCol w:w="4496"/>
        <w:gridCol w:w="2540"/>
      </w:tblGrid>
      <w:tr w:rsidR="00F0125E" w:rsidRPr="00C65D82" w14:paraId="066AF2F9" w14:textId="77777777" w:rsidTr="00E57FB2">
        <w:tc>
          <w:tcPr>
            <w:tcW w:w="0" w:type="auto"/>
            <w:hideMark/>
          </w:tcPr>
          <w:p w14:paraId="2A30B477" w14:textId="77777777" w:rsidR="00F0125E" w:rsidRPr="00B149C1" w:rsidRDefault="00F0125E">
            <w:pPr>
              <w:pStyle w:val="p1"/>
              <w:jc w:val="center"/>
              <w:rPr>
                <w:rFonts w:ascii="Calibri" w:hAnsi="Calibri" w:cs="Calibri"/>
                <w:b/>
              </w:rPr>
            </w:pPr>
            <w:r w:rsidRPr="00B149C1">
              <w:rPr>
                <w:rFonts w:ascii="Calibri" w:hAnsi="Calibri" w:cs="Calibri"/>
                <w:b/>
              </w:rPr>
              <w:t>API Name</w:t>
            </w:r>
          </w:p>
        </w:tc>
        <w:tc>
          <w:tcPr>
            <w:tcW w:w="0" w:type="auto"/>
            <w:hideMark/>
          </w:tcPr>
          <w:p w14:paraId="29880356" w14:textId="77777777" w:rsidR="00F0125E" w:rsidRPr="00B149C1" w:rsidRDefault="00F0125E">
            <w:pPr>
              <w:pStyle w:val="p1"/>
              <w:jc w:val="center"/>
              <w:rPr>
                <w:rFonts w:ascii="Calibri" w:hAnsi="Calibri" w:cs="Calibri"/>
                <w:b/>
              </w:rPr>
            </w:pPr>
            <w:r w:rsidRPr="00B149C1">
              <w:rPr>
                <w:rFonts w:ascii="Calibri" w:hAnsi="Calibri" w:cs="Calibri"/>
                <w:b/>
              </w:rPr>
              <w:t>Endpoint</w:t>
            </w:r>
          </w:p>
        </w:tc>
        <w:tc>
          <w:tcPr>
            <w:tcW w:w="0" w:type="auto"/>
            <w:hideMark/>
          </w:tcPr>
          <w:p w14:paraId="61F4C65E" w14:textId="77777777" w:rsidR="00F0125E" w:rsidRPr="00B149C1" w:rsidRDefault="00F0125E">
            <w:pPr>
              <w:pStyle w:val="p1"/>
              <w:jc w:val="center"/>
              <w:rPr>
                <w:rFonts w:ascii="Calibri" w:hAnsi="Calibri" w:cs="Calibri"/>
                <w:b/>
              </w:rPr>
            </w:pPr>
            <w:r w:rsidRPr="00B149C1">
              <w:rPr>
                <w:rFonts w:ascii="Calibri" w:hAnsi="Calibri" w:cs="Calibri"/>
                <w:b/>
              </w:rPr>
              <w:t>Description</w:t>
            </w:r>
          </w:p>
        </w:tc>
      </w:tr>
      <w:tr w:rsidR="00F0125E" w:rsidRPr="00C65D82" w14:paraId="12EFE492" w14:textId="77777777" w:rsidTr="00E57FB2">
        <w:tc>
          <w:tcPr>
            <w:tcW w:w="0" w:type="auto"/>
            <w:hideMark/>
          </w:tcPr>
          <w:p w14:paraId="4FF7E05F" w14:textId="77777777" w:rsidR="00F0125E" w:rsidRPr="00B149C1" w:rsidRDefault="00F0125E">
            <w:pPr>
              <w:pStyle w:val="p1"/>
              <w:rPr>
                <w:rFonts w:ascii="Calibri" w:hAnsi="Calibri" w:cs="Calibri"/>
              </w:rPr>
            </w:pPr>
            <w:r w:rsidRPr="00B149C1">
              <w:rPr>
                <w:rFonts w:ascii="Calibri" w:hAnsi="Calibri" w:cs="Calibri"/>
              </w:rPr>
              <w:t>Get District Documents</w:t>
            </w:r>
          </w:p>
        </w:tc>
        <w:tc>
          <w:tcPr>
            <w:tcW w:w="0" w:type="auto"/>
            <w:hideMark/>
          </w:tcPr>
          <w:p w14:paraId="736772E7" w14:textId="77777777" w:rsidR="00F0125E" w:rsidRPr="00B149C1" w:rsidRDefault="00F0125E">
            <w:pPr>
              <w:pStyle w:val="p1"/>
              <w:rPr>
                <w:rFonts w:ascii="Calibri" w:hAnsi="Calibri" w:cs="Calibri"/>
              </w:rPr>
            </w:pPr>
            <w:r w:rsidRPr="00B149C1">
              <w:rPr>
                <w:rFonts w:ascii="Calibri" w:hAnsi="Calibri" w:cs="Calibri"/>
              </w:rPr>
              <w:t>GET /</w:t>
            </w:r>
            <w:proofErr w:type="spellStart"/>
            <w:r w:rsidRPr="00B149C1">
              <w:rPr>
                <w:rFonts w:ascii="Calibri" w:hAnsi="Calibri" w:cs="Calibri"/>
              </w:rPr>
              <w:t>api</w:t>
            </w:r>
            <w:proofErr w:type="spellEnd"/>
            <w:r w:rsidRPr="00B149C1">
              <w:rPr>
                <w:rFonts w:ascii="Calibri" w:hAnsi="Calibri" w:cs="Calibri"/>
              </w:rPr>
              <w:t>/districts/{id}/documents</w:t>
            </w:r>
          </w:p>
        </w:tc>
        <w:tc>
          <w:tcPr>
            <w:tcW w:w="0" w:type="auto"/>
            <w:hideMark/>
          </w:tcPr>
          <w:p w14:paraId="62AFF250" w14:textId="77777777" w:rsidR="00F0125E" w:rsidRPr="00B149C1" w:rsidRDefault="00F0125E">
            <w:pPr>
              <w:pStyle w:val="p1"/>
              <w:rPr>
                <w:rFonts w:ascii="Calibri" w:hAnsi="Calibri" w:cs="Calibri"/>
              </w:rPr>
            </w:pPr>
            <w:r w:rsidRPr="00B149C1">
              <w:rPr>
                <w:rFonts w:ascii="Calibri" w:hAnsi="Calibri" w:cs="Calibri"/>
              </w:rPr>
              <w:t>Retrieves all district-level docs</w:t>
            </w:r>
          </w:p>
        </w:tc>
      </w:tr>
      <w:tr w:rsidR="00F0125E" w:rsidRPr="00C65D82" w14:paraId="181E2FEF" w14:textId="77777777" w:rsidTr="00E57FB2">
        <w:tc>
          <w:tcPr>
            <w:tcW w:w="0" w:type="auto"/>
            <w:hideMark/>
          </w:tcPr>
          <w:p w14:paraId="18207209" w14:textId="77777777" w:rsidR="00F0125E" w:rsidRPr="00B149C1" w:rsidRDefault="00F0125E">
            <w:pPr>
              <w:pStyle w:val="p1"/>
              <w:rPr>
                <w:rFonts w:ascii="Calibri" w:hAnsi="Calibri" w:cs="Calibri"/>
              </w:rPr>
            </w:pPr>
            <w:r w:rsidRPr="00B149C1">
              <w:rPr>
                <w:rFonts w:ascii="Calibri" w:hAnsi="Calibri" w:cs="Calibri"/>
              </w:rPr>
              <w:t>Upload Document</w:t>
            </w:r>
          </w:p>
        </w:tc>
        <w:tc>
          <w:tcPr>
            <w:tcW w:w="0" w:type="auto"/>
            <w:hideMark/>
          </w:tcPr>
          <w:p w14:paraId="2FC37134" w14:textId="77777777" w:rsidR="00F0125E" w:rsidRPr="00B149C1" w:rsidRDefault="00F0125E">
            <w:pPr>
              <w:pStyle w:val="p1"/>
              <w:rPr>
                <w:rFonts w:ascii="Calibri" w:hAnsi="Calibri" w:cs="Calibri"/>
              </w:rPr>
            </w:pPr>
            <w:r w:rsidRPr="00B149C1">
              <w:rPr>
                <w:rFonts w:ascii="Calibri" w:hAnsi="Calibri" w:cs="Calibri"/>
              </w:rPr>
              <w:t>POST /</w:t>
            </w:r>
            <w:proofErr w:type="spellStart"/>
            <w:r w:rsidRPr="00B149C1">
              <w:rPr>
                <w:rFonts w:ascii="Calibri" w:hAnsi="Calibri" w:cs="Calibri"/>
              </w:rPr>
              <w:t>api</w:t>
            </w:r>
            <w:proofErr w:type="spellEnd"/>
            <w:r w:rsidRPr="00B149C1">
              <w:rPr>
                <w:rFonts w:ascii="Calibri" w:hAnsi="Calibri" w:cs="Calibri"/>
              </w:rPr>
              <w:t>/districts/{id}/documents</w:t>
            </w:r>
          </w:p>
        </w:tc>
        <w:tc>
          <w:tcPr>
            <w:tcW w:w="0" w:type="auto"/>
            <w:hideMark/>
          </w:tcPr>
          <w:p w14:paraId="77DA98A0" w14:textId="77777777" w:rsidR="00F0125E" w:rsidRPr="00B149C1" w:rsidRDefault="00F0125E">
            <w:pPr>
              <w:pStyle w:val="p1"/>
              <w:rPr>
                <w:rFonts w:ascii="Calibri" w:hAnsi="Calibri" w:cs="Calibri"/>
              </w:rPr>
            </w:pPr>
            <w:r w:rsidRPr="00B149C1">
              <w:rPr>
                <w:rFonts w:ascii="Calibri" w:hAnsi="Calibri" w:cs="Calibri"/>
              </w:rPr>
              <w:t>Upload/replace document</w:t>
            </w:r>
          </w:p>
        </w:tc>
      </w:tr>
      <w:tr w:rsidR="00F0125E" w:rsidRPr="00C65D82" w14:paraId="7AEC95BE" w14:textId="77777777" w:rsidTr="00E57FB2">
        <w:tc>
          <w:tcPr>
            <w:tcW w:w="0" w:type="auto"/>
            <w:hideMark/>
          </w:tcPr>
          <w:p w14:paraId="59219666" w14:textId="77777777" w:rsidR="00F0125E" w:rsidRPr="00B149C1" w:rsidRDefault="00F0125E">
            <w:pPr>
              <w:pStyle w:val="p1"/>
              <w:rPr>
                <w:rFonts w:ascii="Calibri" w:hAnsi="Calibri" w:cs="Calibri"/>
              </w:rPr>
            </w:pPr>
            <w:r w:rsidRPr="00B149C1">
              <w:rPr>
                <w:rFonts w:ascii="Calibri" w:hAnsi="Calibri" w:cs="Calibri"/>
              </w:rPr>
              <w:t>Delete Document</w:t>
            </w:r>
          </w:p>
        </w:tc>
        <w:tc>
          <w:tcPr>
            <w:tcW w:w="0" w:type="auto"/>
            <w:hideMark/>
          </w:tcPr>
          <w:p w14:paraId="7893B831" w14:textId="77777777" w:rsidR="00F0125E" w:rsidRPr="00B149C1" w:rsidRDefault="00F0125E">
            <w:pPr>
              <w:pStyle w:val="p1"/>
              <w:rPr>
                <w:rFonts w:ascii="Calibri" w:hAnsi="Calibri" w:cs="Calibri"/>
              </w:rPr>
            </w:pPr>
            <w:r w:rsidRPr="00B149C1">
              <w:rPr>
                <w:rFonts w:ascii="Calibri" w:hAnsi="Calibri" w:cs="Calibri"/>
              </w:rPr>
              <w:t>DELETE /</w:t>
            </w:r>
            <w:proofErr w:type="spellStart"/>
            <w:r w:rsidRPr="00B149C1">
              <w:rPr>
                <w:rFonts w:ascii="Calibri" w:hAnsi="Calibri" w:cs="Calibri"/>
              </w:rPr>
              <w:t>api</w:t>
            </w:r>
            <w:proofErr w:type="spellEnd"/>
            <w:r w:rsidRPr="00B149C1">
              <w:rPr>
                <w:rFonts w:ascii="Calibri" w:hAnsi="Calibri" w:cs="Calibri"/>
              </w:rPr>
              <w:t>/districts/{id}/documents/{</w:t>
            </w:r>
            <w:proofErr w:type="spellStart"/>
            <w:r w:rsidRPr="00B149C1">
              <w:rPr>
                <w:rFonts w:ascii="Calibri" w:hAnsi="Calibri" w:cs="Calibri"/>
              </w:rPr>
              <w:t>docId</w:t>
            </w:r>
            <w:proofErr w:type="spellEnd"/>
            <w:r w:rsidRPr="00B149C1">
              <w:rPr>
                <w:rFonts w:ascii="Calibri" w:hAnsi="Calibri" w:cs="Calibri"/>
              </w:rPr>
              <w:t>}</w:t>
            </w:r>
          </w:p>
        </w:tc>
        <w:tc>
          <w:tcPr>
            <w:tcW w:w="0" w:type="auto"/>
            <w:hideMark/>
          </w:tcPr>
          <w:p w14:paraId="560E3AA4" w14:textId="77777777" w:rsidR="00F0125E" w:rsidRPr="00B149C1" w:rsidRDefault="00F0125E">
            <w:pPr>
              <w:pStyle w:val="p1"/>
              <w:rPr>
                <w:rFonts w:ascii="Calibri" w:hAnsi="Calibri" w:cs="Calibri"/>
              </w:rPr>
            </w:pPr>
            <w:r w:rsidRPr="00B149C1">
              <w:rPr>
                <w:rFonts w:ascii="Calibri" w:hAnsi="Calibri" w:cs="Calibri"/>
              </w:rPr>
              <w:t>Delete allowed doc</w:t>
            </w:r>
          </w:p>
        </w:tc>
      </w:tr>
      <w:tr w:rsidR="00F0125E" w:rsidRPr="00C65D82" w14:paraId="04C71605" w14:textId="77777777" w:rsidTr="00E57FB2">
        <w:tc>
          <w:tcPr>
            <w:tcW w:w="0" w:type="auto"/>
            <w:hideMark/>
          </w:tcPr>
          <w:p w14:paraId="61399701" w14:textId="77777777" w:rsidR="00F0125E" w:rsidRPr="00B149C1" w:rsidRDefault="00F0125E">
            <w:pPr>
              <w:pStyle w:val="p1"/>
              <w:rPr>
                <w:rFonts w:ascii="Calibri" w:hAnsi="Calibri" w:cs="Calibri"/>
              </w:rPr>
            </w:pPr>
            <w:r w:rsidRPr="00B149C1">
              <w:rPr>
                <w:rFonts w:ascii="Calibri" w:hAnsi="Calibri" w:cs="Calibri"/>
              </w:rPr>
              <w:t>Approve Document</w:t>
            </w:r>
          </w:p>
        </w:tc>
        <w:tc>
          <w:tcPr>
            <w:tcW w:w="0" w:type="auto"/>
            <w:hideMark/>
          </w:tcPr>
          <w:p w14:paraId="7962DA4D" w14:textId="77777777" w:rsidR="00F0125E" w:rsidRPr="00B149C1" w:rsidRDefault="00F0125E">
            <w:pPr>
              <w:pStyle w:val="p1"/>
              <w:rPr>
                <w:rFonts w:ascii="Calibri" w:hAnsi="Calibri" w:cs="Calibri"/>
              </w:rPr>
            </w:pPr>
            <w:r w:rsidRPr="00B149C1">
              <w:rPr>
                <w:rFonts w:ascii="Calibri" w:hAnsi="Calibri" w:cs="Calibri"/>
              </w:rPr>
              <w:t>POST /</w:t>
            </w:r>
            <w:proofErr w:type="spellStart"/>
            <w:r w:rsidRPr="00B149C1">
              <w:rPr>
                <w:rFonts w:ascii="Calibri" w:hAnsi="Calibri" w:cs="Calibri"/>
              </w:rPr>
              <w:t>api</w:t>
            </w:r>
            <w:proofErr w:type="spellEnd"/>
            <w:r w:rsidRPr="00B149C1">
              <w:rPr>
                <w:rFonts w:ascii="Calibri" w:hAnsi="Calibri" w:cs="Calibri"/>
              </w:rPr>
              <w:t>/admin/documents/{</w:t>
            </w:r>
            <w:proofErr w:type="spellStart"/>
            <w:r w:rsidRPr="00B149C1">
              <w:rPr>
                <w:rFonts w:ascii="Calibri" w:hAnsi="Calibri" w:cs="Calibri"/>
              </w:rPr>
              <w:t>docId</w:t>
            </w:r>
            <w:proofErr w:type="spellEnd"/>
            <w:r w:rsidRPr="00B149C1">
              <w:rPr>
                <w:rFonts w:ascii="Calibri" w:hAnsi="Calibri" w:cs="Calibri"/>
              </w:rPr>
              <w:t>}/approve</w:t>
            </w:r>
          </w:p>
        </w:tc>
        <w:tc>
          <w:tcPr>
            <w:tcW w:w="0" w:type="auto"/>
            <w:hideMark/>
          </w:tcPr>
          <w:p w14:paraId="605DAD1D" w14:textId="77777777" w:rsidR="00F0125E" w:rsidRPr="00B149C1" w:rsidRDefault="00F0125E">
            <w:pPr>
              <w:pStyle w:val="p1"/>
              <w:rPr>
                <w:rFonts w:ascii="Calibri" w:hAnsi="Calibri" w:cs="Calibri"/>
              </w:rPr>
            </w:pPr>
            <w:r w:rsidRPr="00B149C1">
              <w:rPr>
                <w:rFonts w:ascii="Calibri" w:hAnsi="Calibri" w:cs="Calibri"/>
              </w:rPr>
              <w:t>Admin verification</w:t>
            </w:r>
          </w:p>
        </w:tc>
      </w:tr>
      <w:tr w:rsidR="00F0125E" w:rsidRPr="00C65D82" w14:paraId="659FAE78" w14:textId="77777777" w:rsidTr="00E57FB2">
        <w:tc>
          <w:tcPr>
            <w:tcW w:w="0" w:type="auto"/>
            <w:hideMark/>
          </w:tcPr>
          <w:p w14:paraId="64A4612E" w14:textId="77777777" w:rsidR="00F0125E" w:rsidRPr="00B149C1" w:rsidRDefault="00F0125E">
            <w:pPr>
              <w:pStyle w:val="p1"/>
              <w:rPr>
                <w:rFonts w:ascii="Calibri" w:hAnsi="Calibri" w:cs="Calibri"/>
              </w:rPr>
            </w:pPr>
            <w:r w:rsidRPr="00B149C1">
              <w:rPr>
                <w:rFonts w:ascii="Calibri" w:hAnsi="Calibri" w:cs="Calibri"/>
              </w:rPr>
              <w:t>Reject Document</w:t>
            </w:r>
          </w:p>
        </w:tc>
        <w:tc>
          <w:tcPr>
            <w:tcW w:w="0" w:type="auto"/>
            <w:hideMark/>
          </w:tcPr>
          <w:p w14:paraId="113117BA" w14:textId="77777777" w:rsidR="00F0125E" w:rsidRPr="00B149C1" w:rsidRDefault="00F0125E">
            <w:pPr>
              <w:pStyle w:val="p1"/>
              <w:rPr>
                <w:rFonts w:ascii="Calibri" w:hAnsi="Calibri" w:cs="Calibri"/>
              </w:rPr>
            </w:pPr>
            <w:r w:rsidRPr="00B149C1">
              <w:rPr>
                <w:rFonts w:ascii="Calibri" w:hAnsi="Calibri" w:cs="Calibri"/>
              </w:rPr>
              <w:t>POST /</w:t>
            </w:r>
            <w:proofErr w:type="spellStart"/>
            <w:r w:rsidRPr="00B149C1">
              <w:rPr>
                <w:rFonts w:ascii="Calibri" w:hAnsi="Calibri" w:cs="Calibri"/>
              </w:rPr>
              <w:t>api</w:t>
            </w:r>
            <w:proofErr w:type="spellEnd"/>
            <w:r w:rsidRPr="00B149C1">
              <w:rPr>
                <w:rFonts w:ascii="Calibri" w:hAnsi="Calibri" w:cs="Calibri"/>
              </w:rPr>
              <w:t>/admin/documents/{</w:t>
            </w:r>
            <w:proofErr w:type="spellStart"/>
            <w:r w:rsidRPr="00B149C1">
              <w:rPr>
                <w:rFonts w:ascii="Calibri" w:hAnsi="Calibri" w:cs="Calibri"/>
              </w:rPr>
              <w:t>docId</w:t>
            </w:r>
            <w:proofErr w:type="spellEnd"/>
            <w:r w:rsidRPr="00B149C1">
              <w:rPr>
                <w:rFonts w:ascii="Calibri" w:hAnsi="Calibri" w:cs="Calibri"/>
              </w:rPr>
              <w:t>}/reject</w:t>
            </w:r>
          </w:p>
        </w:tc>
        <w:tc>
          <w:tcPr>
            <w:tcW w:w="0" w:type="auto"/>
            <w:hideMark/>
          </w:tcPr>
          <w:p w14:paraId="2367F145" w14:textId="77777777" w:rsidR="00F0125E" w:rsidRPr="00B149C1" w:rsidRDefault="00F0125E">
            <w:pPr>
              <w:pStyle w:val="p1"/>
              <w:rPr>
                <w:rFonts w:ascii="Calibri" w:hAnsi="Calibri" w:cs="Calibri"/>
              </w:rPr>
            </w:pPr>
            <w:r w:rsidRPr="00B149C1">
              <w:rPr>
                <w:rFonts w:ascii="Calibri" w:hAnsi="Calibri" w:cs="Calibri"/>
              </w:rPr>
              <w:t>Mark as rejected</w:t>
            </w:r>
          </w:p>
        </w:tc>
      </w:tr>
    </w:tbl>
    <w:p w14:paraId="39F51998" w14:textId="49C26221" w:rsidR="00F0125E" w:rsidRPr="00B149C1" w:rsidRDefault="00F0125E" w:rsidP="00F0125E">
      <w:pPr>
        <w:rPr>
          <w:rStyle w:val="s1"/>
          <w:rFonts w:ascii="Calibri" w:hAnsi="Calibri" w:cs="Calibri"/>
        </w:rPr>
      </w:pPr>
    </w:p>
    <w:p w14:paraId="0AE3BA8F" w14:textId="77777777" w:rsidR="00F0125E" w:rsidRPr="00B149C1" w:rsidRDefault="00F0125E" w:rsidP="00E57FB2">
      <w:pPr>
        <w:rPr>
          <w:rFonts w:ascii="Calibri" w:eastAsiaTheme="majorEastAsia" w:hAnsi="Calibri" w:cs="Calibri"/>
        </w:rPr>
      </w:pPr>
      <w:r w:rsidRPr="00E57FB2">
        <w:rPr>
          <w:rFonts w:ascii="Calibri" w:hAnsi="Calibri" w:cs="Calibri"/>
        </w:rPr>
        <w:t>School Document APIs</w:t>
      </w:r>
    </w:p>
    <w:tbl>
      <w:tblPr>
        <w:tblStyle w:val="TableGrid"/>
        <w:tblW w:w="0" w:type="auto"/>
        <w:tblLook w:val="04A0" w:firstRow="1" w:lastRow="0" w:firstColumn="1" w:lastColumn="0" w:noHBand="0" w:noVBand="1"/>
      </w:tblPr>
      <w:tblGrid>
        <w:gridCol w:w="1944"/>
        <w:gridCol w:w="4878"/>
        <w:gridCol w:w="2194"/>
      </w:tblGrid>
      <w:tr w:rsidR="00F0125E" w:rsidRPr="00C65D82" w14:paraId="618E7415" w14:textId="77777777" w:rsidTr="00E57FB2">
        <w:tc>
          <w:tcPr>
            <w:tcW w:w="0" w:type="auto"/>
            <w:hideMark/>
          </w:tcPr>
          <w:p w14:paraId="5D78A75C" w14:textId="77777777" w:rsidR="00F0125E" w:rsidRPr="00B149C1" w:rsidRDefault="00F0125E">
            <w:pPr>
              <w:pStyle w:val="p1"/>
              <w:jc w:val="center"/>
              <w:rPr>
                <w:rFonts w:ascii="Calibri" w:hAnsi="Calibri" w:cs="Calibri"/>
                <w:b/>
              </w:rPr>
            </w:pPr>
            <w:r w:rsidRPr="00B149C1">
              <w:rPr>
                <w:rFonts w:ascii="Calibri" w:hAnsi="Calibri" w:cs="Calibri"/>
                <w:b/>
              </w:rPr>
              <w:t>API</w:t>
            </w:r>
          </w:p>
        </w:tc>
        <w:tc>
          <w:tcPr>
            <w:tcW w:w="0" w:type="auto"/>
            <w:hideMark/>
          </w:tcPr>
          <w:p w14:paraId="78B96316" w14:textId="77777777" w:rsidR="00F0125E" w:rsidRPr="00B149C1" w:rsidRDefault="00F0125E">
            <w:pPr>
              <w:pStyle w:val="p1"/>
              <w:jc w:val="center"/>
              <w:rPr>
                <w:rFonts w:ascii="Calibri" w:hAnsi="Calibri" w:cs="Calibri"/>
                <w:b/>
              </w:rPr>
            </w:pPr>
            <w:r w:rsidRPr="00B149C1">
              <w:rPr>
                <w:rFonts w:ascii="Calibri" w:hAnsi="Calibri" w:cs="Calibri"/>
                <w:b/>
              </w:rPr>
              <w:t>Endpoint</w:t>
            </w:r>
          </w:p>
        </w:tc>
        <w:tc>
          <w:tcPr>
            <w:tcW w:w="0" w:type="auto"/>
            <w:hideMark/>
          </w:tcPr>
          <w:p w14:paraId="7B1B4E0E" w14:textId="77777777" w:rsidR="00F0125E" w:rsidRPr="00B149C1" w:rsidRDefault="00F0125E">
            <w:pPr>
              <w:pStyle w:val="p1"/>
              <w:jc w:val="center"/>
              <w:rPr>
                <w:rFonts w:ascii="Calibri" w:hAnsi="Calibri" w:cs="Calibri"/>
                <w:b/>
              </w:rPr>
            </w:pPr>
            <w:r w:rsidRPr="00B149C1">
              <w:rPr>
                <w:rFonts w:ascii="Calibri" w:hAnsi="Calibri" w:cs="Calibri"/>
                <w:b/>
              </w:rPr>
              <w:t>Description</w:t>
            </w:r>
          </w:p>
        </w:tc>
      </w:tr>
      <w:tr w:rsidR="00F0125E" w:rsidRPr="00C65D82" w14:paraId="3E2617EE" w14:textId="77777777" w:rsidTr="00E57FB2">
        <w:tc>
          <w:tcPr>
            <w:tcW w:w="0" w:type="auto"/>
            <w:hideMark/>
          </w:tcPr>
          <w:p w14:paraId="3108335B" w14:textId="77777777" w:rsidR="00F0125E" w:rsidRPr="00B149C1" w:rsidRDefault="00F0125E">
            <w:pPr>
              <w:pStyle w:val="p1"/>
              <w:rPr>
                <w:rFonts w:ascii="Calibri" w:hAnsi="Calibri" w:cs="Calibri"/>
              </w:rPr>
            </w:pPr>
            <w:r w:rsidRPr="00B149C1">
              <w:rPr>
                <w:rFonts w:ascii="Calibri" w:hAnsi="Calibri" w:cs="Calibri"/>
              </w:rPr>
              <w:t>Get School Documents</w:t>
            </w:r>
          </w:p>
        </w:tc>
        <w:tc>
          <w:tcPr>
            <w:tcW w:w="0" w:type="auto"/>
            <w:hideMark/>
          </w:tcPr>
          <w:p w14:paraId="22A6E8DA" w14:textId="77777777" w:rsidR="00F0125E" w:rsidRPr="00B149C1" w:rsidRDefault="00F0125E">
            <w:pPr>
              <w:pStyle w:val="p1"/>
              <w:rPr>
                <w:rFonts w:ascii="Calibri" w:hAnsi="Calibri" w:cs="Calibri"/>
              </w:rPr>
            </w:pPr>
            <w:r w:rsidRPr="00B149C1">
              <w:rPr>
                <w:rFonts w:ascii="Calibri" w:hAnsi="Calibri" w:cs="Calibri"/>
              </w:rPr>
              <w:t>GET /</w:t>
            </w:r>
            <w:proofErr w:type="spellStart"/>
            <w:r w:rsidRPr="00B149C1">
              <w:rPr>
                <w:rFonts w:ascii="Calibri" w:hAnsi="Calibri" w:cs="Calibri"/>
              </w:rPr>
              <w:t>api</w:t>
            </w:r>
            <w:proofErr w:type="spellEnd"/>
            <w:r w:rsidRPr="00B149C1">
              <w:rPr>
                <w:rFonts w:ascii="Calibri" w:hAnsi="Calibri" w:cs="Calibri"/>
              </w:rPr>
              <w:t>/schools/{</w:t>
            </w:r>
            <w:proofErr w:type="spellStart"/>
            <w:r w:rsidRPr="00B149C1">
              <w:rPr>
                <w:rFonts w:ascii="Calibri" w:hAnsi="Calibri" w:cs="Calibri"/>
              </w:rPr>
              <w:t>schoolId</w:t>
            </w:r>
            <w:proofErr w:type="spellEnd"/>
            <w:r w:rsidRPr="00B149C1">
              <w:rPr>
                <w:rFonts w:ascii="Calibri" w:hAnsi="Calibri" w:cs="Calibri"/>
              </w:rPr>
              <w:t>}/documents</w:t>
            </w:r>
          </w:p>
        </w:tc>
        <w:tc>
          <w:tcPr>
            <w:tcW w:w="0" w:type="auto"/>
            <w:hideMark/>
          </w:tcPr>
          <w:p w14:paraId="783FAEE9" w14:textId="77777777" w:rsidR="00F0125E" w:rsidRPr="00B149C1" w:rsidRDefault="00F0125E">
            <w:pPr>
              <w:pStyle w:val="p1"/>
              <w:rPr>
                <w:rFonts w:ascii="Calibri" w:hAnsi="Calibri" w:cs="Calibri"/>
              </w:rPr>
            </w:pPr>
            <w:r w:rsidRPr="00B149C1">
              <w:rPr>
                <w:rFonts w:ascii="Calibri" w:hAnsi="Calibri" w:cs="Calibri"/>
              </w:rPr>
              <w:t>Get all school-level docs</w:t>
            </w:r>
          </w:p>
        </w:tc>
      </w:tr>
      <w:tr w:rsidR="00F0125E" w:rsidRPr="00C65D82" w14:paraId="7F8851F2" w14:textId="77777777" w:rsidTr="00E57FB2">
        <w:tc>
          <w:tcPr>
            <w:tcW w:w="0" w:type="auto"/>
            <w:hideMark/>
          </w:tcPr>
          <w:p w14:paraId="5670E5E5" w14:textId="77777777" w:rsidR="00F0125E" w:rsidRPr="00B149C1" w:rsidRDefault="00F0125E">
            <w:pPr>
              <w:pStyle w:val="p1"/>
              <w:rPr>
                <w:rFonts w:ascii="Calibri" w:hAnsi="Calibri" w:cs="Calibri"/>
              </w:rPr>
            </w:pPr>
            <w:r w:rsidRPr="00B149C1">
              <w:rPr>
                <w:rFonts w:ascii="Calibri" w:hAnsi="Calibri" w:cs="Calibri"/>
              </w:rPr>
              <w:t>Upload School Doc</w:t>
            </w:r>
          </w:p>
        </w:tc>
        <w:tc>
          <w:tcPr>
            <w:tcW w:w="0" w:type="auto"/>
            <w:hideMark/>
          </w:tcPr>
          <w:p w14:paraId="44305344" w14:textId="77777777" w:rsidR="00F0125E" w:rsidRPr="00B149C1" w:rsidRDefault="00F0125E">
            <w:pPr>
              <w:pStyle w:val="p1"/>
              <w:rPr>
                <w:rFonts w:ascii="Calibri" w:hAnsi="Calibri" w:cs="Calibri"/>
              </w:rPr>
            </w:pPr>
            <w:r w:rsidRPr="00B149C1">
              <w:rPr>
                <w:rFonts w:ascii="Calibri" w:hAnsi="Calibri" w:cs="Calibri"/>
              </w:rPr>
              <w:t>POST /</w:t>
            </w:r>
            <w:proofErr w:type="spellStart"/>
            <w:r w:rsidRPr="00B149C1">
              <w:rPr>
                <w:rFonts w:ascii="Calibri" w:hAnsi="Calibri" w:cs="Calibri"/>
              </w:rPr>
              <w:t>api</w:t>
            </w:r>
            <w:proofErr w:type="spellEnd"/>
            <w:r w:rsidRPr="00B149C1">
              <w:rPr>
                <w:rFonts w:ascii="Calibri" w:hAnsi="Calibri" w:cs="Calibri"/>
              </w:rPr>
              <w:t>/schools/{</w:t>
            </w:r>
            <w:proofErr w:type="spellStart"/>
            <w:r w:rsidRPr="00B149C1">
              <w:rPr>
                <w:rFonts w:ascii="Calibri" w:hAnsi="Calibri" w:cs="Calibri"/>
              </w:rPr>
              <w:t>schoolId</w:t>
            </w:r>
            <w:proofErr w:type="spellEnd"/>
            <w:r w:rsidRPr="00B149C1">
              <w:rPr>
                <w:rFonts w:ascii="Calibri" w:hAnsi="Calibri" w:cs="Calibri"/>
              </w:rPr>
              <w:t>}/documents</w:t>
            </w:r>
          </w:p>
        </w:tc>
        <w:tc>
          <w:tcPr>
            <w:tcW w:w="0" w:type="auto"/>
            <w:hideMark/>
          </w:tcPr>
          <w:p w14:paraId="0CF71FB6" w14:textId="77777777" w:rsidR="00F0125E" w:rsidRPr="00B149C1" w:rsidRDefault="00F0125E">
            <w:pPr>
              <w:pStyle w:val="p1"/>
              <w:rPr>
                <w:rFonts w:ascii="Calibri" w:hAnsi="Calibri" w:cs="Calibri"/>
              </w:rPr>
            </w:pPr>
            <w:r w:rsidRPr="00B149C1">
              <w:rPr>
                <w:rFonts w:ascii="Calibri" w:hAnsi="Calibri" w:cs="Calibri"/>
              </w:rPr>
              <w:t>Upload/replace</w:t>
            </w:r>
          </w:p>
        </w:tc>
      </w:tr>
      <w:tr w:rsidR="00F0125E" w:rsidRPr="00C65D82" w14:paraId="7D451CD8" w14:textId="77777777" w:rsidTr="00E57FB2">
        <w:tc>
          <w:tcPr>
            <w:tcW w:w="0" w:type="auto"/>
            <w:hideMark/>
          </w:tcPr>
          <w:p w14:paraId="2BBCA009" w14:textId="77777777" w:rsidR="00F0125E" w:rsidRPr="00B149C1" w:rsidRDefault="00F0125E">
            <w:pPr>
              <w:pStyle w:val="p1"/>
              <w:rPr>
                <w:rFonts w:ascii="Calibri" w:hAnsi="Calibri" w:cs="Calibri"/>
              </w:rPr>
            </w:pPr>
            <w:r w:rsidRPr="00B149C1">
              <w:rPr>
                <w:rFonts w:ascii="Calibri" w:hAnsi="Calibri" w:cs="Calibri"/>
              </w:rPr>
              <w:t>Delete School Doc</w:t>
            </w:r>
          </w:p>
        </w:tc>
        <w:tc>
          <w:tcPr>
            <w:tcW w:w="0" w:type="auto"/>
            <w:hideMark/>
          </w:tcPr>
          <w:p w14:paraId="7E543B21" w14:textId="77777777" w:rsidR="00F0125E" w:rsidRPr="00B149C1" w:rsidRDefault="00F0125E">
            <w:pPr>
              <w:pStyle w:val="p1"/>
              <w:rPr>
                <w:rFonts w:ascii="Calibri" w:hAnsi="Calibri" w:cs="Calibri"/>
              </w:rPr>
            </w:pPr>
            <w:r w:rsidRPr="00B149C1">
              <w:rPr>
                <w:rFonts w:ascii="Calibri" w:hAnsi="Calibri" w:cs="Calibri"/>
              </w:rPr>
              <w:t>DELETE /</w:t>
            </w:r>
            <w:proofErr w:type="spellStart"/>
            <w:r w:rsidRPr="00B149C1">
              <w:rPr>
                <w:rFonts w:ascii="Calibri" w:hAnsi="Calibri" w:cs="Calibri"/>
              </w:rPr>
              <w:t>api</w:t>
            </w:r>
            <w:proofErr w:type="spellEnd"/>
            <w:r w:rsidRPr="00B149C1">
              <w:rPr>
                <w:rFonts w:ascii="Calibri" w:hAnsi="Calibri" w:cs="Calibri"/>
              </w:rPr>
              <w:t>/schools/{</w:t>
            </w:r>
            <w:proofErr w:type="spellStart"/>
            <w:r w:rsidRPr="00B149C1">
              <w:rPr>
                <w:rFonts w:ascii="Calibri" w:hAnsi="Calibri" w:cs="Calibri"/>
              </w:rPr>
              <w:t>schoolId</w:t>
            </w:r>
            <w:proofErr w:type="spellEnd"/>
            <w:r w:rsidRPr="00B149C1">
              <w:rPr>
                <w:rFonts w:ascii="Calibri" w:hAnsi="Calibri" w:cs="Calibri"/>
              </w:rPr>
              <w:t>}/documents/{</w:t>
            </w:r>
            <w:proofErr w:type="spellStart"/>
            <w:r w:rsidRPr="00B149C1">
              <w:rPr>
                <w:rFonts w:ascii="Calibri" w:hAnsi="Calibri" w:cs="Calibri"/>
              </w:rPr>
              <w:t>docId</w:t>
            </w:r>
            <w:proofErr w:type="spellEnd"/>
            <w:r w:rsidRPr="00B149C1">
              <w:rPr>
                <w:rFonts w:ascii="Calibri" w:hAnsi="Calibri" w:cs="Calibri"/>
              </w:rPr>
              <w:t>}</w:t>
            </w:r>
          </w:p>
        </w:tc>
        <w:tc>
          <w:tcPr>
            <w:tcW w:w="0" w:type="auto"/>
            <w:hideMark/>
          </w:tcPr>
          <w:p w14:paraId="006D543B" w14:textId="77777777" w:rsidR="00F0125E" w:rsidRPr="00B149C1" w:rsidRDefault="00F0125E">
            <w:pPr>
              <w:pStyle w:val="p1"/>
              <w:rPr>
                <w:rFonts w:ascii="Calibri" w:hAnsi="Calibri" w:cs="Calibri"/>
              </w:rPr>
            </w:pPr>
            <w:r w:rsidRPr="00B149C1">
              <w:rPr>
                <w:rFonts w:ascii="Calibri" w:hAnsi="Calibri" w:cs="Calibri"/>
              </w:rPr>
              <w:t>Delete</w:t>
            </w:r>
          </w:p>
        </w:tc>
      </w:tr>
      <w:tr w:rsidR="00F0125E" w:rsidRPr="00C65D82" w14:paraId="7F8D67B6" w14:textId="77777777" w:rsidTr="00E57FB2">
        <w:tc>
          <w:tcPr>
            <w:tcW w:w="0" w:type="auto"/>
            <w:hideMark/>
          </w:tcPr>
          <w:p w14:paraId="5F707A43" w14:textId="77777777" w:rsidR="00F0125E" w:rsidRPr="00B149C1" w:rsidRDefault="00F0125E">
            <w:pPr>
              <w:pStyle w:val="p1"/>
              <w:rPr>
                <w:rFonts w:ascii="Calibri" w:hAnsi="Calibri" w:cs="Calibri"/>
              </w:rPr>
            </w:pPr>
            <w:r w:rsidRPr="00B149C1">
              <w:rPr>
                <w:rFonts w:ascii="Calibri" w:hAnsi="Calibri" w:cs="Calibri"/>
              </w:rPr>
              <w:t>Missing Docs Report</w:t>
            </w:r>
          </w:p>
        </w:tc>
        <w:tc>
          <w:tcPr>
            <w:tcW w:w="0" w:type="auto"/>
            <w:hideMark/>
          </w:tcPr>
          <w:p w14:paraId="790F4204" w14:textId="77777777" w:rsidR="00F0125E" w:rsidRPr="00B149C1" w:rsidRDefault="00F0125E">
            <w:pPr>
              <w:pStyle w:val="p1"/>
              <w:rPr>
                <w:rFonts w:ascii="Calibri" w:hAnsi="Calibri" w:cs="Calibri"/>
              </w:rPr>
            </w:pPr>
            <w:r w:rsidRPr="00B149C1">
              <w:rPr>
                <w:rFonts w:ascii="Calibri" w:hAnsi="Calibri" w:cs="Calibri"/>
              </w:rPr>
              <w:t>GET /</w:t>
            </w:r>
            <w:proofErr w:type="spellStart"/>
            <w:r w:rsidRPr="00B149C1">
              <w:rPr>
                <w:rFonts w:ascii="Calibri" w:hAnsi="Calibri" w:cs="Calibri"/>
              </w:rPr>
              <w:t>api</w:t>
            </w:r>
            <w:proofErr w:type="spellEnd"/>
            <w:r w:rsidRPr="00B149C1">
              <w:rPr>
                <w:rFonts w:ascii="Calibri" w:hAnsi="Calibri" w:cs="Calibri"/>
              </w:rPr>
              <w:t>/districts/{id}/compliance/missing</w:t>
            </w:r>
          </w:p>
        </w:tc>
        <w:tc>
          <w:tcPr>
            <w:tcW w:w="0" w:type="auto"/>
            <w:hideMark/>
          </w:tcPr>
          <w:p w14:paraId="59647FF3" w14:textId="77777777" w:rsidR="00F0125E" w:rsidRPr="00B149C1" w:rsidRDefault="00F0125E">
            <w:pPr>
              <w:pStyle w:val="p1"/>
              <w:rPr>
                <w:rFonts w:ascii="Calibri" w:hAnsi="Calibri" w:cs="Calibri"/>
              </w:rPr>
            </w:pPr>
            <w:r w:rsidRPr="00B149C1">
              <w:rPr>
                <w:rFonts w:ascii="Calibri" w:hAnsi="Calibri" w:cs="Calibri"/>
              </w:rPr>
              <w:t>Drives dashboard alerts</w:t>
            </w:r>
          </w:p>
        </w:tc>
      </w:tr>
    </w:tbl>
    <w:p w14:paraId="6ED0BA88" w14:textId="48B76922" w:rsidR="00F0125E" w:rsidRPr="00B149C1" w:rsidRDefault="00F0125E" w:rsidP="00F0125E">
      <w:pPr>
        <w:rPr>
          <w:rStyle w:val="s1"/>
          <w:rFonts w:ascii="Calibri" w:hAnsi="Calibri" w:cs="Calibri"/>
        </w:rPr>
      </w:pPr>
    </w:p>
    <w:p w14:paraId="5890F88D" w14:textId="77777777" w:rsidR="00F0125E" w:rsidRPr="00B149C1" w:rsidRDefault="00F0125E" w:rsidP="00E57FB2">
      <w:pPr>
        <w:rPr>
          <w:rFonts w:ascii="Calibri" w:eastAsiaTheme="majorEastAsia" w:hAnsi="Calibri" w:cs="Calibri"/>
        </w:rPr>
      </w:pPr>
      <w:r w:rsidRPr="00B149C1">
        <w:rPr>
          <w:rFonts w:ascii="Calibri" w:hAnsi="Calibri" w:cs="Calibri"/>
        </w:rPr>
        <w:t>Audit Trail</w:t>
      </w:r>
    </w:p>
    <w:tbl>
      <w:tblPr>
        <w:tblStyle w:val="TableGrid"/>
        <w:tblW w:w="0" w:type="auto"/>
        <w:tblLook w:val="04A0" w:firstRow="1" w:lastRow="0" w:firstColumn="1" w:lastColumn="0" w:noHBand="0" w:noVBand="1"/>
      </w:tblPr>
      <w:tblGrid>
        <w:gridCol w:w="1578"/>
        <w:gridCol w:w="4139"/>
      </w:tblGrid>
      <w:tr w:rsidR="00F0125E" w:rsidRPr="00C65D82" w14:paraId="30DAF4EC" w14:textId="77777777" w:rsidTr="00E57FB2">
        <w:tc>
          <w:tcPr>
            <w:tcW w:w="0" w:type="auto"/>
            <w:hideMark/>
          </w:tcPr>
          <w:p w14:paraId="4C9C30E2" w14:textId="77777777" w:rsidR="00F0125E" w:rsidRPr="00CF6602" w:rsidRDefault="00F0125E">
            <w:pPr>
              <w:pStyle w:val="p1"/>
              <w:jc w:val="center"/>
              <w:rPr>
                <w:rFonts w:ascii="Calibri" w:hAnsi="Calibri" w:cs="Calibri"/>
                <w:b/>
              </w:rPr>
            </w:pPr>
            <w:r w:rsidRPr="00CF6602">
              <w:rPr>
                <w:rFonts w:ascii="Calibri" w:hAnsi="Calibri" w:cs="Calibri"/>
                <w:b/>
              </w:rPr>
              <w:t>API</w:t>
            </w:r>
          </w:p>
        </w:tc>
        <w:tc>
          <w:tcPr>
            <w:tcW w:w="0" w:type="auto"/>
            <w:hideMark/>
          </w:tcPr>
          <w:p w14:paraId="1F0C2B04" w14:textId="77777777" w:rsidR="00F0125E" w:rsidRPr="00CF6602" w:rsidRDefault="00F0125E">
            <w:pPr>
              <w:pStyle w:val="p1"/>
              <w:jc w:val="center"/>
              <w:rPr>
                <w:rFonts w:ascii="Calibri" w:hAnsi="Calibri" w:cs="Calibri"/>
                <w:b/>
              </w:rPr>
            </w:pPr>
            <w:r w:rsidRPr="00CF6602">
              <w:rPr>
                <w:rFonts w:ascii="Calibri" w:hAnsi="Calibri" w:cs="Calibri"/>
                <w:b/>
              </w:rPr>
              <w:t>Endpoint</w:t>
            </w:r>
          </w:p>
        </w:tc>
      </w:tr>
      <w:tr w:rsidR="00F0125E" w:rsidRPr="00C65D82" w14:paraId="7BB55F94" w14:textId="77777777" w:rsidTr="00E57FB2">
        <w:tc>
          <w:tcPr>
            <w:tcW w:w="0" w:type="auto"/>
            <w:hideMark/>
          </w:tcPr>
          <w:p w14:paraId="5AF2CB9D" w14:textId="77777777" w:rsidR="00F0125E" w:rsidRPr="00CF6602" w:rsidRDefault="00F0125E">
            <w:pPr>
              <w:pStyle w:val="p1"/>
              <w:rPr>
                <w:rFonts w:ascii="Calibri" w:hAnsi="Calibri" w:cs="Calibri"/>
              </w:rPr>
            </w:pPr>
            <w:r w:rsidRPr="00CF6602">
              <w:rPr>
                <w:rFonts w:ascii="Calibri" w:hAnsi="Calibri" w:cs="Calibri"/>
              </w:rPr>
              <w:t>GET Audit Log</w:t>
            </w:r>
          </w:p>
        </w:tc>
        <w:tc>
          <w:tcPr>
            <w:tcW w:w="0" w:type="auto"/>
            <w:hideMark/>
          </w:tcPr>
          <w:p w14:paraId="2F7A239F" w14:textId="77777777" w:rsidR="00F0125E" w:rsidRPr="00CF6602" w:rsidRDefault="00F0125E">
            <w:pPr>
              <w:pStyle w:val="p1"/>
              <w:rPr>
                <w:rFonts w:ascii="Calibri" w:hAnsi="Calibri" w:cs="Calibri"/>
              </w:rPr>
            </w:pPr>
            <w:r w:rsidRPr="00CF6602">
              <w:rPr>
                <w:rFonts w:ascii="Calibri" w:hAnsi="Calibri" w:cs="Calibri"/>
              </w:rPr>
              <w:t>GET /</w:t>
            </w:r>
            <w:proofErr w:type="spellStart"/>
            <w:r w:rsidRPr="00CF6602">
              <w:rPr>
                <w:rFonts w:ascii="Calibri" w:hAnsi="Calibri" w:cs="Calibri"/>
              </w:rPr>
              <w:t>api</w:t>
            </w:r>
            <w:proofErr w:type="spellEnd"/>
            <w:r w:rsidRPr="00CF6602">
              <w:rPr>
                <w:rFonts w:ascii="Calibri" w:hAnsi="Calibri" w:cs="Calibri"/>
              </w:rPr>
              <w:t>/districts/{id}/compliance/audit</w:t>
            </w:r>
          </w:p>
        </w:tc>
      </w:tr>
    </w:tbl>
    <w:p w14:paraId="2EFD9B3F" w14:textId="66DCE631" w:rsidR="00F0125E" w:rsidRPr="00B149C1" w:rsidRDefault="00F0125E" w:rsidP="00F0125E">
      <w:pPr>
        <w:rPr>
          <w:rStyle w:val="s1"/>
          <w:rFonts w:ascii="Calibri" w:hAnsi="Calibri" w:cs="Calibri"/>
        </w:rPr>
      </w:pPr>
    </w:p>
    <w:p w14:paraId="043903DD" w14:textId="74EC9A2B" w:rsidR="004C694F" w:rsidRPr="0059076D" w:rsidRDefault="004C694F" w:rsidP="004C694F">
      <w:pPr>
        <w:rPr>
          <w:rFonts w:ascii="Calibri" w:hAnsi="Calibri" w:cs="Calibri"/>
        </w:rPr>
      </w:pPr>
    </w:p>
    <w:p w14:paraId="21B07256" w14:textId="452CCB5F" w:rsidR="004C694F" w:rsidRPr="0059076D" w:rsidRDefault="004C694F">
      <w:pPr>
        <w:rPr>
          <w:rFonts w:ascii="Calibri" w:hAnsi="Calibri" w:cs="Calibri"/>
          <w:lang w:val="en-US"/>
        </w:rPr>
      </w:pPr>
      <w:r w:rsidRPr="0059076D">
        <w:rPr>
          <w:rFonts w:ascii="Calibri" w:hAnsi="Calibri" w:cs="Calibri"/>
          <w:lang w:val="en-US"/>
        </w:rPr>
        <w:br w:type="page"/>
      </w:r>
    </w:p>
    <w:p w14:paraId="27F4F80B" w14:textId="7B63FB77" w:rsidR="00E3438A" w:rsidRPr="00E3438A" w:rsidRDefault="004C694F" w:rsidP="004C1ED5">
      <w:pPr>
        <w:pStyle w:val="Heading1"/>
        <w:rPr>
          <w:rFonts w:ascii="Calibri" w:eastAsia="Times New Roman" w:hAnsi="Calibri" w:cs="Calibri"/>
        </w:rPr>
      </w:pPr>
      <w:r w:rsidRPr="00B450AE">
        <w:rPr>
          <w:rFonts w:ascii="Calibri" w:eastAsia="Times New Roman" w:hAnsi="Calibri" w:cs="Calibri"/>
        </w:rPr>
        <w:t xml:space="preserve">Use Case </w:t>
      </w:r>
      <w:r w:rsidR="00EB63AA">
        <w:rPr>
          <w:rFonts w:ascii="Calibri" w:eastAsia="Times New Roman" w:hAnsi="Calibri" w:cs="Calibri"/>
        </w:rPr>
        <w:t>5</w:t>
      </w:r>
      <w:r w:rsidRPr="00B450AE">
        <w:rPr>
          <w:rFonts w:ascii="Calibri" w:eastAsia="Times New Roman" w:hAnsi="Calibri" w:cs="Calibri"/>
        </w:rPr>
        <w:t>: Configure and Maintain Data Integrations</w:t>
      </w:r>
    </w:p>
    <w:p w14:paraId="1BF691DE" w14:textId="02740E4E" w:rsidR="00E3438A" w:rsidRPr="00E3438A" w:rsidRDefault="00E3438A" w:rsidP="00E3438A">
      <w:pPr>
        <w:rPr>
          <w:rFonts w:ascii="Calibri" w:hAnsi="Calibri" w:cs="Calibri"/>
        </w:rPr>
      </w:pPr>
    </w:p>
    <w:p w14:paraId="7EEB183C" w14:textId="3D36FF2E" w:rsidR="00E3438A" w:rsidRPr="00E3438A" w:rsidRDefault="00E3438A" w:rsidP="00F34612">
      <w:pPr>
        <w:spacing w:before="100" w:beforeAutospacing="1" w:after="100" w:afterAutospacing="1"/>
        <w:outlineLvl w:val="2"/>
        <w:rPr>
          <w:rFonts w:ascii="Calibri" w:hAnsi="Calibri" w:cs="Calibri"/>
          <w:b/>
          <w:sz w:val="27"/>
          <w:szCs w:val="27"/>
        </w:rPr>
      </w:pPr>
      <w:r w:rsidRPr="00E3438A">
        <w:rPr>
          <w:rFonts w:ascii="Calibri" w:hAnsi="Calibri" w:cs="Calibri"/>
          <w:b/>
          <w:sz w:val="27"/>
          <w:szCs w:val="27"/>
        </w:rPr>
        <w:t>Description</w:t>
      </w:r>
    </w:p>
    <w:p w14:paraId="1C0DB94C"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 xml:space="preserve">This use case defines how the </w:t>
      </w:r>
      <w:r w:rsidRPr="00E3438A">
        <w:rPr>
          <w:rFonts w:ascii="Calibri" w:eastAsiaTheme="majorEastAsia" w:hAnsi="Calibri" w:cs="Calibri"/>
        </w:rPr>
        <w:t>District Tech Lead</w:t>
      </w:r>
      <w:r w:rsidRPr="00E3438A">
        <w:rPr>
          <w:rFonts w:ascii="Calibri" w:hAnsi="Calibri" w:cs="Calibri"/>
        </w:rPr>
        <w:t xml:space="preserve"> configures and maintains </w:t>
      </w:r>
      <w:proofErr w:type="spellStart"/>
      <w:r w:rsidRPr="00E3438A">
        <w:rPr>
          <w:rFonts w:ascii="Calibri" w:hAnsi="Calibri" w:cs="Calibri"/>
        </w:rPr>
        <w:t>ScholarPath’s</w:t>
      </w:r>
      <w:proofErr w:type="spellEnd"/>
      <w:r w:rsidRPr="00E3438A">
        <w:rPr>
          <w:rFonts w:ascii="Calibri" w:hAnsi="Calibri" w:cs="Calibri"/>
        </w:rPr>
        <w:t xml:space="preserve"> SIS data ingestion using either:</w:t>
      </w:r>
    </w:p>
    <w:p w14:paraId="558A6A0E" w14:textId="77777777" w:rsidR="00E3438A" w:rsidRPr="00E3438A" w:rsidRDefault="00E3438A" w:rsidP="004B3FFC">
      <w:pPr>
        <w:numPr>
          <w:ilvl w:val="0"/>
          <w:numId w:val="276"/>
        </w:numPr>
        <w:spacing w:before="100" w:beforeAutospacing="1" w:after="100" w:afterAutospacing="1"/>
        <w:rPr>
          <w:rFonts w:ascii="Calibri" w:hAnsi="Calibri" w:cs="Calibri"/>
        </w:rPr>
      </w:pPr>
      <w:r w:rsidRPr="00E3438A">
        <w:rPr>
          <w:rFonts w:ascii="Calibri" w:hAnsi="Calibri" w:cs="Calibri"/>
        </w:rPr>
        <w:t>Manual CSV Upload</w:t>
      </w:r>
      <w:r w:rsidRPr="00E3438A">
        <w:rPr>
          <w:rFonts w:ascii="Calibri" w:eastAsiaTheme="majorEastAsia" w:hAnsi="Calibri" w:cs="Calibri"/>
        </w:rPr>
        <w:t>, or</w:t>
      </w:r>
    </w:p>
    <w:p w14:paraId="3A1385EF" w14:textId="77777777" w:rsidR="00E3438A" w:rsidRPr="00E3438A" w:rsidRDefault="00E3438A" w:rsidP="004B3FFC">
      <w:pPr>
        <w:numPr>
          <w:ilvl w:val="0"/>
          <w:numId w:val="276"/>
        </w:numPr>
        <w:spacing w:before="100" w:beforeAutospacing="1" w:after="100" w:afterAutospacing="1"/>
        <w:rPr>
          <w:rFonts w:ascii="Calibri" w:hAnsi="Calibri" w:cs="Calibri"/>
        </w:rPr>
      </w:pPr>
      <w:r w:rsidRPr="00E3438A">
        <w:rPr>
          <w:rFonts w:ascii="Calibri" w:hAnsi="Calibri" w:cs="Calibri"/>
        </w:rPr>
        <w:t>Nightly Batch Upload via FTP/SFTP</w:t>
      </w:r>
    </w:p>
    <w:p w14:paraId="1A05FC6A" w14:textId="77777777" w:rsidR="00E3438A" w:rsidRPr="00E3438A" w:rsidRDefault="00E3438A" w:rsidP="00E3438A">
      <w:pPr>
        <w:spacing w:before="100" w:beforeAutospacing="1" w:after="100" w:afterAutospacing="1"/>
        <w:rPr>
          <w:rFonts w:ascii="Calibri" w:hAnsi="Calibri" w:cs="Calibri"/>
        </w:rPr>
      </w:pPr>
    </w:p>
    <w:p w14:paraId="13E9CA43" w14:textId="79BD1F52" w:rsidR="00E3438A" w:rsidRPr="00E3438A" w:rsidRDefault="00E3438A" w:rsidP="00080164">
      <w:pPr>
        <w:spacing w:before="100" w:beforeAutospacing="1" w:after="100" w:afterAutospacing="1"/>
        <w:rPr>
          <w:rFonts w:ascii="Calibri" w:hAnsi="Calibri" w:cs="Calibri"/>
        </w:rPr>
      </w:pPr>
      <w:r w:rsidRPr="00E3438A">
        <w:rPr>
          <w:rFonts w:ascii="Calibri" w:hAnsi="Calibri" w:cs="Calibri"/>
        </w:rPr>
        <w:t xml:space="preserve">The workflows include configuring the data source, testing FTP/SFTP connectivity, selecting the integration method, viewing configuration status, and managing sync settings. It also describes conditional availability of </w:t>
      </w:r>
      <w:r w:rsidRPr="00E3438A">
        <w:rPr>
          <w:rFonts w:ascii="Calibri" w:eastAsiaTheme="majorEastAsia" w:hAnsi="Calibri" w:cs="Calibri"/>
        </w:rPr>
        <w:t>Run Sync Now</w:t>
      </w:r>
      <w:r w:rsidRPr="00E3438A">
        <w:rPr>
          <w:rFonts w:ascii="Calibri" w:hAnsi="Calibri" w:cs="Calibri"/>
        </w:rPr>
        <w:t>, and how the system handles updates to the integration type.</w:t>
      </w:r>
    </w:p>
    <w:p w14:paraId="0B011807" w14:textId="77777777" w:rsidR="00E3438A" w:rsidRPr="00E3438A" w:rsidRDefault="00E3438A" w:rsidP="00F34612">
      <w:pPr>
        <w:spacing w:before="100" w:beforeAutospacing="1" w:after="100" w:afterAutospacing="1"/>
        <w:outlineLvl w:val="2"/>
        <w:rPr>
          <w:rFonts w:ascii="Calibri" w:eastAsiaTheme="majorEastAsia" w:hAnsi="Calibri" w:cs="Calibri"/>
          <w:b/>
          <w:sz w:val="27"/>
          <w:szCs w:val="27"/>
        </w:rPr>
      </w:pPr>
      <w:r w:rsidRPr="00E3438A">
        <w:rPr>
          <w:rFonts w:ascii="Calibri" w:hAnsi="Calibri" w:cs="Calibri"/>
          <w:b/>
          <w:sz w:val="27"/>
          <w:szCs w:val="27"/>
        </w:rPr>
        <w:t>Actors</w:t>
      </w:r>
    </w:p>
    <w:p w14:paraId="0F8680D4" w14:textId="77777777" w:rsidR="00E3438A" w:rsidRPr="00E3438A" w:rsidRDefault="00E3438A" w:rsidP="004B3FFC">
      <w:pPr>
        <w:numPr>
          <w:ilvl w:val="0"/>
          <w:numId w:val="277"/>
        </w:numPr>
        <w:spacing w:before="100" w:beforeAutospacing="1" w:after="100" w:afterAutospacing="1"/>
        <w:rPr>
          <w:rFonts w:ascii="Calibri" w:hAnsi="Calibri" w:cs="Calibri"/>
        </w:rPr>
      </w:pPr>
      <w:r w:rsidRPr="00E3438A">
        <w:rPr>
          <w:rFonts w:ascii="Calibri" w:eastAsiaTheme="majorEastAsia" w:hAnsi="Calibri" w:cs="Calibri"/>
          <w:b/>
        </w:rPr>
        <w:t>Primary Actor:</w:t>
      </w:r>
      <w:r w:rsidRPr="00E3438A">
        <w:rPr>
          <w:rFonts w:ascii="Calibri" w:hAnsi="Calibri" w:cs="Calibri"/>
        </w:rPr>
        <w:t xml:space="preserve"> District Tech Lead</w:t>
      </w:r>
    </w:p>
    <w:p w14:paraId="5387D057" w14:textId="77777777" w:rsidR="00E3438A" w:rsidRPr="00E3438A" w:rsidRDefault="00E3438A" w:rsidP="004B3FFC">
      <w:pPr>
        <w:numPr>
          <w:ilvl w:val="0"/>
          <w:numId w:val="277"/>
        </w:numPr>
        <w:spacing w:before="100" w:beforeAutospacing="1" w:after="100" w:afterAutospacing="1"/>
        <w:rPr>
          <w:rFonts w:ascii="Calibri" w:hAnsi="Calibri" w:cs="Calibri"/>
        </w:rPr>
      </w:pPr>
      <w:r w:rsidRPr="00E3438A">
        <w:rPr>
          <w:rFonts w:ascii="Calibri" w:eastAsiaTheme="majorEastAsia" w:hAnsi="Calibri" w:cs="Calibri"/>
          <w:b/>
        </w:rPr>
        <w:t>Supporting Actors:</w:t>
      </w:r>
      <w:r w:rsidRPr="00E3438A">
        <w:rPr>
          <w:rFonts w:ascii="Calibri" w:hAnsi="Calibri" w:cs="Calibri"/>
        </w:rPr>
        <w:t xml:space="preserve"> ScholarPath Admin (backend monitoring, support)</w:t>
      </w:r>
    </w:p>
    <w:p w14:paraId="5954E0F3" w14:textId="394AC467" w:rsidR="00E3438A" w:rsidRPr="00E3438A" w:rsidRDefault="00E3438A" w:rsidP="004B3FFC">
      <w:pPr>
        <w:numPr>
          <w:ilvl w:val="0"/>
          <w:numId w:val="277"/>
        </w:numPr>
        <w:spacing w:before="100" w:beforeAutospacing="1" w:after="100" w:afterAutospacing="1"/>
        <w:rPr>
          <w:rFonts w:ascii="Calibri" w:hAnsi="Calibri" w:cs="Calibri"/>
        </w:rPr>
      </w:pPr>
      <w:r w:rsidRPr="00E3438A">
        <w:rPr>
          <w:rFonts w:ascii="Calibri" w:eastAsiaTheme="majorEastAsia" w:hAnsi="Calibri" w:cs="Calibri"/>
          <w:b/>
        </w:rPr>
        <w:t>System:</w:t>
      </w:r>
      <w:r w:rsidRPr="00E3438A">
        <w:rPr>
          <w:rFonts w:ascii="Calibri" w:hAnsi="Calibri" w:cs="Calibri"/>
        </w:rPr>
        <w:t xml:space="preserve"> ScholarPath Integration Engine</w:t>
      </w:r>
    </w:p>
    <w:p w14:paraId="3BEFE398" w14:textId="73CF99F2" w:rsidR="00E3438A" w:rsidRPr="00E3438A" w:rsidRDefault="00E3438A" w:rsidP="00F34612">
      <w:pPr>
        <w:spacing w:before="100" w:beforeAutospacing="1" w:after="100" w:afterAutospacing="1"/>
        <w:outlineLvl w:val="2"/>
        <w:rPr>
          <w:rFonts w:ascii="Calibri" w:hAnsi="Calibri" w:cs="Calibri"/>
          <w:b/>
          <w:sz w:val="27"/>
          <w:szCs w:val="27"/>
        </w:rPr>
      </w:pPr>
      <w:r w:rsidRPr="00E3438A">
        <w:rPr>
          <w:rFonts w:ascii="Calibri" w:hAnsi="Calibri" w:cs="Calibri"/>
          <w:b/>
          <w:sz w:val="27"/>
          <w:szCs w:val="27"/>
        </w:rPr>
        <w:t>Goal</w:t>
      </w:r>
    </w:p>
    <w:p w14:paraId="4583C3E4" w14:textId="5363BFE3" w:rsidR="00E3438A" w:rsidRPr="00E3438A" w:rsidRDefault="00E3438A" w:rsidP="00080164">
      <w:pPr>
        <w:spacing w:before="100" w:beforeAutospacing="1" w:after="100" w:afterAutospacing="1"/>
        <w:rPr>
          <w:rFonts w:ascii="Calibri" w:hAnsi="Calibri" w:cs="Calibri"/>
        </w:rPr>
      </w:pPr>
      <w:r w:rsidRPr="00E3438A">
        <w:rPr>
          <w:rFonts w:ascii="Calibri" w:hAnsi="Calibri" w:cs="Calibri"/>
        </w:rPr>
        <w:t>To configure and maintain SIS data integration so ScholarPath can import student, staff, school, and academic datasets using the selected method.</w:t>
      </w:r>
    </w:p>
    <w:p w14:paraId="4F8B71CA" w14:textId="543827EE" w:rsidR="00E3438A" w:rsidRPr="00E3438A" w:rsidRDefault="00E3438A" w:rsidP="00F34612">
      <w:pPr>
        <w:spacing w:before="100" w:beforeAutospacing="1" w:after="100" w:afterAutospacing="1"/>
        <w:outlineLvl w:val="2"/>
        <w:rPr>
          <w:rFonts w:ascii="Calibri" w:hAnsi="Calibri" w:cs="Calibri"/>
          <w:b/>
          <w:sz w:val="27"/>
          <w:szCs w:val="27"/>
        </w:rPr>
      </w:pPr>
      <w:r w:rsidRPr="00E3438A">
        <w:rPr>
          <w:rFonts w:ascii="Calibri" w:hAnsi="Calibri" w:cs="Calibri"/>
          <w:b/>
          <w:sz w:val="27"/>
          <w:szCs w:val="27"/>
        </w:rPr>
        <w:t>Trigger</w:t>
      </w:r>
    </w:p>
    <w:p w14:paraId="33994074"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District Tech Lead navigates to:</w:t>
      </w:r>
    </w:p>
    <w:p w14:paraId="5889091B" w14:textId="09A9224D" w:rsidR="00E3438A" w:rsidRPr="00E3438A" w:rsidRDefault="00E3438A" w:rsidP="00183A82">
      <w:pPr>
        <w:spacing w:before="100" w:beforeAutospacing="1" w:after="100" w:afterAutospacing="1"/>
        <w:rPr>
          <w:rFonts w:ascii="Calibri" w:hAnsi="Calibri" w:cs="Calibri"/>
        </w:rPr>
      </w:pPr>
      <w:r w:rsidRPr="00E3438A">
        <w:rPr>
          <w:rFonts w:ascii="Calibri" w:hAnsi="Calibri" w:cs="Calibri"/>
        </w:rPr>
        <w:t>Data Integrations → Configure Data Source</w:t>
      </w:r>
    </w:p>
    <w:p w14:paraId="5A6F7DDC" w14:textId="0CFFC9C0" w:rsidR="00E3438A" w:rsidRPr="00E3438A" w:rsidRDefault="00E3438A" w:rsidP="00F34612">
      <w:pPr>
        <w:spacing w:before="100" w:beforeAutospacing="1" w:after="100" w:afterAutospacing="1"/>
        <w:outlineLvl w:val="2"/>
        <w:rPr>
          <w:rFonts w:ascii="Calibri" w:hAnsi="Calibri" w:cs="Calibri"/>
          <w:b/>
          <w:sz w:val="27"/>
          <w:szCs w:val="27"/>
        </w:rPr>
      </w:pPr>
      <w:r w:rsidRPr="00E3438A">
        <w:rPr>
          <w:rFonts w:ascii="Calibri" w:hAnsi="Calibri" w:cs="Calibri"/>
          <w:b/>
          <w:sz w:val="27"/>
          <w:szCs w:val="27"/>
        </w:rPr>
        <w:t xml:space="preserve">Business </w:t>
      </w:r>
      <w:r w:rsidRPr="004C1ED5">
        <w:rPr>
          <w:rFonts w:ascii="Calibri" w:hAnsi="Calibri" w:cs="Calibri"/>
          <w:b/>
          <w:sz w:val="27"/>
          <w:szCs w:val="27"/>
        </w:rPr>
        <w:t>Rules</w:t>
      </w:r>
    </w:p>
    <w:tbl>
      <w:tblPr>
        <w:tblStyle w:val="TableGrid"/>
        <w:tblW w:w="0" w:type="auto"/>
        <w:tblLook w:val="04A0" w:firstRow="1" w:lastRow="0" w:firstColumn="1" w:lastColumn="0" w:noHBand="0" w:noVBand="1"/>
      </w:tblPr>
      <w:tblGrid>
        <w:gridCol w:w="868"/>
        <w:gridCol w:w="8148"/>
      </w:tblGrid>
      <w:tr w:rsidR="00E3438A" w:rsidRPr="00E3438A" w14:paraId="422EC652" w14:textId="77777777" w:rsidTr="00183A82">
        <w:tc>
          <w:tcPr>
            <w:tcW w:w="0" w:type="auto"/>
            <w:hideMark/>
          </w:tcPr>
          <w:p w14:paraId="023C5284" w14:textId="77777777" w:rsidR="00E3438A" w:rsidRPr="00E3438A" w:rsidRDefault="00E3438A" w:rsidP="00E3438A">
            <w:pPr>
              <w:spacing w:before="100" w:beforeAutospacing="1" w:after="100" w:afterAutospacing="1"/>
              <w:jc w:val="center"/>
              <w:rPr>
                <w:rFonts w:ascii="Calibri" w:hAnsi="Calibri" w:cs="Calibri"/>
                <w:b/>
              </w:rPr>
            </w:pPr>
            <w:r w:rsidRPr="00E3438A">
              <w:rPr>
                <w:rFonts w:ascii="Calibri" w:hAnsi="Calibri" w:cs="Calibri"/>
                <w:b/>
              </w:rPr>
              <w:t>Rule ID</w:t>
            </w:r>
          </w:p>
        </w:tc>
        <w:tc>
          <w:tcPr>
            <w:tcW w:w="0" w:type="auto"/>
            <w:hideMark/>
          </w:tcPr>
          <w:p w14:paraId="5F365384" w14:textId="77777777" w:rsidR="00E3438A" w:rsidRPr="00E3438A" w:rsidRDefault="00E3438A" w:rsidP="00E3438A">
            <w:pPr>
              <w:spacing w:before="100" w:beforeAutospacing="1" w:after="100" w:afterAutospacing="1"/>
              <w:jc w:val="center"/>
              <w:rPr>
                <w:rFonts w:ascii="Calibri" w:hAnsi="Calibri" w:cs="Calibri"/>
                <w:b/>
              </w:rPr>
            </w:pPr>
            <w:r w:rsidRPr="00E3438A">
              <w:rPr>
                <w:rFonts w:ascii="Calibri" w:hAnsi="Calibri" w:cs="Calibri"/>
                <w:b/>
              </w:rPr>
              <w:t>Description</w:t>
            </w:r>
          </w:p>
        </w:tc>
      </w:tr>
      <w:tr w:rsidR="00E3438A" w:rsidRPr="00E3438A" w14:paraId="02E16550" w14:textId="77777777" w:rsidTr="00183A82">
        <w:tc>
          <w:tcPr>
            <w:tcW w:w="0" w:type="auto"/>
            <w:hideMark/>
          </w:tcPr>
          <w:p w14:paraId="177B20B1"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BR-01</w:t>
            </w:r>
          </w:p>
        </w:tc>
        <w:tc>
          <w:tcPr>
            <w:tcW w:w="0" w:type="auto"/>
            <w:hideMark/>
          </w:tcPr>
          <w:p w14:paraId="69A1E52A"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Only one active integration source is allowed at a time (Manual CSV or FTP/SFTP).</w:t>
            </w:r>
          </w:p>
        </w:tc>
      </w:tr>
      <w:tr w:rsidR="00E3438A" w:rsidRPr="00E3438A" w14:paraId="2FF62241" w14:textId="77777777" w:rsidTr="00183A82">
        <w:tc>
          <w:tcPr>
            <w:tcW w:w="0" w:type="auto"/>
            <w:hideMark/>
          </w:tcPr>
          <w:p w14:paraId="1BF85481"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BR-02</w:t>
            </w:r>
          </w:p>
        </w:tc>
        <w:tc>
          <w:tcPr>
            <w:tcW w:w="0" w:type="auto"/>
            <w:hideMark/>
          </w:tcPr>
          <w:p w14:paraId="20CE9350"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 xml:space="preserve">Manual CSV Upload does </w:t>
            </w:r>
            <w:r w:rsidRPr="00E3438A">
              <w:rPr>
                <w:rFonts w:ascii="Calibri" w:hAnsi="Calibri" w:cs="Calibri"/>
                <w:i/>
              </w:rPr>
              <w:t>not</w:t>
            </w:r>
            <w:r w:rsidRPr="00E3438A">
              <w:rPr>
                <w:rFonts w:ascii="Calibri" w:hAnsi="Calibri" w:cs="Calibri"/>
              </w:rPr>
              <w:t xml:space="preserve"> support Run Sync Now.</w:t>
            </w:r>
          </w:p>
        </w:tc>
      </w:tr>
      <w:tr w:rsidR="00E3438A" w:rsidRPr="00E3438A" w14:paraId="3EBE4E4B" w14:textId="77777777" w:rsidTr="00183A82">
        <w:tc>
          <w:tcPr>
            <w:tcW w:w="0" w:type="auto"/>
            <w:hideMark/>
          </w:tcPr>
          <w:p w14:paraId="108CE850"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BR-03</w:t>
            </w:r>
          </w:p>
        </w:tc>
        <w:tc>
          <w:tcPr>
            <w:tcW w:w="0" w:type="auto"/>
            <w:hideMark/>
          </w:tcPr>
          <w:p w14:paraId="08B91098"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 xml:space="preserve">FTP/SFTP supports </w:t>
            </w:r>
            <w:r w:rsidRPr="00E3438A">
              <w:rPr>
                <w:rFonts w:ascii="Calibri" w:eastAsiaTheme="majorEastAsia" w:hAnsi="Calibri" w:cs="Calibri"/>
              </w:rPr>
              <w:t>Run Sync Now</w:t>
            </w:r>
            <w:r w:rsidRPr="00E3438A">
              <w:rPr>
                <w:rFonts w:ascii="Calibri" w:hAnsi="Calibri" w:cs="Calibri"/>
              </w:rPr>
              <w:t xml:space="preserve"> only when a </w:t>
            </w:r>
            <w:r w:rsidRPr="00E3438A">
              <w:rPr>
                <w:rFonts w:ascii="Calibri" w:hAnsi="Calibri" w:cs="Calibri"/>
                <w:i/>
              </w:rPr>
              <w:t>new, fully uploaded dataset</w:t>
            </w:r>
            <w:r w:rsidRPr="00E3438A">
              <w:rPr>
                <w:rFonts w:ascii="Calibri" w:hAnsi="Calibri" w:cs="Calibri"/>
              </w:rPr>
              <w:t xml:space="preserve"> is detected.</w:t>
            </w:r>
          </w:p>
        </w:tc>
      </w:tr>
      <w:tr w:rsidR="00E3438A" w:rsidRPr="00E3438A" w14:paraId="4144CACF" w14:textId="77777777" w:rsidTr="00183A82">
        <w:tc>
          <w:tcPr>
            <w:tcW w:w="0" w:type="auto"/>
            <w:hideMark/>
          </w:tcPr>
          <w:p w14:paraId="25CE5A21"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BR-04</w:t>
            </w:r>
          </w:p>
        </w:tc>
        <w:tc>
          <w:tcPr>
            <w:tcW w:w="0" w:type="auto"/>
            <w:hideMark/>
          </w:tcPr>
          <w:p w14:paraId="78647761"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District must upload all 8 required files under Manual CSV Upload to execute sync.</w:t>
            </w:r>
          </w:p>
        </w:tc>
      </w:tr>
      <w:tr w:rsidR="00E3438A" w:rsidRPr="00E3438A" w14:paraId="2376FB0B" w14:textId="77777777" w:rsidTr="00183A82">
        <w:tc>
          <w:tcPr>
            <w:tcW w:w="0" w:type="auto"/>
            <w:hideMark/>
          </w:tcPr>
          <w:p w14:paraId="072549BC"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BR-05</w:t>
            </w:r>
          </w:p>
        </w:tc>
        <w:tc>
          <w:tcPr>
            <w:tcW w:w="0" w:type="auto"/>
            <w:hideMark/>
          </w:tcPr>
          <w:p w14:paraId="3C8A5F4E"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 xml:space="preserve">FTP/SFTP credentials must successfully pass a </w:t>
            </w:r>
            <w:r w:rsidRPr="00E3438A">
              <w:rPr>
                <w:rFonts w:ascii="Calibri" w:eastAsiaTheme="majorEastAsia" w:hAnsi="Calibri" w:cs="Calibri"/>
              </w:rPr>
              <w:t>Test Connection</w:t>
            </w:r>
            <w:r w:rsidRPr="00E3438A">
              <w:rPr>
                <w:rFonts w:ascii="Calibri" w:hAnsi="Calibri" w:cs="Calibri"/>
              </w:rPr>
              <w:t xml:space="preserve"> before saving.</w:t>
            </w:r>
          </w:p>
        </w:tc>
      </w:tr>
      <w:tr w:rsidR="00E3438A" w:rsidRPr="00E3438A" w14:paraId="63BED468" w14:textId="77777777" w:rsidTr="00183A82">
        <w:tc>
          <w:tcPr>
            <w:tcW w:w="0" w:type="auto"/>
            <w:hideMark/>
          </w:tcPr>
          <w:p w14:paraId="2689A851"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BR-06</w:t>
            </w:r>
          </w:p>
        </w:tc>
        <w:tc>
          <w:tcPr>
            <w:tcW w:w="0" w:type="auto"/>
            <w:hideMark/>
          </w:tcPr>
          <w:p w14:paraId="0A0B04AB"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Integration type switches require confirmation; switching resets incomplete or pending sync jobs.</w:t>
            </w:r>
          </w:p>
        </w:tc>
      </w:tr>
      <w:tr w:rsidR="00E3438A" w:rsidRPr="00E3438A" w14:paraId="37EB3C43" w14:textId="77777777" w:rsidTr="00183A82">
        <w:tc>
          <w:tcPr>
            <w:tcW w:w="0" w:type="auto"/>
            <w:hideMark/>
          </w:tcPr>
          <w:p w14:paraId="2AE79424"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BR-07</w:t>
            </w:r>
          </w:p>
        </w:tc>
        <w:tc>
          <w:tcPr>
            <w:tcW w:w="0" w:type="auto"/>
            <w:hideMark/>
          </w:tcPr>
          <w:p w14:paraId="112AF44F"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For FTP/SFTP, missing files in nightly batch must trigger alerts and appear in Recent Sync Errors.</w:t>
            </w:r>
          </w:p>
        </w:tc>
      </w:tr>
      <w:tr w:rsidR="00E3438A" w:rsidRPr="00E3438A" w14:paraId="40FA3099" w14:textId="77777777" w:rsidTr="00183A82">
        <w:tc>
          <w:tcPr>
            <w:tcW w:w="0" w:type="auto"/>
            <w:hideMark/>
          </w:tcPr>
          <w:p w14:paraId="5673ADB5"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BR-08</w:t>
            </w:r>
          </w:p>
        </w:tc>
        <w:tc>
          <w:tcPr>
            <w:tcW w:w="0" w:type="auto"/>
            <w:hideMark/>
          </w:tcPr>
          <w:p w14:paraId="2EDBCAA7"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Integration configuration persists until manually updated.</w:t>
            </w:r>
          </w:p>
        </w:tc>
      </w:tr>
      <w:tr w:rsidR="00E3438A" w:rsidRPr="00E3438A" w14:paraId="73ED37AD" w14:textId="77777777" w:rsidTr="00183A82">
        <w:tc>
          <w:tcPr>
            <w:tcW w:w="0" w:type="auto"/>
            <w:hideMark/>
          </w:tcPr>
          <w:p w14:paraId="592745CE"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BR-09</w:t>
            </w:r>
          </w:p>
        </w:tc>
        <w:tc>
          <w:tcPr>
            <w:tcW w:w="0" w:type="auto"/>
            <w:hideMark/>
          </w:tcPr>
          <w:p w14:paraId="52ADE313"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District Tech Lead can retry only batch-uploaded failed files (not manual uploads).</w:t>
            </w:r>
          </w:p>
        </w:tc>
      </w:tr>
      <w:tr w:rsidR="00E3438A" w:rsidRPr="00E3438A" w14:paraId="1777C21A" w14:textId="77777777" w:rsidTr="00183A82">
        <w:tc>
          <w:tcPr>
            <w:tcW w:w="0" w:type="auto"/>
            <w:hideMark/>
          </w:tcPr>
          <w:p w14:paraId="6E7DD7A3"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BR-10</w:t>
            </w:r>
          </w:p>
        </w:tc>
        <w:tc>
          <w:tcPr>
            <w:tcW w:w="0" w:type="auto"/>
            <w:hideMark/>
          </w:tcPr>
          <w:p w14:paraId="6CC688B7"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Running a sync does not pause the system unless the user explicitly chooses Pause System elsewhere.</w:t>
            </w:r>
          </w:p>
        </w:tc>
      </w:tr>
    </w:tbl>
    <w:p w14:paraId="685E2F64" w14:textId="22602B0C" w:rsidR="00E3438A" w:rsidRPr="00E3438A" w:rsidRDefault="00E3438A" w:rsidP="00E3438A">
      <w:pPr>
        <w:rPr>
          <w:rFonts w:ascii="Calibri" w:hAnsi="Calibri" w:cs="Calibri"/>
        </w:rPr>
      </w:pPr>
    </w:p>
    <w:p w14:paraId="2642D2A0" w14:textId="781827B4" w:rsidR="00E3438A" w:rsidRPr="00E3438A" w:rsidRDefault="00E3438A" w:rsidP="00F34612">
      <w:pPr>
        <w:spacing w:before="100" w:beforeAutospacing="1" w:after="100" w:afterAutospacing="1"/>
        <w:outlineLvl w:val="2"/>
        <w:rPr>
          <w:rFonts w:ascii="Calibri" w:hAnsi="Calibri" w:cs="Calibri"/>
          <w:b/>
          <w:sz w:val="27"/>
          <w:szCs w:val="27"/>
        </w:rPr>
      </w:pPr>
      <w:r w:rsidRPr="00E3438A">
        <w:rPr>
          <w:rFonts w:ascii="Calibri" w:hAnsi="Calibri" w:cs="Calibri"/>
          <w:b/>
          <w:sz w:val="27"/>
          <w:szCs w:val="27"/>
        </w:rPr>
        <w:t>Pre-Conditions</w:t>
      </w:r>
    </w:p>
    <w:p w14:paraId="6C970743" w14:textId="77777777" w:rsidR="00E3438A" w:rsidRPr="00E3438A" w:rsidRDefault="00E3438A" w:rsidP="004B3FFC">
      <w:pPr>
        <w:numPr>
          <w:ilvl w:val="0"/>
          <w:numId w:val="278"/>
        </w:numPr>
        <w:spacing w:before="100" w:beforeAutospacing="1" w:after="100" w:afterAutospacing="1"/>
        <w:rPr>
          <w:rFonts w:ascii="Calibri" w:hAnsi="Calibri" w:cs="Calibri"/>
        </w:rPr>
      </w:pPr>
      <w:r w:rsidRPr="00E3438A">
        <w:rPr>
          <w:rFonts w:ascii="Calibri" w:hAnsi="Calibri" w:cs="Calibri"/>
        </w:rPr>
        <w:t>District onboarding completed</w:t>
      </w:r>
    </w:p>
    <w:p w14:paraId="78FE73F9" w14:textId="77777777" w:rsidR="00E3438A" w:rsidRPr="00E3438A" w:rsidRDefault="00E3438A" w:rsidP="004B3FFC">
      <w:pPr>
        <w:numPr>
          <w:ilvl w:val="0"/>
          <w:numId w:val="278"/>
        </w:numPr>
        <w:spacing w:before="100" w:beforeAutospacing="1" w:after="100" w:afterAutospacing="1"/>
        <w:rPr>
          <w:rFonts w:ascii="Calibri" w:hAnsi="Calibri" w:cs="Calibri"/>
        </w:rPr>
      </w:pPr>
      <w:r w:rsidRPr="00E3438A">
        <w:rPr>
          <w:rFonts w:ascii="Calibri" w:hAnsi="Calibri" w:cs="Calibri"/>
        </w:rPr>
        <w:t>User has integration permissions</w:t>
      </w:r>
    </w:p>
    <w:p w14:paraId="54B4012E" w14:textId="77777777" w:rsidR="00E3438A" w:rsidRPr="00E3438A" w:rsidRDefault="00E3438A" w:rsidP="004B3FFC">
      <w:pPr>
        <w:numPr>
          <w:ilvl w:val="0"/>
          <w:numId w:val="278"/>
        </w:numPr>
        <w:spacing w:before="100" w:beforeAutospacing="1" w:after="100" w:afterAutospacing="1"/>
        <w:rPr>
          <w:rFonts w:ascii="Calibri" w:hAnsi="Calibri" w:cs="Calibri"/>
        </w:rPr>
      </w:pPr>
      <w:r w:rsidRPr="00E3438A">
        <w:rPr>
          <w:rFonts w:ascii="Calibri" w:hAnsi="Calibri" w:cs="Calibri"/>
        </w:rPr>
        <w:t>District has not disabled integrations</w:t>
      </w:r>
    </w:p>
    <w:p w14:paraId="0648AE3E" w14:textId="2D8C818E" w:rsidR="00E3438A" w:rsidRPr="00E3438A" w:rsidRDefault="00E3438A" w:rsidP="004B3FFC">
      <w:pPr>
        <w:numPr>
          <w:ilvl w:val="0"/>
          <w:numId w:val="278"/>
        </w:numPr>
        <w:spacing w:before="100" w:beforeAutospacing="1" w:after="100" w:afterAutospacing="1"/>
        <w:rPr>
          <w:rFonts w:ascii="Calibri" w:hAnsi="Calibri" w:cs="Calibri"/>
        </w:rPr>
      </w:pPr>
      <w:r w:rsidRPr="00E3438A">
        <w:rPr>
          <w:rFonts w:ascii="Calibri" w:hAnsi="Calibri" w:cs="Calibri"/>
        </w:rPr>
        <w:t xml:space="preserve">If FTP/SFTP is selected, credentials must be valid and verified using </w:t>
      </w:r>
      <w:r w:rsidRPr="00E3438A">
        <w:rPr>
          <w:rFonts w:ascii="Calibri" w:eastAsiaTheme="majorEastAsia" w:hAnsi="Calibri" w:cs="Calibri"/>
        </w:rPr>
        <w:t>Test Connection</w:t>
      </w:r>
    </w:p>
    <w:p w14:paraId="361E67E6" w14:textId="1892C601" w:rsidR="00E3438A" w:rsidRPr="00E3438A" w:rsidRDefault="00E3438A" w:rsidP="00F34612">
      <w:pPr>
        <w:spacing w:before="100" w:beforeAutospacing="1" w:after="100" w:afterAutospacing="1"/>
        <w:outlineLvl w:val="2"/>
        <w:rPr>
          <w:rFonts w:ascii="Calibri" w:hAnsi="Calibri" w:cs="Calibri"/>
          <w:b/>
          <w:sz w:val="27"/>
          <w:szCs w:val="27"/>
        </w:rPr>
      </w:pPr>
      <w:r w:rsidRPr="00E3438A">
        <w:rPr>
          <w:rFonts w:ascii="Calibri" w:hAnsi="Calibri" w:cs="Calibri"/>
          <w:b/>
          <w:sz w:val="27"/>
          <w:szCs w:val="27"/>
        </w:rPr>
        <w:t>Steps</w:t>
      </w:r>
    </w:p>
    <w:p w14:paraId="4784BC52" w14:textId="77777777" w:rsidR="00E3438A" w:rsidRPr="00E3438A" w:rsidRDefault="00E3438A" w:rsidP="00183A82">
      <w:pPr>
        <w:rPr>
          <w:rFonts w:ascii="Calibri" w:eastAsiaTheme="majorEastAsia" w:hAnsi="Calibri" w:cs="Calibri"/>
        </w:rPr>
      </w:pPr>
      <w:r w:rsidRPr="00E3438A">
        <w:rPr>
          <w:rFonts w:ascii="Calibri" w:hAnsi="Calibri" w:cs="Calibri"/>
        </w:rPr>
        <w:t>Step 1 — Open Data Integrations Screen</w:t>
      </w:r>
    </w:p>
    <w:p w14:paraId="4A39607E" w14:textId="77777777" w:rsidR="00E3438A" w:rsidRPr="00E3438A" w:rsidRDefault="00E3438A" w:rsidP="004B3FFC">
      <w:pPr>
        <w:numPr>
          <w:ilvl w:val="0"/>
          <w:numId w:val="279"/>
        </w:numPr>
        <w:spacing w:before="100" w:beforeAutospacing="1" w:after="100" w:afterAutospacing="1"/>
        <w:rPr>
          <w:rFonts w:ascii="Calibri" w:hAnsi="Calibri" w:cs="Calibri"/>
        </w:rPr>
      </w:pPr>
      <w:r w:rsidRPr="00E3438A">
        <w:rPr>
          <w:rFonts w:ascii="Calibri" w:hAnsi="Calibri" w:cs="Calibri"/>
        </w:rPr>
        <w:t xml:space="preserve">User navigates to </w:t>
      </w:r>
      <w:r w:rsidRPr="00E3438A">
        <w:rPr>
          <w:rFonts w:ascii="Calibri" w:eastAsiaTheme="majorEastAsia" w:hAnsi="Calibri" w:cs="Calibri"/>
        </w:rPr>
        <w:t>Data Integrations</w:t>
      </w:r>
      <w:r w:rsidRPr="00E3438A">
        <w:rPr>
          <w:rFonts w:ascii="Calibri" w:hAnsi="Calibri" w:cs="Calibri"/>
        </w:rPr>
        <w:t>.</w:t>
      </w:r>
    </w:p>
    <w:p w14:paraId="16379F49" w14:textId="77777777" w:rsidR="00E3438A" w:rsidRPr="00E3438A" w:rsidRDefault="00E3438A" w:rsidP="004B3FFC">
      <w:pPr>
        <w:numPr>
          <w:ilvl w:val="0"/>
          <w:numId w:val="279"/>
        </w:numPr>
        <w:spacing w:before="100" w:beforeAutospacing="1" w:after="100" w:afterAutospacing="1"/>
        <w:rPr>
          <w:rFonts w:ascii="Calibri" w:hAnsi="Calibri" w:cs="Calibri"/>
        </w:rPr>
      </w:pPr>
      <w:r w:rsidRPr="00E3438A">
        <w:rPr>
          <w:rFonts w:ascii="Calibri" w:hAnsi="Calibri" w:cs="Calibri"/>
        </w:rPr>
        <w:t>System loads:</w:t>
      </w:r>
    </w:p>
    <w:p w14:paraId="6EE6815E" w14:textId="77777777" w:rsidR="00E3438A" w:rsidRPr="00E3438A" w:rsidRDefault="00E3438A" w:rsidP="004B3FFC">
      <w:pPr>
        <w:numPr>
          <w:ilvl w:val="1"/>
          <w:numId w:val="279"/>
        </w:numPr>
        <w:spacing w:before="100" w:beforeAutospacing="1" w:after="100" w:afterAutospacing="1"/>
        <w:rPr>
          <w:rFonts w:ascii="Calibri" w:hAnsi="Calibri" w:cs="Calibri"/>
        </w:rPr>
      </w:pPr>
      <w:r w:rsidRPr="00E3438A">
        <w:rPr>
          <w:rFonts w:ascii="Calibri" w:hAnsi="Calibri" w:cs="Calibri"/>
        </w:rPr>
        <w:t>Integration Type Selector</w:t>
      </w:r>
    </w:p>
    <w:p w14:paraId="1BFDE8CA" w14:textId="77777777" w:rsidR="00E3438A" w:rsidRPr="00E3438A" w:rsidRDefault="00E3438A" w:rsidP="004B3FFC">
      <w:pPr>
        <w:numPr>
          <w:ilvl w:val="1"/>
          <w:numId w:val="279"/>
        </w:numPr>
        <w:spacing w:before="100" w:beforeAutospacing="1" w:after="100" w:afterAutospacing="1"/>
        <w:rPr>
          <w:rFonts w:ascii="Calibri" w:hAnsi="Calibri" w:cs="Calibri"/>
        </w:rPr>
      </w:pPr>
      <w:r w:rsidRPr="00E3438A">
        <w:rPr>
          <w:rFonts w:ascii="Calibri" w:hAnsi="Calibri" w:cs="Calibri"/>
        </w:rPr>
        <w:t>Configure Data Source panel</w:t>
      </w:r>
    </w:p>
    <w:p w14:paraId="76D84799" w14:textId="77777777" w:rsidR="00E3438A" w:rsidRPr="00E3438A" w:rsidRDefault="00E3438A" w:rsidP="004B3FFC">
      <w:pPr>
        <w:numPr>
          <w:ilvl w:val="1"/>
          <w:numId w:val="279"/>
        </w:numPr>
        <w:spacing w:before="100" w:beforeAutospacing="1" w:after="100" w:afterAutospacing="1"/>
        <w:rPr>
          <w:rFonts w:ascii="Calibri" w:hAnsi="Calibri" w:cs="Calibri"/>
        </w:rPr>
      </w:pPr>
      <w:r w:rsidRPr="00E3438A">
        <w:rPr>
          <w:rFonts w:ascii="Calibri" w:hAnsi="Calibri" w:cs="Calibri"/>
        </w:rPr>
        <w:t>Data Sync Settings</w:t>
      </w:r>
    </w:p>
    <w:p w14:paraId="623FBDF4" w14:textId="77777777" w:rsidR="00E3438A" w:rsidRPr="00E3438A" w:rsidRDefault="00E3438A" w:rsidP="004B3FFC">
      <w:pPr>
        <w:numPr>
          <w:ilvl w:val="1"/>
          <w:numId w:val="279"/>
        </w:numPr>
        <w:spacing w:before="100" w:beforeAutospacing="1" w:after="100" w:afterAutospacing="1"/>
        <w:rPr>
          <w:rFonts w:ascii="Calibri" w:hAnsi="Calibri" w:cs="Calibri"/>
        </w:rPr>
      </w:pPr>
      <w:r w:rsidRPr="00E3438A">
        <w:rPr>
          <w:rFonts w:ascii="Calibri" w:hAnsi="Calibri" w:cs="Calibri"/>
        </w:rPr>
        <w:t>Recent Sync Errors</w:t>
      </w:r>
    </w:p>
    <w:p w14:paraId="093A9226" w14:textId="59C1F4AB" w:rsidR="00E3438A" w:rsidRPr="00E3438A" w:rsidRDefault="00E3438A" w:rsidP="004B3FFC">
      <w:pPr>
        <w:numPr>
          <w:ilvl w:val="1"/>
          <w:numId w:val="279"/>
        </w:numPr>
        <w:spacing w:before="100" w:beforeAutospacing="1" w:after="100" w:afterAutospacing="1"/>
        <w:rPr>
          <w:rFonts w:ascii="Calibri" w:hAnsi="Calibri" w:cs="Calibri"/>
        </w:rPr>
      </w:pPr>
      <w:r w:rsidRPr="00E3438A">
        <w:rPr>
          <w:rFonts w:ascii="Calibri" w:hAnsi="Calibri" w:cs="Calibri"/>
        </w:rPr>
        <w:t>Data Sync Logs</w:t>
      </w:r>
    </w:p>
    <w:p w14:paraId="18AD1642" w14:textId="75FD3A4E" w:rsidR="00E3438A" w:rsidRPr="00E3438A" w:rsidRDefault="00E3438A" w:rsidP="00183A82">
      <w:pPr>
        <w:rPr>
          <w:rFonts w:ascii="Calibri" w:hAnsi="Calibri" w:cs="Calibri"/>
        </w:rPr>
      </w:pPr>
      <w:r w:rsidRPr="00E3438A">
        <w:rPr>
          <w:rFonts w:ascii="Calibri" w:hAnsi="Calibri" w:cs="Calibri"/>
        </w:rPr>
        <w:t>Step 2 — Select Integration Method</w:t>
      </w:r>
    </w:p>
    <w:p w14:paraId="63342E88" w14:textId="5A2E1FB8"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The Integration Type card shows two radio options:</w:t>
      </w:r>
    </w:p>
    <w:p w14:paraId="63E9F896" w14:textId="77777777" w:rsidR="00E3438A" w:rsidRPr="00E3438A" w:rsidRDefault="00E3438A" w:rsidP="00183A82">
      <w:pPr>
        <w:rPr>
          <w:rFonts w:ascii="Calibri" w:hAnsi="Calibri" w:cs="Calibri"/>
        </w:rPr>
      </w:pPr>
      <w:r w:rsidRPr="00E3438A">
        <w:rPr>
          <w:rFonts w:ascii="Calibri" w:hAnsi="Calibri" w:cs="Calibri"/>
        </w:rPr>
        <w:t>Option A — Manual CSV Upload</w:t>
      </w:r>
    </w:p>
    <w:p w14:paraId="21F282E3" w14:textId="77777777" w:rsidR="00E3438A" w:rsidRPr="00E3438A" w:rsidRDefault="00E3438A" w:rsidP="00183A82">
      <w:pPr>
        <w:rPr>
          <w:rFonts w:ascii="Calibri" w:hAnsi="Calibri" w:cs="Calibri"/>
        </w:rPr>
      </w:pPr>
    </w:p>
    <w:p w14:paraId="1C5BDDB4" w14:textId="1D1ACC29" w:rsidR="00E3438A" w:rsidRPr="00E3438A" w:rsidRDefault="00E3438A" w:rsidP="00183A82">
      <w:pPr>
        <w:rPr>
          <w:rFonts w:ascii="Calibri" w:hAnsi="Calibri" w:cs="Calibri"/>
        </w:rPr>
      </w:pPr>
      <w:r w:rsidRPr="00E3438A">
        <w:rPr>
          <w:rFonts w:ascii="Calibri" w:hAnsi="Calibri" w:cs="Calibri"/>
        </w:rPr>
        <w:t>Option B — Nightly Batch Upload (FTP/SFTP)</w:t>
      </w:r>
    </w:p>
    <w:p w14:paraId="30139B0A" w14:textId="7E5E025C" w:rsidR="00E3438A" w:rsidRPr="00E3438A" w:rsidRDefault="00E3438A" w:rsidP="00183A82">
      <w:pPr>
        <w:spacing w:before="100" w:beforeAutospacing="1" w:after="100" w:afterAutospacing="1"/>
        <w:rPr>
          <w:rFonts w:ascii="Calibri" w:hAnsi="Calibri" w:cs="Calibri"/>
        </w:rPr>
      </w:pPr>
      <w:r w:rsidRPr="00E3438A">
        <w:rPr>
          <w:rFonts w:ascii="Calibri" w:hAnsi="Calibri" w:cs="Calibri"/>
        </w:rPr>
        <w:t>User selects one.</w:t>
      </w:r>
      <w:r w:rsidR="00183A82">
        <w:rPr>
          <w:rFonts w:ascii="Calibri" w:hAnsi="Calibri" w:cs="Calibri"/>
        </w:rPr>
        <w:t xml:space="preserve"> </w:t>
      </w:r>
      <w:r w:rsidRPr="00E3438A">
        <w:rPr>
          <w:rFonts w:ascii="Calibri" w:hAnsi="Calibri" w:cs="Calibri"/>
        </w:rPr>
        <w:t>System updates UI panels accordingly.</w:t>
      </w:r>
    </w:p>
    <w:p w14:paraId="2FA61D48" w14:textId="06ED1EFB" w:rsidR="00E3438A" w:rsidRPr="00E3438A" w:rsidRDefault="00E3438A" w:rsidP="00183A82">
      <w:pPr>
        <w:rPr>
          <w:rFonts w:ascii="Calibri" w:hAnsi="Calibri" w:cs="Calibri"/>
        </w:rPr>
      </w:pPr>
      <w:r w:rsidRPr="00E3438A">
        <w:rPr>
          <w:rFonts w:ascii="Calibri" w:hAnsi="Calibri" w:cs="Calibri"/>
        </w:rPr>
        <w:t>Option A — Manual CSV Upload</w:t>
      </w:r>
    </w:p>
    <w:p w14:paraId="56BC5643" w14:textId="77777777" w:rsidR="00183A82" w:rsidRPr="000D320A" w:rsidRDefault="00183A82" w:rsidP="00183A82">
      <w:pPr>
        <w:rPr>
          <w:rFonts w:ascii="Calibri" w:hAnsi="Calibri" w:cs="Calibri"/>
        </w:rPr>
      </w:pPr>
    </w:p>
    <w:p w14:paraId="206A3702" w14:textId="056BA9D5" w:rsidR="00E3438A" w:rsidRPr="00E3438A" w:rsidRDefault="00E3438A" w:rsidP="00183A82">
      <w:pPr>
        <w:rPr>
          <w:rFonts w:ascii="Calibri" w:hAnsi="Calibri" w:cs="Calibri"/>
        </w:rPr>
      </w:pPr>
      <w:r w:rsidRPr="00E3438A">
        <w:rPr>
          <w:rFonts w:ascii="Calibri" w:hAnsi="Calibri" w:cs="Calibri"/>
        </w:rPr>
        <w:t>Step 3A — Upload Required Files</w:t>
      </w:r>
    </w:p>
    <w:p w14:paraId="25CCFEF3"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System displays 8 required files:</w:t>
      </w:r>
    </w:p>
    <w:p w14:paraId="445D8519" w14:textId="77777777" w:rsidR="00E3438A" w:rsidRPr="00E3438A" w:rsidRDefault="00E3438A" w:rsidP="004B3FFC">
      <w:pPr>
        <w:numPr>
          <w:ilvl w:val="0"/>
          <w:numId w:val="280"/>
        </w:numPr>
        <w:spacing w:before="100" w:beforeAutospacing="1" w:after="100" w:afterAutospacing="1"/>
        <w:rPr>
          <w:rFonts w:ascii="Calibri" w:hAnsi="Calibri" w:cs="Calibri"/>
        </w:rPr>
      </w:pPr>
      <w:r w:rsidRPr="00E3438A">
        <w:rPr>
          <w:rFonts w:ascii="Calibri" w:hAnsi="Calibri" w:cs="Calibri"/>
        </w:rPr>
        <w:t>courses</w:t>
      </w:r>
    </w:p>
    <w:p w14:paraId="52C7DB3C" w14:textId="77777777" w:rsidR="00E3438A" w:rsidRPr="00E3438A" w:rsidRDefault="00E3438A" w:rsidP="004B3FFC">
      <w:pPr>
        <w:numPr>
          <w:ilvl w:val="0"/>
          <w:numId w:val="280"/>
        </w:numPr>
        <w:spacing w:before="100" w:beforeAutospacing="1" w:after="100" w:afterAutospacing="1"/>
        <w:rPr>
          <w:rFonts w:ascii="Calibri" w:hAnsi="Calibri" w:cs="Calibri"/>
        </w:rPr>
      </w:pPr>
      <w:proofErr w:type="spellStart"/>
      <w:r w:rsidRPr="00E3438A">
        <w:rPr>
          <w:rFonts w:ascii="Calibri" w:hAnsi="Calibri" w:cs="Calibri"/>
        </w:rPr>
        <w:t>district_schools</w:t>
      </w:r>
      <w:proofErr w:type="spellEnd"/>
    </w:p>
    <w:p w14:paraId="58326DC1" w14:textId="77777777" w:rsidR="00E3438A" w:rsidRPr="00E3438A" w:rsidRDefault="00E3438A" w:rsidP="004B3FFC">
      <w:pPr>
        <w:numPr>
          <w:ilvl w:val="0"/>
          <w:numId w:val="280"/>
        </w:numPr>
        <w:spacing w:before="100" w:beforeAutospacing="1" w:after="100" w:afterAutospacing="1"/>
        <w:rPr>
          <w:rFonts w:ascii="Calibri" w:hAnsi="Calibri" w:cs="Calibri"/>
        </w:rPr>
      </w:pPr>
      <w:proofErr w:type="spellStart"/>
      <w:r w:rsidRPr="00E3438A">
        <w:rPr>
          <w:rFonts w:ascii="Calibri" w:hAnsi="Calibri" w:cs="Calibri"/>
        </w:rPr>
        <w:t>parent_information</w:t>
      </w:r>
      <w:proofErr w:type="spellEnd"/>
    </w:p>
    <w:p w14:paraId="21A9609A" w14:textId="77777777" w:rsidR="00E3438A" w:rsidRPr="00E3438A" w:rsidRDefault="00E3438A" w:rsidP="004B3FFC">
      <w:pPr>
        <w:numPr>
          <w:ilvl w:val="0"/>
          <w:numId w:val="280"/>
        </w:numPr>
        <w:spacing w:before="100" w:beforeAutospacing="1" w:after="100" w:afterAutospacing="1"/>
        <w:rPr>
          <w:rFonts w:ascii="Calibri" w:hAnsi="Calibri" w:cs="Calibri"/>
        </w:rPr>
      </w:pPr>
      <w:proofErr w:type="spellStart"/>
      <w:r w:rsidRPr="00E3438A">
        <w:rPr>
          <w:rFonts w:ascii="Calibri" w:hAnsi="Calibri" w:cs="Calibri"/>
        </w:rPr>
        <w:t>student_historic</w:t>
      </w:r>
      <w:proofErr w:type="spellEnd"/>
    </w:p>
    <w:p w14:paraId="79EBC577" w14:textId="77777777" w:rsidR="00E3438A" w:rsidRPr="00E3438A" w:rsidRDefault="00E3438A" w:rsidP="004B3FFC">
      <w:pPr>
        <w:numPr>
          <w:ilvl w:val="0"/>
          <w:numId w:val="280"/>
        </w:numPr>
        <w:spacing w:before="100" w:beforeAutospacing="1" w:after="100" w:afterAutospacing="1"/>
        <w:rPr>
          <w:rFonts w:ascii="Calibri" w:hAnsi="Calibri" w:cs="Calibri"/>
        </w:rPr>
      </w:pPr>
      <w:proofErr w:type="spellStart"/>
      <w:r w:rsidRPr="00E3438A">
        <w:rPr>
          <w:rFonts w:ascii="Calibri" w:hAnsi="Calibri" w:cs="Calibri"/>
        </w:rPr>
        <w:t>student_information</w:t>
      </w:r>
      <w:proofErr w:type="spellEnd"/>
    </w:p>
    <w:p w14:paraId="6503580B" w14:textId="77777777" w:rsidR="00E3438A" w:rsidRPr="00E3438A" w:rsidRDefault="00E3438A" w:rsidP="004B3FFC">
      <w:pPr>
        <w:numPr>
          <w:ilvl w:val="0"/>
          <w:numId w:val="280"/>
        </w:numPr>
        <w:spacing w:before="100" w:beforeAutospacing="1" w:after="100" w:afterAutospacing="1"/>
        <w:rPr>
          <w:rFonts w:ascii="Calibri" w:hAnsi="Calibri" w:cs="Calibri"/>
        </w:rPr>
      </w:pPr>
      <w:proofErr w:type="spellStart"/>
      <w:r w:rsidRPr="00E3438A">
        <w:rPr>
          <w:rFonts w:ascii="Calibri" w:hAnsi="Calibri" w:cs="Calibri"/>
        </w:rPr>
        <w:t>student_schedule</w:t>
      </w:r>
      <w:proofErr w:type="spellEnd"/>
    </w:p>
    <w:p w14:paraId="4C559AE7" w14:textId="77777777" w:rsidR="00E3438A" w:rsidRPr="00E3438A" w:rsidRDefault="00E3438A" w:rsidP="004B3FFC">
      <w:pPr>
        <w:numPr>
          <w:ilvl w:val="0"/>
          <w:numId w:val="280"/>
        </w:numPr>
        <w:spacing w:before="100" w:beforeAutospacing="1" w:after="100" w:afterAutospacing="1"/>
        <w:rPr>
          <w:rFonts w:ascii="Calibri" w:hAnsi="Calibri" w:cs="Calibri"/>
        </w:rPr>
      </w:pPr>
      <w:proofErr w:type="spellStart"/>
      <w:r w:rsidRPr="00E3438A">
        <w:rPr>
          <w:rFonts w:ascii="Calibri" w:hAnsi="Calibri" w:cs="Calibri"/>
        </w:rPr>
        <w:t>teacher_information</w:t>
      </w:r>
      <w:proofErr w:type="spellEnd"/>
    </w:p>
    <w:p w14:paraId="0DCC36BB" w14:textId="291F188C" w:rsidR="00E3438A" w:rsidRPr="00E3438A" w:rsidRDefault="00E3438A" w:rsidP="004B3FFC">
      <w:pPr>
        <w:numPr>
          <w:ilvl w:val="0"/>
          <w:numId w:val="280"/>
        </w:numPr>
        <w:spacing w:before="100" w:beforeAutospacing="1" w:after="100" w:afterAutospacing="1"/>
        <w:rPr>
          <w:rFonts w:ascii="Calibri" w:hAnsi="Calibri" w:cs="Calibri"/>
        </w:rPr>
      </w:pPr>
      <w:proofErr w:type="spellStart"/>
      <w:r w:rsidRPr="00E3438A">
        <w:rPr>
          <w:rFonts w:ascii="Calibri" w:hAnsi="Calibri" w:cs="Calibri"/>
        </w:rPr>
        <w:t>teacher_schedule</w:t>
      </w:r>
      <w:proofErr w:type="spellEnd"/>
    </w:p>
    <w:p w14:paraId="6E5C61AC"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For each:</w:t>
      </w:r>
    </w:p>
    <w:p w14:paraId="691BF719" w14:textId="77777777" w:rsidR="00E3438A" w:rsidRPr="00E3438A" w:rsidRDefault="00E3438A" w:rsidP="004B3FFC">
      <w:pPr>
        <w:numPr>
          <w:ilvl w:val="0"/>
          <w:numId w:val="281"/>
        </w:numPr>
        <w:spacing w:before="100" w:beforeAutospacing="1" w:after="100" w:afterAutospacing="1"/>
        <w:rPr>
          <w:rFonts w:ascii="Calibri" w:hAnsi="Calibri" w:cs="Calibri"/>
        </w:rPr>
      </w:pPr>
      <w:r w:rsidRPr="00E3438A">
        <w:rPr>
          <w:rFonts w:ascii="Calibri" w:hAnsi="Calibri" w:cs="Calibri"/>
        </w:rPr>
        <w:t>Download Template</w:t>
      </w:r>
    </w:p>
    <w:p w14:paraId="70E35E69" w14:textId="77777777" w:rsidR="00E3438A" w:rsidRPr="00E3438A" w:rsidRDefault="00E3438A" w:rsidP="004B3FFC">
      <w:pPr>
        <w:numPr>
          <w:ilvl w:val="0"/>
          <w:numId w:val="281"/>
        </w:numPr>
        <w:spacing w:before="100" w:beforeAutospacing="1" w:after="100" w:afterAutospacing="1"/>
        <w:rPr>
          <w:rFonts w:ascii="Calibri" w:hAnsi="Calibri" w:cs="Calibri"/>
        </w:rPr>
      </w:pPr>
      <w:r w:rsidRPr="00E3438A">
        <w:rPr>
          <w:rFonts w:ascii="Calibri" w:hAnsi="Calibri" w:cs="Calibri"/>
        </w:rPr>
        <w:t>Upload</w:t>
      </w:r>
    </w:p>
    <w:p w14:paraId="54DC95DD" w14:textId="543AEF30" w:rsidR="00E3438A" w:rsidRPr="00E3438A" w:rsidRDefault="00E3438A" w:rsidP="004B3FFC">
      <w:pPr>
        <w:numPr>
          <w:ilvl w:val="0"/>
          <w:numId w:val="281"/>
        </w:numPr>
        <w:spacing w:before="100" w:beforeAutospacing="1" w:after="100" w:afterAutospacing="1"/>
        <w:rPr>
          <w:rFonts w:ascii="Calibri" w:hAnsi="Calibri" w:cs="Calibri"/>
        </w:rPr>
      </w:pPr>
      <w:r w:rsidRPr="00E3438A">
        <w:rPr>
          <w:rFonts w:ascii="Calibri" w:hAnsi="Calibri" w:cs="Calibri"/>
        </w:rPr>
        <w:t>Status badge: Uploaded / Missing</w:t>
      </w:r>
    </w:p>
    <w:p w14:paraId="74258E07" w14:textId="50B19288"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User uploads all required files.</w:t>
      </w:r>
    </w:p>
    <w:p w14:paraId="5FC68D64"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System validates:</w:t>
      </w:r>
    </w:p>
    <w:p w14:paraId="5F2B0FEA" w14:textId="77777777" w:rsidR="00E3438A" w:rsidRPr="00E3438A" w:rsidRDefault="00E3438A" w:rsidP="004B3FFC">
      <w:pPr>
        <w:numPr>
          <w:ilvl w:val="0"/>
          <w:numId w:val="282"/>
        </w:numPr>
        <w:spacing w:before="100" w:beforeAutospacing="1" w:after="100" w:afterAutospacing="1"/>
        <w:rPr>
          <w:rFonts w:ascii="Calibri" w:hAnsi="Calibri" w:cs="Calibri"/>
        </w:rPr>
      </w:pPr>
      <w:r w:rsidRPr="00E3438A">
        <w:rPr>
          <w:rFonts w:ascii="Calibri" w:hAnsi="Calibri" w:cs="Calibri"/>
        </w:rPr>
        <w:t>Correct file format (CSV)</w:t>
      </w:r>
    </w:p>
    <w:p w14:paraId="120E7501" w14:textId="77777777" w:rsidR="00E3438A" w:rsidRPr="00E3438A" w:rsidRDefault="00E3438A" w:rsidP="004B3FFC">
      <w:pPr>
        <w:numPr>
          <w:ilvl w:val="0"/>
          <w:numId w:val="282"/>
        </w:numPr>
        <w:spacing w:before="100" w:beforeAutospacing="1" w:after="100" w:afterAutospacing="1"/>
        <w:rPr>
          <w:rFonts w:ascii="Calibri" w:hAnsi="Calibri" w:cs="Calibri"/>
        </w:rPr>
      </w:pPr>
      <w:r w:rsidRPr="00E3438A">
        <w:rPr>
          <w:rFonts w:ascii="Calibri" w:hAnsi="Calibri" w:cs="Calibri"/>
        </w:rPr>
        <w:t>Required headers exist</w:t>
      </w:r>
    </w:p>
    <w:p w14:paraId="7B4A4177" w14:textId="499F2110" w:rsidR="00E3438A" w:rsidRPr="00E3438A" w:rsidRDefault="00E3438A" w:rsidP="004B3FFC">
      <w:pPr>
        <w:numPr>
          <w:ilvl w:val="0"/>
          <w:numId w:val="282"/>
        </w:numPr>
        <w:spacing w:before="100" w:beforeAutospacing="1" w:after="100" w:afterAutospacing="1"/>
        <w:rPr>
          <w:rFonts w:ascii="Calibri" w:hAnsi="Calibri" w:cs="Calibri"/>
        </w:rPr>
      </w:pPr>
      <w:r w:rsidRPr="00E3438A">
        <w:rPr>
          <w:rFonts w:ascii="Calibri" w:hAnsi="Calibri" w:cs="Calibri"/>
        </w:rPr>
        <w:t>File not empty</w:t>
      </w:r>
    </w:p>
    <w:p w14:paraId="259530F4" w14:textId="6CA51E77" w:rsidR="00E3438A" w:rsidRPr="00E3438A" w:rsidRDefault="00E3438A" w:rsidP="00183A82">
      <w:pPr>
        <w:spacing w:before="100" w:beforeAutospacing="1" w:after="100" w:afterAutospacing="1"/>
        <w:rPr>
          <w:rFonts w:ascii="Calibri" w:hAnsi="Calibri" w:cs="Calibri"/>
        </w:rPr>
      </w:pPr>
      <w:r w:rsidRPr="00E3438A">
        <w:rPr>
          <w:rFonts w:ascii="Calibri" w:hAnsi="Calibri" w:cs="Calibri"/>
        </w:rPr>
        <w:t xml:space="preserve">If all 8 files uploaded → Enable </w:t>
      </w:r>
      <w:r w:rsidRPr="00E3438A">
        <w:rPr>
          <w:rFonts w:ascii="Calibri" w:eastAsiaTheme="majorEastAsia" w:hAnsi="Calibri" w:cs="Calibri"/>
        </w:rPr>
        <w:t>Process Sync</w:t>
      </w:r>
      <w:r w:rsidRPr="00E3438A">
        <w:rPr>
          <w:rFonts w:ascii="Calibri" w:hAnsi="Calibri" w:cs="Calibri"/>
        </w:rPr>
        <w:t xml:space="preserve"> button.</w:t>
      </w:r>
    </w:p>
    <w:p w14:paraId="6783D4DC" w14:textId="77777777" w:rsidR="00E3438A" w:rsidRPr="00E3438A" w:rsidRDefault="00E3438A" w:rsidP="00183A82">
      <w:pPr>
        <w:rPr>
          <w:rFonts w:ascii="Calibri" w:eastAsiaTheme="majorEastAsia" w:hAnsi="Calibri" w:cs="Calibri"/>
        </w:rPr>
      </w:pPr>
      <w:r w:rsidRPr="00E3438A">
        <w:rPr>
          <w:rFonts w:ascii="Calibri" w:hAnsi="Calibri" w:cs="Calibri"/>
        </w:rPr>
        <w:t>Step 4A — Process Manual Sync</w:t>
      </w:r>
    </w:p>
    <w:p w14:paraId="4789DC0E" w14:textId="77777777" w:rsidR="00E3438A" w:rsidRPr="00E3438A" w:rsidRDefault="00E3438A" w:rsidP="004B3FFC">
      <w:pPr>
        <w:numPr>
          <w:ilvl w:val="0"/>
          <w:numId w:val="283"/>
        </w:numPr>
        <w:spacing w:before="100" w:beforeAutospacing="1" w:after="100" w:afterAutospacing="1"/>
        <w:rPr>
          <w:rFonts w:ascii="Calibri" w:hAnsi="Calibri" w:cs="Calibri"/>
        </w:rPr>
      </w:pPr>
      <w:r w:rsidRPr="00E3438A">
        <w:rPr>
          <w:rFonts w:ascii="Calibri" w:hAnsi="Calibri" w:cs="Calibri"/>
        </w:rPr>
        <w:t xml:space="preserve">User clicks </w:t>
      </w:r>
      <w:r w:rsidRPr="00E3438A">
        <w:rPr>
          <w:rFonts w:ascii="Calibri" w:eastAsiaTheme="majorEastAsia" w:hAnsi="Calibri" w:cs="Calibri"/>
        </w:rPr>
        <w:t>Process Sync</w:t>
      </w:r>
      <w:r w:rsidRPr="00E3438A">
        <w:rPr>
          <w:rFonts w:ascii="Calibri" w:hAnsi="Calibri" w:cs="Calibri"/>
        </w:rPr>
        <w:t>.</w:t>
      </w:r>
    </w:p>
    <w:p w14:paraId="0ECBE0A7" w14:textId="77777777" w:rsidR="00E3438A" w:rsidRPr="00E3438A" w:rsidRDefault="00E3438A" w:rsidP="004B3FFC">
      <w:pPr>
        <w:numPr>
          <w:ilvl w:val="0"/>
          <w:numId w:val="283"/>
        </w:numPr>
        <w:spacing w:before="100" w:beforeAutospacing="1" w:after="100" w:afterAutospacing="1"/>
        <w:rPr>
          <w:rFonts w:ascii="Calibri" w:hAnsi="Calibri" w:cs="Calibri"/>
        </w:rPr>
      </w:pPr>
      <w:r w:rsidRPr="00E3438A">
        <w:rPr>
          <w:rFonts w:ascii="Calibri" w:hAnsi="Calibri" w:cs="Calibri"/>
        </w:rPr>
        <w:t>System:</w:t>
      </w:r>
    </w:p>
    <w:p w14:paraId="3E7618CC" w14:textId="77777777" w:rsidR="00E3438A" w:rsidRPr="00E3438A" w:rsidRDefault="00E3438A" w:rsidP="004B3FFC">
      <w:pPr>
        <w:numPr>
          <w:ilvl w:val="1"/>
          <w:numId w:val="283"/>
        </w:numPr>
        <w:spacing w:before="100" w:beforeAutospacing="1" w:after="100" w:afterAutospacing="1"/>
        <w:rPr>
          <w:rFonts w:ascii="Calibri" w:hAnsi="Calibri" w:cs="Calibri"/>
        </w:rPr>
      </w:pPr>
      <w:r w:rsidRPr="00E3438A">
        <w:rPr>
          <w:rFonts w:ascii="Calibri" w:hAnsi="Calibri" w:cs="Calibri"/>
        </w:rPr>
        <w:t>Reads &amp; validates all files</w:t>
      </w:r>
    </w:p>
    <w:p w14:paraId="53A21171" w14:textId="77777777" w:rsidR="00E3438A" w:rsidRPr="00E3438A" w:rsidRDefault="00E3438A" w:rsidP="004B3FFC">
      <w:pPr>
        <w:numPr>
          <w:ilvl w:val="1"/>
          <w:numId w:val="283"/>
        </w:numPr>
        <w:spacing w:before="100" w:beforeAutospacing="1" w:after="100" w:afterAutospacing="1"/>
        <w:rPr>
          <w:rFonts w:ascii="Calibri" w:hAnsi="Calibri" w:cs="Calibri"/>
        </w:rPr>
      </w:pPr>
      <w:r w:rsidRPr="00E3438A">
        <w:rPr>
          <w:rFonts w:ascii="Calibri" w:hAnsi="Calibri" w:cs="Calibri"/>
        </w:rPr>
        <w:t>Performs row-level validation</w:t>
      </w:r>
    </w:p>
    <w:p w14:paraId="0B83F2E5" w14:textId="77777777" w:rsidR="00E3438A" w:rsidRPr="00E3438A" w:rsidRDefault="00E3438A" w:rsidP="004B3FFC">
      <w:pPr>
        <w:numPr>
          <w:ilvl w:val="1"/>
          <w:numId w:val="283"/>
        </w:numPr>
        <w:spacing w:before="100" w:beforeAutospacing="1" w:after="100" w:afterAutospacing="1"/>
        <w:rPr>
          <w:rFonts w:ascii="Calibri" w:hAnsi="Calibri" w:cs="Calibri"/>
        </w:rPr>
      </w:pPr>
      <w:r w:rsidRPr="00E3438A">
        <w:rPr>
          <w:rFonts w:ascii="Calibri" w:hAnsi="Calibri" w:cs="Calibri"/>
        </w:rPr>
        <w:t>Stores results</w:t>
      </w:r>
    </w:p>
    <w:p w14:paraId="600A02AC" w14:textId="77777777" w:rsidR="00E3438A" w:rsidRPr="00E3438A" w:rsidRDefault="00E3438A" w:rsidP="004B3FFC">
      <w:pPr>
        <w:numPr>
          <w:ilvl w:val="1"/>
          <w:numId w:val="283"/>
        </w:numPr>
        <w:spacing w:before="100" w:beforeAutospacing="1" w:after="100" w:afterAutospacing="1"/>
        <w:rPr>
          <w:rFonts w:ascii="Calibri" w:hAnsi="Calibri" w:cs="Calibri"/>
        </w:rPr>
      </w:pPr>
      <w:r w:rsidRPr="00E3438A">
        <w:rPr>
          <w:rFonts w:ascii="Calibri" w:hAnsi="Calibri" w:cs="Calibri"/>
        </w:rPr>
        <w:t>Generates sync batch</w:t>
      </w:r>
    </w:p>
    <w:p w14:paraId="7EDAA0F0" w14:textId="10C32F1D" w:rsidR="00E3438A" w:rsidRPr="00E3438A" w:rsidRDefault="00E3438A" w:rsidP="004B3FFC">
      <w:pPr>
        <w:numPr>
          <w:ilvl w:val="0"/>
          <w:numId w:val="283"/>
        </w:numPr>
        <w:spacing w:before="100" w:beforeAutospacing="1" w:after="100" w:afterAutospacing="1"/>
        <w:rPr>
          <w:rFonts w:ascii="Calibri" w:hAnsi="Calibri" w:cs="Calibri"/>
        </w:rPr>
      </w:pPr>
      <w:r w:rsidRPr="00E3438A">
        <w:rPr>
          <w:rFonts w:ascii="Calibri" w:hAnsi="Calibri" w:cs="Calibri"/>
        </w:rPr>
        <w:t xml:space="preserve">Errors (if any) appear in </w:t>
      </w:r>
      <w:r w:rsidRPr="00E3438A">
        <w:rPr>
          <w:rFonts w:ascii="Calibri" w:eastAsiaTheme="majorEastAsia" w:hAnsi="Calibri" w:cs="Calibri"/>
        </w:rPr>
        <w:t>Recent Sync Errors</w:t>
      </w:r>
      <w:r w:rsidRPr="00E3438A">
        <w:rPr>
          <w:rFonts w:ascii="Calibri" w:hAnsi="Calibri" w:cs="Calibri"/>
        </w:rPr>
        <w:t>.</w:t>
      </w:r>
    </w:p>
    <w:p w14:paraId="241794E7" w14:textId="6C5BB596" w:rsidR="00E3438A" w:rsidRPr="00E3438A" w:rsidRDefault="00E3438A" w:rsidP="00183A82">
      <w:pPr>
        <w:spacing w:before="100" w:beforeAutospacing="1" w:after="100" w:afterAutospacing="1"/>
        <w:rPr>
          <w:rFonts w:ascii="Calibri" w:hAnsi="Calibri" w:cs="Calibri"/>
        </w:rPr>
      </w:pPr>
      <w:r w:rsidRPr="00E3438A">
        <w:rPr>
          <w:rFonts w:ascii="Calibri" w:eastAsiaTheme="majorEastAsia" w:hAnsi="Calibri" w:cs="Calibri"/>
        </w:rPr>
        <w:t>Note:</w:t>
      </w:r>
      <w:r w:rsidRPr="00E3438A">
        <w:rPr>
          <w:rFonts w:ascii="Calibri" w:hAnsi="Calibri" w:cs="Calibri"/>
        </w:rPr>
        <w:t xml:space="preserve"> Manual CSV does </w:t>
      </w:r>
      <w:r w:rsidRPr="00E3438A">
        <w:rPr>
          <w:rFonts w:ascii="Calibri" w:hAnsi="Calibri" w:cs="Calibri"/>
          <w:i/>
        </w:rPr>
        <w:t>not</w:t>
      </w:r>
      <w:r w:rsidRPr="00E3438A">
        <w:rPr>
          <w:rFonts w:ascii="Calibri" w:hAnsi="Calibri" w:cs="Calibri"/>
        </w:rPr>
        <w:t xml:space="preserve"> support Run Sync Now.</w:t>
      </w:r>
    </w:p>
    <w:p w14:paraId="508D311B" w14:textId="4E1FA161" w:rsidR="00E3438A" w:rsidRPr="00E3438A" w:rsidRDefault="00E3438A" w:rsidP="00183A82">
      <w:pPr>
        <w:rPr>
          <w:rFonts w:ascii="Calibri" w:hAnsi="Calibri" w:cs="Calibri"/>
        </w:rPr>
      </w:pPr>
      <w:r w:rsidRPr="00E3438A">
        <w:rPr>
          <w:rFonts w:ascii="Calibri" w:hAnsi="Calibri" w:cs="Calibri"/>
        </w:rPr>
        <w:t>Option B — Nightly Batch Upload via FTP/SFTP</w:t>
      </w:r>
    </w:p>
    <w:p w14:paraId="55DCE020" w14:textId="77777777" w:rsidR="00183A82" w:rsidRPr="000D320A" w:rsidRDefault="00183A82" w:rsidP="00183A82">
      <w:pPr>
        <w:rPr>
          <w:rFonts w:ascii="Calibri" w:hAnsi="Calibri" w:cs="Calibri"/>
        </w:rPr>
      </w:pPr>
    </w:p>
    <w:p w14:paraId="53A1A95B" w14:textId="77777777" w:rsidR="00E3438A" w:rsidRPr="00E3438A" w:rsidRDefault="00E3438A" w:rsidP="00183A82">
      <w:pPr>
        <w:rPr>
          <w:rFonts w:ascii="Calibri" w:hAnsi="Calibri" w:cs="Calibri"/>
        </w:rPr>
      </w:pPr>
      <w:r w:rsidRPr="00E3438A">
        <w:rPr>
          <w:rFonts w:ascii="Calibri" w:hAnsi="Calibri" w:cs="Calibri"/>
        </w:rPr>
        <w:t>Step 3B — Configure FTP/SFTP Credentials</w:t>
      </w:r>
    </w:p>
    <w:p w14:paraId="7BEAEC02" w14:textId="77777777" w:rsidR="00E3438A" w:rsidRPr="00E3438A" w:rsidRDefault="00E3438A" w:rsidP="00E3438A">
      <w:pPr>
        <w:spacing w:before="100" w:beforeAutospacing="1" w:after="100" w:afterAutospacing="1"/>
        <w:rPr>
          <w:rFonts w:ascii="Calibri" w:hAnsi="Calibri" w:cs="Calibri"/>
        </w:rPr>
      </w:pPr>
    </w:p>
    <w:p w14:paraId="7E6D14C4"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Fields shown:</w:t>
      </w:r>
    </w:p>
    <w:p w14:paraId="39C28FC6" w14:textId="77777777" w:rsidR="00E3438A" w:rsidRPr="00E3438A" w:rsidRDefault="00E3438A" w:rsidP="004B3FFC">
      <w:pPr>
        <w:numPr>
          <w:ilvl w:val="0"/>
          <w:numId w:val="284"/>
        </w:numPr>
        <w:spacing w:before="100" w:beforeAutospacing="1" w:after="100" w:afterAutospacing="1"/>
        <w:rPr>
          <w:rFonts w:ascii="Calibri" w:hAnsi="Calibri" w:cs="Calibri"/>
        </w:rPr>
      </w:pPr>
      <w:r w:rsidRPr="00E3438A">
        <w:rPr>
          <w:rFonts w:ascii="Calibri" w:hAnsi="Calibri" w:cs="Calibri"/>
        </w:rPr>
        <w:t>Protocol (FTP or SFTP)</w:t>
      </w:r>
    </w:p>
    <w:p w14:paraId="78128069" w14:textId="77777777" w:rsidR="00E3438A" w:rsidRPr="00E3438A" w:rsidRDefault="00E3438A" w:rsidP="004B3FFC">
      <w:pPr>
        <w:numPr>
          <w:ilvl w:val="0"/>
          <w:numId w:val="284"/>
        </w:numPr>
        <w:spacing w:before="100" w:beforeAutospacing="1" w:after="100" w:afterAutospacing="1"/>
        <w:rPr>
          <w:rFonts w:ascii="Calibri" w:hAnsi="Calibri" w:cs="Calibri"/>
        </w:rPr>
      </w:pPr>
      <w:r w:rsidRPr="00E3438A">
        <w:rPr>
          <w:rFonts w:ascii="Calibri" w:hAnsi="Calibri" w:cs="Calibri"/>
        </w:rPr>
        <w:t>Host</w:t>
      </w:r>
    </w:p>
    <w:p w14:paraId="78D5220B" w14:textId="77777777" w:rsidR="00E3438A" w:rsidRPr="00E3438A" w:rsidRDefault="00E3438A" w:rsidP="004B3FFC">
      <w:pPr>
        <w:numPr>
          <w:ilvl w:val="0"/>
          <w:numId w:val="284"/>
        </w:numPr>
        <w:spacing w:before="100" w:beforeAutospacing="1" w:after="100" w:afterAutospacing="1"/>
        <w:rPr>
          <w:rFonts w:ascii="Calibri" w:hAnsi="Calibri" w:cs="Calibri"/>
        </w:rPr>
      </w:pPr>
      <w:r w:rsidRPr="00E3438A">
        <w:rPr>
          <w:rFonts w:ascii="Calibri" w:hAnsi="Calibri" w:cs="Calibri"/>
        </w:rPr>
        <w:t>Port</w:t>
      </w:r>
    </w:p>
    <w:p w14:paraId="23880166" w14:textId="77777777" w:rsidR="00E3438A" w:rsidRPr="00E3438A" w:rsidRDefault="00E3438A" w:rsidP="004B3FFC">
      <w:pPr>
        <w:numPr>
          <w:ilvl w:val="0"/>
          <w:numId w:val="284"/>
        </w:numPr>
        <w:spacing w:before="100" w:beforeAutospacing="1" w:after="100" w:afterAutospacing="1"/>
        <w:rPr>
          <w:rFonts w:ascii="Calibri" w:hAnsi="Calibri" w:cs="Calibri"/>
        </w:rPr>
      </w:pPr>
      <w:r w:rsidRPr="00E3438A">
        <w:rPr>
          <w:rFonts w:ascii="Calibri" w:hAnsi="Calibri" w:cs="Calibri"/>
        </w:rPr>
        <w:t>Username</w:t>
      </w:r>
    </w:p>
    <w:p w14:paraId="33AA7435" w14:textId="77777777" w:rsidR="00E3438A" w:rsidRPr="00E3438A" w:rsidRDefault="00E3438A" w:rsidP="004B3FFC">
      <w:pPr>
        <w:numPr>
          <w:ilvl w:val="0"/>
          <w:numId w:val="284"/>
        </w:numPr>
        <w:spacing w:before="100" w:beforeAutospacing="1" w:after="100" w:afterAutospacing="1"/>
        <w:rPr>
          <w:rFonts w:ascii="Calibri" w:hAnsi="Calibri" w:cs="Calibri"/>
        </w:rPr>
      </w:pPr>
      <w:r w:rsidRPr="00E3438A">
        <w:rPr>
          <w:rFonts w:ascii="Calibri" w:hAnsi="Calibri" w:cs="Calibri"/>
        </w:rPr>
        <w:t>Password or SSH Key</w:t>
      </w:r>
    </w:p>
    <w:p w14:paraId="2D38DA0A" w14:textId="77777777" w:rsidR="00E3438A" w:rsidRPr="00E3438A" w:rsidRDefault="00E3438A" w:rsidP="004B3FFC">
      <w:pPr>
        <w:numPr>
          <w:ilvl w:val="0"/>
          <w:numId w:val="284"/>
        </w:numPr>
        <w:spacing w:before="100" w:beforeAutospacing="1" w:after="100" w:afterAutospacing="1"/>
        <w:rPr>
          <w:rFonts w:ascii="Calibri" w:hAnsi="Calibri" w:cs="Calibri"/>
        </w:rPr>
      </w:pPr>
      <w:r w:rsidRPr="00E3438A">
        <w:rPr>
          <w:rFonts w:ascii="Calibri" w:hAnsi="Calibri" w:cs="Calibri"/>
        </w:rPr>
        <w:t>Remote Directory Path</w:t>
      </w:r>
    </w:p>
    <w:p w14:paraId="2FAAC371" w14:textId="532DD715" w:rsidR="00E3438A" w:rsidRPr="00E3438A" w:rsidRDefault="00E3438A" w:rsidP="004B3FFC">
      <w:pPr>
        <w:numPr>
          <w:ilvl w:val="0"/>
          <w:numId w:val="284"/>
        </w:numPr>
        <w:spacing w:before="100" w:beforeAutospacing="1" w:after="100" w:afterAutospacing="1"/>
        <w:rPr>
          <w:rFonts w:ascii="Calibri" w:hAnsi="Calibri" w:cs="Calibri"/>
        </w:rPr>
      </w:pPr>
      <w:r w:rsidRPr="00E3438A">
        <w:rPr>
          <w:rFonts w:ascii="Calibri" w:hAnsi="Calibri" w:cs="Calibri"/>
        </w:rPr>
        <w:t>(Optional) File Naming Pattern</w:t>
      </w:r>
    </w:p>
    <w:p w14:paraId="45189E17"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User enters credentials.</w:t>
      </w:r>
    </w:p>
    <w:p w14:paraId="5C75C29A" w14:textId="20A11B4B" w:rsidR="00E3438A" w:rsidRPr="00E3438A" w:rsidRDefault="00E3438A" w:rsidP="00E3438A">
      <w:pPr>
        <w:rPr>
          <w:rFonts w:ascii="Calibri" w:hAnsi="Calibri" w:cs="Calibri"/>
        </w:rPr>
      </w:pPr>
    </w:p>
    <w:p w14:paraId="1656F631" w14:textId="6B2FF22C" w:rsidR="00E3438A" w:rsidRPr="00E3438A" w:rsidRDefault="00E3438A" w:rsidP="00183A82">
      <w:pPr>
        <w:rPr>
          <w:rFonts w:ascii="Calibri" w:hAnsi="Calibri" w:cs="Calibri"/>
        </w:rPr>
      </w:pPr>
      <w:r w:rsidRPr="00E3438A">
        <w:rPr>
          <w:rFonts w:ascii="Calibri" w:hAnsi="Calibri" w:cs="Calibri"/>
        </w:rPr>
        <w:t>Step 4B — Test Connection</w:t>
      </w:r>
    </w:p>
    <w:p w14:paraId="31F52554" w14:textId="6B521F67" w:rsidR="00E3438A" w:rsidRPr="00E3438A" w:rsidRDefault="00E3438A" w:rsidP="00E3438A">
      <w:pPr>
        <w:spacing w:before="100" w:beforeAutospacing="1" w:after="100" w:afterAutospacing="1"/>
        <w:rPr>
          <w:rFonts w:ascii="Calibri" w:hAnsi="Calibri" w:cs="Calibri"/>
        </w:rPr>
      </w:pPr>
      <w:r w:rsidRPr="00E3438A">
        <w:rPr>
          <w:rFonts w:ascii="Calibri" w:eastAsiaTheme="majorEastAsia" w:hAnsi="Calibri" w:cs="Calibri"/>
        </w:rPr>
        <w:t xml:space="preserve">User clicks </w:t>
      </w:r>
      <w:r w:rsidRPr="00E3438A">
        <w:rPr>
          <w:rFonts w:ascii="Calibri" w:hAnsi="Calibri" w:cs="Calibri"/>
        </w:rPr>
        <w:t>Test Connection</w:t>
      </w:r>
      <w:r w:rsidRPr="00E3438A">
        <w:rPr>
          <w:rFonts w:ascii="Calibri" w:eastAsiaTheme="majorEastAsia" w:hAnsi="Calibri" w:cs="Calibri"/>
        </w:rPr>
        <w:t>.</w:t>
      </w:r>
    </w:p>
    <w:p w14:paraId="24A5E1CE"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System verifies:</w:t>
      </w:r>
    </w:p>
    <w:p w14:paraId="0AD470F5" w14:textId="77777777" w:rsidR="00E3438A" w:rsidRPr="00E3438A" w:rsidRDefault="00E3438A" w:rsidP="004B3FFC">
      <w:pPr>
        <w:numPr>
          <w:ilvl w:val="0"/>
          <w:numId w:val="285"/>
        </w:numPr>
        <w:spacing w:before="100" w:beforeAutospacing="1" w:after="100" w:afterAutospacing="1"/>
        <w:rPr>
          <w:rFonts w:ascii="Calibri" w:hAnsi="Calibri" w:cs="Calibri"/>
        </w:rPr>
      </w:pPr>
      <w:r w:rsidRPr="00E3438A">
        <w:rPr>
          <w:rFonts w:ascii="Calibri" w:hAnsi="Calibri" w:cs="Calibri"/>
        </w:rPr>
        <w:t>Authentication</w:t>
      </w:r>
    </w:p>
    <w:p w14:paraId="12FE27AC" w14:textId="77777777" w:rsidR="00E3438A" w:rsidRPr="00E3438A" w:rsidRDefault="00E3438A" w:rsidP="004B3FFC">
      <w:pPr>
        <w:numPr>
          <w:ilvl w:val="0"/>
          <w:numId w:val="285"/>
        </w:numPr>
        <w:spacing w:before="100" w:beforeAutospacing="1" w:after="100" w:afterAutospacing="1"/>
        <w:rPr>
          <w:rFonts w:ascii="Calibri" w:hAnsi="Calibri" w:cs="Calibri"/>
        </w:rPr>
      </w:pPr>
      <w:r w:rsidRPr="00E3438A">
        <w:rPr>
          <w:rFonts w:ascii="Calibri" w:hAnsi="Calibri" w:cs="Calibri"/>
        </w:rPr>
        <w:t>Directory exists</w:t>
      </w:r>
    </w:p>
    <w:p w14:paraId="3B449B98" w14:textId="77777777" w:rsidR="00E3438A" w:rsidRPr="00E3438A" w:rsidRDefault="00E3438A" w:rsidP="004B3FFC">
      <w:pPr>
        <w:numPr>
          <w:ilvl w:val="0"/>
          <w:numId w:val="285"/>
        </w:numPr>
        <w:spacing w:before="100" w:beforeAutospacing="1" w:after="100" w:afterAutospacing="1"/>
        <w:rPr>
          <w:rFonts w:ascii="Calibri" w:hAnsi="Calibri" w:cs="Calibri"/>
        </w:rPr>
      </w:pPr>
      <w:r w:rsidRPr="00E3438A">
        <w:rPr>
          <w:rFonts w:ascii="Calibri" w:hAnsi="Calibri" w:cs="Calibri"/>
        </w:rPr>
        <w:t>Permissions</w:t>
      </w:r>
    </w:p>
    <w:p w14:paraId="5211F334" w14:textId="77777777" w:rsidR="00E3438A" w:rsidRPr="00E3438A" w:rsidRDefault="00E3438A" w:rsidP="004B3FFC">
      <w:pPr>
        <w:numPr>
          <w:ilvl w:val="0"/>
          <w:numId w:val="285"/>
        </w:numPr>
        <w:spacing w:before="100" w:beforeAutospacing="1" w:after="100" w:afterAutospacing="1"/>
        <w:rPr>
          <w:rFonts w:ascii="Calibri" w:hAnsi="Calibri" w:cs="Calibri"/>
        </w:rPr>
      </w:pPr>
      <w:r w:rsidRPr="00E3438A">
        <w:rPr>
          <w:rFonts w:ascii="Calibri" w:hAnsi="Calibri" w:cs="Calibri"/>
        </w:rPr>
        <w:t>Connectivity</w:t>
      </w:r>
    </w:p>
    <w:p w14:paraId="01E37B10" w14:textId="1D04BA8A" w:rsidR="00E3438A" w:rsidRPr="00E3438A" w:rsidRDefault="00E3438A" w:rsidP="004B3FFC">
      <w:pPr>
        <w:numPr>
          <w:ilvl w:val="0"/>
          <w:numId w:val="285"/>
        </w:numPr>
        <w:spacing w:before="100" w:beforeAutospacing="1" w:after="100" w:afterAutospacing="1"/>
        <w:rPr>
          <w:rFonts w:ascii="Calibri" w:hAnsi="Calibri" w:cs="Calibri"/>
        </w:rPr>
      </w:pPr>
      <w:r w:rsidRPr="00E3438A">
        <w:rPr>
          <w:rFonts w:ascii="Calibri" w:hAnsi="Calibri" w:cs="Calibri"/>
        </w:rPr>
        <w:t>Response time</w:t>
      </w:r>
    </w:p>
    <w:p w14:paraId="5E3B47F7" w14:textId="79BC7702"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If successful → show green success banner:</w:t>
      </w:r>
      <w:r w:rsidR="00183A82">
        <w:rPr>
          <w:rFonts w:ascii="Calibri" w:hAnsi="Calibri" w:cs="Calibri"/>
        </w:rPr>
        <w:t xml:space="preserve"> </w:t>
      </w:r>
      <w:r w:rsidRPr="00E3438A">
        <w:rPr>
          <w:rFonts w:ascii="Calibri" w:hAnsi="Calibri" w:cs="Calibri"/>
        </w:rPr>
        <w:t>“Connection Successful.”</w:t>
      </w:r>
    </w:p>
    <w:p w14:paraId="1C00DAD8" w14:textId="62A8BA68" w:rsidR="00E3438A" w:rsidRPr="00E3438A" w:rsidRDefault="00E3438A" w:rsidP="00E24EA3">
      <w:pPr>
        <w:spacing w:before="100" w:beforeAutospacing="1" w:after="100" w:afterAutospacing="1"/>
        <w:rPr>
          <w:rFonts w:ascii="Calibri" w:hAnsi="Calibri" w:cs="Calibri"/>
        </w:rPr>
      </w:pPr>
      <w:r w:rsidRPr="00E3438A">
        <w:rPr>
          <w:rFonts w:ascii="Calibri" w:hAnsi="Calibri" w:cs="Calibri"/>
        </w:rPr>
        <w:t>If failure → show error and block continuation.</w:t>
      </w:r>
    </w:p>
    <w:p w14:paraId="6F40463F" w14:textId="74660AA1" w:rsidR="00E3438A" w:rsidRPr="00E3438A" w:rsidRDefault="00E3438A" w:rsidP="00E24EA3">
      <w:pPr>
        <w:rPr>
          <w:rFonts w:ascii="Calibri" w:hAnsi="Calibri" w:cs="Calibri"/>
        </w:rPr>
      </w:pPr>
      <w:r w:rsidRPr="00E3438A">
        <w:rPr>
          <w:rFonts w:ascii="Calibri" w:hAnsi="Calibri" w:cs="Calibri"/>
        </w:rPr>
        <w:t>Step 5B — Configure Sync Settings</w:t>
      </w:r>
    </w:p>
    <w:p w14:paraId="0FD3D487"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Fields:</w:t>
      </w:r>
    </w:p>
    <w:p w14:paraId="4C8CF943" w14:textId="77777777" w:rsidR="00E3438A" w:rsidRPr="00E3438A" w:rsidRDefault="00E3438A" w:rsidP="004B3FFC">
      <w:pPr>
        <w:numPr>
          <w:ilvl w:val="0"/>
          <w:numId w:val="286"/>
        </w:numPr>
        <w:spacing w:before="100" w:beforeAutospacing="1" w:after="100" w:afterAutospacing="1"/>
        <w:rPr>
          <w:rFonts w:ascii="Calibri" w:hAnsi="Calibri" w:cs="Calibri"/>
        </w:rPr>
      </w:pPr>
      <w:r w:rsidRPr="00E3438A">
        <w:rPr>
          <w:rFonts w:ascii="Calibri" w:hAnsi="Calibri" w:cs="Calibri"/>
        </w:rPr>
        <w:t>Sync Time (default 2:00 AM)</w:t>
      </w:r>
    </w:p>
    <w:p w14:paraId="57435E59" w14:textId="77777777" w:rsidR="00E3438A" w:rsidRPr="00E3438A" w:rsidRDefault="00E3438A" w:rsidP="004B3FFC">
      <w:pPr>
        <w:numPr>
          <w:ilvl w:val="0"/>
          <w:numId w:val="286"/>
        </w:numPr>
        <w:spacing w:before="100" w:beforeAutospacing="1" w:after="100" w:afterAutospacing="1"/>
        <w:rPr>
          <w:rFonts w:ascii="Calibri" w:hAnsi="Calibri" w:cs="Calibri"/>
        </w:rPr>
      </w:pPr>
      <w:r w:rsidRPr="00E3438A">
        <w:rPr>
          <w:rFonts w:ascii="Calibri" w:hAnsi="Calibri" w:cs="Calibri"/>
        </w:rPr>
        <w:t>Time Zone</w:t>
      </w:r>
    </w:p>
    <w:p w14:paraId="4E876275" w14:textId="77777777" w:rsidR="00E3438A" w:rsidRPr="00E3438A" w:rsidRDefault="00E3438A" w:rsidP="004B3FFC">
      <w:pPr>
        <w:numPr>
          <w:ilvl w:val="0"/>
          <w:numId w:val="286"/>
        </w:numPr>
        <w:spacing w:before="100" w:beforeAutospacing="1" w:after="100" w:afterAutospacing="1"/>
        <w:rPr>
          <w:rFonts w:ascii="Calibri" w:hAnsi="Calibri" w:cs="Calibri"/>
        </w:rPr>
      </w:pPr>
      <w:r w:rsidRPr="00E3438A">
        <w:rPr>
          <w:rFonts w:ascii="Calibri" w:hAnsi="Calibri" w:cs="Calibri"/>
        </w:rPr>
        <w:t>File Missing Behavior:</w:t>
      </w:r>
    </w:p>
    <w:p w14:paraId="3AD91273" w14:textId="77777777" w:rsidR="00E3438A" w:rsidRPr="00E3438A" w:rsidRDefault="00E3438A" w:rsidP="004B3FFC">
      <w:pPr>
        <w:numPr>
          <w:ilvl w:val="1"/>
          <w:numId w:val="286"/>
        </w:numPr>
        <w:spacing w:before="100" w:beforeAutospacing="1" w:after="100" w:afterAutospacing="1"/>
        <w:rPr>
          <w:rFonts w:ascii="Calibri" w:hAnsi="Calibri" w:cs="Calibri"/>
        </w:rPr>
      </w:pPr>
      <w:r w:rsidRPr="00E3438A">
        <w:rPr>
          <w:rFonts w:ascii="Calibri" w:hAnsi="Calibri" w:cs="Calibri"/>
        </w:rPr>
        <w:t>Retry 3 times</w:t>
      </w:r>
    </w:p>
    <w:p w14:paraId="34A5877E" w14:textId="77777777" w:rsidR="00E3438A" w:rsidRPr="00E3438A" w:rsidRDefault="00E3438A" w:rsidP="004B3FFC">
      <w:pPr>
        <w:numPr>
          <w:ilvl w:val="1"/>
          <w:numId w:val="286"/>
        </w:numPr>
        <w:spacing w:before="100" w:beforeAutospacing="1" w:after="100" w:afterAutospacing="1"/>
        <w:rPr>
          <w:rFonts w:ascii="Calibri" w:hAnsi="Calibri" w:cs="Calibri"/>
        </w:rPr>
      </w:pPr>
      <w:r w:rsidRPr="00E3438A">
        <w:rPr>
          <w:rFonts w:ascii="Calibri" w:hAnsi="Calibri" w:cs="Calibri"/>
        </w:rPr>
        <w:t>Mark Failed</w:t>
      </w:r>
    </w:p>
    <w:p w14:paraId="4D4BABB6" w14:textId="77777777" w:rsidR="00E3438A" w:rsidRPr="00E3438A" w:rsidRDefault="00E3438A" w:rsidP="004B3FFC">
      <w:pPr>
        <w:numPr>
          <w:ilvl w:val="1"/>
          <w:numId w:val="286"/>
        </w:numPr>
        <w:spacing w:before="100" w:beforeAutospacing="1" w:after="100" w:afterAutospacing="1"/>
        <w:rPr>
          <w:rFonts w:ascii="Calibri" w:hAnsi="Calibri" w:cs="Calibri"/>
        </w:rPr>
      </w:pPr>
      <w:r w:rsidRPr="00E3438A">
        <w:rPr>
          <w:rFonts w:ascii="Calibri" w:hAnsi="Calibri" w:cs="Calibri"/>
        </w:rPr>
        <w:t>Skip</w:t>
      </w:r>
    </w:p>
    <w:p w14:paraId="6B075522" w14:textId="77777777" w:rsidR="00E3438A" w:rsidRPr="00E3438A" w:rsidRDefault="00E3438A" w:rsidP="004B3FFC">
      <w:pPr>
        <w:numPr>
          <w:ilvl w:val="0"/>
          <w:numId w:val="286"/>
        </w:numPr>
        <w:spacing w:before="100" w:beforeAutospacing="1" w:after="100" w:afterAutospacing="1"/>
        <w:rPr>
          <w:rFonts w:ascii="Calibri" w:hAnsi="Calibri" w:cs="Calibri"/>
        </w:rPr>
      </w:pPr>
      <w:r w:rsidRPr="00E3438A">
        <w:rPr>
          <w:rFonts w:ascii="Calibri" w:hAnsi="Calibri" w:cs="Calibri"/>
        </w:rPr>
        <w:t>Auto Process Files toggle</w:t>
      </w:r>
    </w:p>
    <w:p w14:paraId="7B354BDF" w14:textId="220B17B8" w:rsidR="00E3438A" w:rsidRPr="00E3438A" w:rsidRDefault="00E3438A" w:rsidP="004B3FFC">
      <w:pPr>
        <w:numPr>
          <w:ilvl w:val="0"/>
          <w:numId w:val="286"/>
        </w:numPr>
        <w:spacing w:before="100" w:beforeAutospacing="1" w:after="100" w:afterAutospacing="1"/>
        <w:rPr>
          <w:rFonts w:ascii="Calibri" w:hAnsi="Calibri" w:cs="Calibri"/>
        </w:rPr>
      </w:pPr>
      <w:r w:rsidRPr="00E3438A">
        <w:rPr>
          <w:rFonts w:ascii="Calibri" w:hAnsi="Calibri" w:cs="Calibri"/>
        </w:rPr>
        <w:t>Archive Files After Processing toggle</w:t>
      </w:r>
    </w:p>
    <w:p w14:paraId="66AC4CF0" w14:textId="76595C65" w:rsidR="00E3438A" w:rsidRPr="00E3438A" w:rsidRDefault="00E3438A" w:rsidP="00E24EA3">
      <w:pPr>
        <w:spacing w:before="100" w:beforeAutospacing="1" w:after="100" w:afterAutospacing="1"/>
        <w:rPr>
          <w:rFonts w:ascii="Calibri" w:hAnsi="Calibri" w:cs="Calibri"/>
        </w:rPr>
      </w:pPr>
      <w:r w:rsidRPr="00E3438A">
        <w:rPr>
          <w:rFonts w:ascii="Calibri" w:hAnsi="Calibri" w:cs="Calibri"/>
        </w:rPr>
        <w:t>System saves settings.</w:t>
      </w:r>
    </w:p>
    <w:p w14:paraId="5F95E3D1" w14:textId="1FC99554" w:rsidR="00E3438A" w:rsidRPr="00E3438A" w:rsidRDefault="00E3438A" w:rsidP="00E24EA3">
      <w:pPr>
        <w:rPr>
          <w:rFonts w:ascii="Calibri" w:hAnsi="Calibri" w:cs="Calibri"/>
        </w:rPr>
      </w:pPr>
      <w:r w:rsidRPr="00E3438A">
        <w:rPr>
          <w:rFonts w:ascii="Calibri" w:hAnsi="Calibri" w:cs="Calibri"/>
        </w:rPr>
        <w:t>Step 6 — Conditional “Run Sync Now”</w:t>
      </w:r>
    </w:p>
    <w:p w14:paraId="1451A88A"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 xml:space="preserve">This button follows </w:t>
      </w:r>
      <w:r w:rsidRPr="00E3438A">
        <w:rPr>
          <w:rFonts w:ascii="Calibri" w:eastAsiaTheme="majorEastAsia" w:hAnsi="Calibri" w:cs="Calibri"/>
        </w:rPr>
        <w:t>Option 2 logic</w:t>
      </w:r>
      <w:r w:rsidRPr="00E3438A">
        <w:rPr>
          <w:rFonts w:ascii="Calibri" w:hAnsi="Calibri" w:cs="Calibri"/>
        </w:rPr>
        <w:t>:</w:t>
      </w:r>
    </w:p>
    <w:tbl>
      <w:tblPr>
        <w:tblStyle w:val="TableGrid"/>
        <w:tblW w:w="0" w:type="auto"/>
        <w:tblLook w:val="04A0" w:firstRow="1" w:lastRow="0" w:firstColumn="1" w:lastColumn="0" w:noHBand="0" w:noVBand="1"/>
      </w:tblPr>
      <w:tblGrid>
        <w:gridCol w:w="3213"/>
        <w:gridCol w:w="2603"/>
      </w:tblGrid>
      <w:tr w:rsidR="00E3438A" w:rsidRPr="00E3438A" w14:paraId="586EA90A" w14:textId="77777777" w:rsidTr="00E24EA3">
        <w:tc>
          <w:tcPr>
            <w:tcW w:w="0" w:type="auto"/>
            <w:hideMark/>
          </w:tcPr>
          <w:p w14:paraId="1BBB60EB" w14:textId="77777777" w:rsidR="00E3438A" w:rsidRPr="00E3438A" w:rsidRDefault="00E3438A" w:rsidP="00E3438A">
            <w:pPr>
              <w:spacing w:before="100" w:beforeAutospacing="1" w:after="100" w:afterAutospacing="1"/>
              <w:jc w:val="center"/>
              <w:rPr>
                <w:rFonts w:ascii="Calibri" w:hAnsi="Calibri" w:cs="Calibri"/>
              </w:rPr>
            </w:pPr>
            <w:r w:rsidRPr="00E3438A">
              <w:rPr>
                <w:rFonts w:ascii="Calibri" w:hAnsi="Calibri" w:cs="Calibri"/>
              </w:rPr>
              <w:t>Condition</w:t>
            </w:r>
          </w:p>
        </w:tc>
        <w:tc>
          <w:tcPr>
            <w:tcW w:w="0" w:type="auto"/>
            <w:hideMark/>
          </w:tcPr>
          <w:p w14:paraId="7E81E658" w14:textId="77777777" w:rsidR="00E3438A" w:rsidRPr="00E3438A" w:rsidRDefault="00E3438A" w:rsidP="00E3438A">
            <w:pPr>
              <w:spacing w:before="100" w:beforeAutospacing="1" w:after="100" w:afterAutospacing="1"/>
              <w:jc w:val="center"/>
              <w:rPr>
                <w:rFonts w:ascii="Calibri" w:hAnsi="Calibri" w:cs="Calibri"/>
              </w:rPr>
            </w:pPr>
            <w:r w:rsidRPr="00E3438A">
              <w:rPr>
                <w:rFonts w:ascii="Calibri" w:hAnsi="Calibri" w:cs="Calibri"/>
              </w:rPr>
              <w:t>Run Sync Now</w:t>
            </w:r>
          </w:p>
        </w:tc>
      </w:tr>
      <w:tr w:rsidR="00E3438A" w:rsidRPr="00E3438A" w14:paraId="2F63632C" w14:textId="77777777" w:rsidTr="00E24EA3">
        <w:tc>
          <w:tcPr>
            <w:tcW w:w="0" w:type="auto"/>
            <w:hideMark/>
          </w:tcPr>
          <w:p w14:paraId="2857D434"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New file detected on FTP/SFTP</w:t>
            </w:r>
          </w:p>
        </w:tc>
        <w:tc>
          <w:tcPr>
            <w:tcW w:w="0" w:type="auto"/>
            <w:hideMark/>
          </w:tcPr>
          <w:p w14:paraId="4C749420"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Enabled</w:t>
            </w:r>
          </w:p>
        </w:tc>
      </w:tr>
      <w:tr w:rsidR="00E3438A" w:rsidRPr="00E3438A" w14:paraId="598DF1E4" w14:textId="77777777" w:rsidTr="00E24EA3">
        <w:tc>
          <w:tcPr>
            <w:tcW w:w="0" w:type="auto"/>
            <w:hideMark/>
          </w:tcPr>
          <w:p w14:paraId="12E056C5"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No new dataset available</w:t>
            </w:r>
          </w:p>
        </w:tc>
        <w:tc>
          <w:tcPr>
            <w:tcW w:w="0" w:type="auto"/>
            <w:hideMark/>
          </w:tcPr>
          <w:p w14:paraId="436D777E" w14:textId="77777777" w:rsidR="00E3438A" w:rsidRPr="00E3438A" w:rsidRDefault="00E3438A" w:rsidP="00E3438A">
            <w:pPr>
              <w:spacing w:before="100" w:beforeAutospacing="1" w:after="100" w:afterAutospacing="1"/>
              <w:rPr>
                <w:rFonts w:ascii="Calibri" w:hAnsi="Calibri" w:cs="Calibri"/>
              </w:rPr>
            </w:pPr>
            <w:r w:rsidRPr="00E3438A">
              <w:rPr>
                <w:rFonts w:ascii="Calibri" w:eastAsiaTheme="majorEastAsia" w:hAnsi="Calibri" w:cs="Calibri"/>
              </w:rPr>
              <w:t>Disabled</w:t>
            </w:r>
            <w:r w:rsidRPr="00E3438A">
              <w:rPr>
                <w:rFonts w:ascii="Calibri" w:hAnsi="Calibri" w:cs="Calibri"/>
              </w:rPr>
              <w:t xml:space="preserve"> (tooltip shown)</w:t>
            </w:r>
          </w:p>
        </w:tc>
      </w:tr>
      <w:tr w:rsidR="00E3438A" w:rsidRPr="00E3438A" w14:paraId="4E3CF7E4" w14:textId="77777777" w:rsidTr="00E24EA3">
        <w:tc>
          <w:tcPr>
            <w:tcW w:w="0" w:type="auto"/>
            <w:hideMark/>
          </w:tcPr>
          <w:p w14:paraId="35859EDB"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Manual CSV selected</w:t>
            </w:r>
          </w:p>
        </w:tc>
        <w:tc>
          <w:tcPr>
            <w:tcW w:w="0" w:type="auto"/>
            <w:hideMark/>
          </w:tcPr>
          <w:p w14:paraId="622C0808"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Hidden entirely</w:t>
            </w:r>
          </w:p>
        </w:tc>
      </w:tr>
    </w:tbl>
    <w:p w14:paraId="7C544D20" w14:textId="72FDEFA9"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On Click → Confirmation Modal</w:t>
      </w:r>
      <w:r w:rsidR="00E24EA3">
        <w:rPr>
          <w:rFonts w:ascii="Calibri" w:hAnsi="Calibri" w:cs="Calibri"/>
        </w:rPr>
        <w:t xml:space="preserve"> </w:t>
      </w:r>
      <w:r w:rsidRPr="00E3438A">
        <w:rPr>
          <w:rFonts w:ascii="Calibri" w:hAnsi="Calibri" w:cs="Calibri"/>
          <w:color w:val="0E0E0E"/>
        </w:rPr>
        <w:t>“A new dataset was detected. Run sync now instead of waiting for nightly job?”</w:t>
      </w:r>
    </w:p>
    <w:p w14:paraId="491FC7E6"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Actions:</w:t>
      </w:r>
    </w:p>
    <w:p w14:paraId="6344A562" w14:textId="77777777" w:rsidR="00E3438A" w:rsidRPr="00E3438A" w:rsidRDefault="00E3438A" w:rsidP="004B3FFC">
      <w:pPr>
        <w:numPr>
          <w:ilvl w:val="0"/>
          <w:numId w:val="287"/>
        </w:numPr>
        <w:spacing w:before="100" w:beforeAutospacing="1" w:after="100" w:afterAutospacing="1"/>
        <w:rPr>
          <w:rFonts w:ascii="Calibri" w:hAnsi="Calibri" w:cs="Calibri"/>
        </w:rPr>
      </w:pPr>
      <w:r w:rsidRPr="00E3438A">
        <w:rPr>
          <w:rFonts w:ascii="Calibri" w:hAnsi="Calibri" w:cs="Calibri"/>
        </w:rPr>
        <w:t>Run Now</w:t>
      </w:r>
    </w:p>
    <w:p w14:paraId="47868C0E" w14:textId="4426ACB7" w:rsidR="00E3438A" w:rsidRPr="00E3438A" w:rsidRDefault="00E3438A" w:rsidP="004B3FFC">
      <w:pPr>
        <w:numPr>
          <w:ilvl w:val="0"/>
          <w:numId w:val="287"/>
        </w:numPr>
        <w:spacing w:before="100" w:beforeAutospacing="1" w:after="100" w:afterAutospacing="1"/>
        <w:rPr>
          <w:rFonts w:ascii="Calibri" w:hAnsi="Calibri" w:cs="Calibri"/>
        </w:rPr>
      </w:pPr>
      <w:r w:rsidRPr="00E3438A">
        <w:rPr>
          <w:rFonts w:ascii="Calibri" w:hAnsi="Calibri" w:cs="Calibri"/>
        </w:rPr>
        <w:t>Cancel</w:t>
      </w:r>
    </w:p>
    <w:p w14:paraId="18C99470" w14:textId="4D6A06FB" w:rsidR="00E3438A" w:rsidRPr="00E3438A" w:rsidRDefault="00E3438A" w:rsidP="00E24EA3">
      <w:pPr>
        <w:spacing w:before="100" w:beforeAutospacing="1" w:after="100" w:afterAutospacing="1"/>
        <w:rPr>
          <w:rFonts w:ascii="Calibri" w:hAnsi="Calibri" w:cs="Calibri"/>
        </w:rPr>
      </w:pPr>
      <w:r w:rsidRPr="00E3438A">
        <w:rPr>
          <w:rFonts w:ascii="Calibri" w:hAnsi="Calibri" w:cs="Calibri"/>
        </w:rPr>
        <w:t>System processes the file immediately.</w:t>
      </w:r>
    </w:p>
    <w:p w14:paraId="39AD3B77" w14:textId="7C42960B" w:rsidR="00E3438A" w:rsidRPr="00E3438A" w:rsidRDefault="00E3438A" w:rsidP="00E24EA3">
      <w:pPr>
        <w:rPr>
          <w:rFonts w:ascii="Calibri" w:hAnsi="Calibri" w:cs="Calibri"/>
        </w:rPr>
      </w:pPr>
      <w:r w:rsidRPr="00E3438A">
        <w:rPr>
          <w:rFonts w:ascii="Calibri" w:hAnsi="Calibri" w:cs="Calibri"/>
        </w:rPr>
        <w:t>Step 7 — View &amp; Use Recent Sync Errors</w:t>
      </w:r>
    </w:p>
    <w:p w14:paraId="3399830B" w14:textId="7E0DF940"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System displays file-level results:</w:t>
      </w:r>
    </w:p>
    <w:p w14:paraId="23450800"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Columns:</w:t>
      </w:r>
    </w:p>
    <w:p w14:paraId="2A50BB06" w14:textId="77777777" w:rsidR="00E3438A" w:rsidRPr="00E3438A" w:rsidRDefault="00E3438A" w:rsidP="004B3FFC">
      <w:pPr>
        <w:numPr>
          <w:ilvl w:val="0"/>
          <w:numId w:val="288"/>
        </w:numPr>
        <w:spacing w:before="100" w:beforeAutospacing="1" w:after="100" w:afterAutospacing="1"/>
        <w:rPr>
          <w:rFonts w:ascii="Calibri" w:hAnsi="Calibri" w:cs="Calibri"/>
        </w:rPr>
      </w:pPr>
      <w:r w:rsidRPr="00E3438A">
        <w:rPr>
          <w:rFonts w:ascii="Calibri" w:hAnsi="Calibri" w:cs="Calibri"/>
        </w:rPr>
        <w:t>File Name</w:t>
      </w:r>
    </w:p>
    <w:p w14:paraId="7623928B" w14:textId="77777777" w:rsidR="00E3438A" w:rsidRPr="00E3438A" w:rsidRDefault="00E3438A" w:rsidP="004B3FFC">
      <w:pPr>
        <w:numPr>
          <w:ilvl w:val="0"/>
          <w:numId w:val="288"/>
        </w:numPr>
        <w:spacing w:before="100" w:beforeAutospacing="1" w:after="100" w:afterAutospacing="1"/>
        <w:rPr>
          <w:rFonts w:ascii="Calibri" w:hAnsi="Calibri" w:cs="Calibri"/>
        </w:rPr>
      </w:pPr>
      <w:r w:rsidRPr="00E3438A">
        <w:rPr>
          <w:rFonts w:ascii="Calibri" w:hAnsi="Calibri" w:cs="Calibri"/>
        </w:rPr>
        <w:t>Status (Success / Partial / Failed / Missing)</w:t>
      </w:r>
    </w:p>
    <w:p w14:paraId="4DB9D5A2" w14:textId="77777777" w:rsidR="00E3438A" w:rsidRPr="00E3438A" w:rsidRDefault="00E3438A" w:rsidP="004B3FFC">
      <w:pPr>
        <w:numPr>
          <w:ilvl w:val="0"/>
          <w:numId w:val="288"/>
        </w:numPr>
        <w:spacing w:before="100" w:beforeAutospacing="1" w:after="100" w:afterAutospacing="1"/>
        <w:rPr>
          <w:rFonts w:ascii="Calibri" w:hAnsi="Calibri" w:cs="Calibri"/>
        </w:rPr>
      </w:pPr>
      <w:r w:rsidRPr="00E3438A">
        <w:rPr>
          <w:rFonts w:ascii="Calibri" w:hAnsi="Calibri" w:cs="Calibri"/>
        </w:rPr>
        <w:t>Total Records</w:t>
      </w:r>
    </w:p>
    <w:p w14:paraId="6D457A58" w14:textId="77777777" w:rsidR="00E3438A" w:rsidRPr="00E3438A" w:rsidRDefault="00E3438A" w:rsidP="004B3FFC">
      <w:pPr>
        <w:numPr>
          <w:ilvl w:val="0"/>
          <w:numId w:val="288"/>
        </w:numPr>
        <w:spacing w:before="100" w:beforeAutospacing="1" w:after="100" w:afterAutospacing="1"/>
        <w:rPr>
          <w:rFonts w:ascii="Calibri" w:hAnsi="Calibri" w:cs="Calibri"/>
        </w:rPr>
      </w:pPr>
      <w:r w:rsidRPr="00E3438A">
        <w:rPr>
          <w:rFonts w:ascii="Calibri" w:hAnsi="Calibri" w:cs="Calibri"/>
        </w:rPr>
        <w:t>Failed Records</w:t>
      </w:r>
    </w:p>
    <w:p w14:paraId="1D7381A6" w14:textId="77777777" w:rsidR="00E3438A" w:rsidRPr="00E3438A" w:rsidRDefault="00E3438A" w:rsidP="004B3FFC">
      <w:pPr>
        <w:numPr>
          <w:ilvl w:val="0"/>
          <w:numId w:val="288"/>
        </w:numPr>
        <w:spacing w:before="100" w:beforeAutospacing="1" w:after="100" w:afterAutospacing="1"/>
        <w:rPr>
          <w:rFonts w:ascii="Calibri" w:hAnsi="Calibri" w:cs="Calibri"/>
        </w:rPr>
      </w:pPr>
      <w:r w:rsidRPr="00E3438A">
        <w:rPr>
          <w:rFonts w:ascii="Calibri" w:hAnsi="Calibri" w:cs="Calibri"/>
        </w:rPr>
        <w:t>Error Summary</w:t>
      </w:r>
    </w:p>
    <w:p w14:paraId="33875830" w14:textId="3FE2C44A" w:rsidR="00E3438A" w:rsidRPr="00E3438A" w:rsidRDefault="00E3438A" w:rsidP="004B3FFC">
      <w:pPr>
        <w:numPr>
          <w:ilvl w:val="0"/>
          <w:numId w:val="288"/>
        </w:numPr>
        <w:spacing w:before="100" w:beforeAutospacing="1" w:after="100" w:afterAutospacing="1"/>
        <w:rPr>
          <w:rFonts w:ascii="Calibri" w:hAnsi="Calibri" w:cs="Calibri"/>
        </w:rPr>
      </w:pPr>
      <w:r w:rsidRPr="00E3438A">
        <w:rPr>
          <w:rFonts w:ascii="Calibri" w:hAnsi="Calibri" w:cs="Calibri"/>
        </w:rPr>
        <w:t>Actions (Retry File Sync, View Errors)</w:t>
      </w:r>
    </w:p>
    <w:p w14:paraId="721B6509" w14:textId="07AD8E69" w:rsidR="00E3438A" w:rsidRPr="00E3438A" w:rsidRDefault="00E3438A" w:rsidP="00E24EA3">
      <w:pPr>
        <w:rPr>
          <w:rFonts w:ascii="Calibri" w:hAnsi="Calibri" w:cs="Calibri"/>
        </w:rPr>
      </w:pPr>
      <w:r w:rsidRPr="00E3438A">
        <w:rPr>
          <w:rFonts w:ascii="Calibri" w:hAnsi="Calibri" w:cs="Calibri"/>
        </w:rPr>
        <w:t>Actions:</w:t>
      </w:r>
    </w:p>
    <w:p w14:paraId="1FFFF365" w14:textId="77777777" w:rsidR="00E3438A" w:rsidRPr="00E3438A" w:rsidRDefault="00E3438A" w:rsidP="00E24EA3">
      <w:pPr>
        <w:rPr>
          <w:rFonts w:ascii="Calibri" w:hAnsi="Calibri" w:cs="Calibri"/>
        </w:rPr>
      </w:pPr>
      <w:r w:rsidRPr="00E3438A">
        <w:rPr>
          <w:rFonts w:ascii="Calibri" w:hAnsi="Calibri" w:cs="Calibri"/>
        </w:rPr>
        <w:t>View Errors</w:t>
      </w:r>
    </w:p>
    <w:p w14:paraId="39293D89" w14:textId="77777777" w:rsidR="00E3438A" w:rsidRPr="00E3438A" w:rsidRDefault="00E3438A" w:rsidP="004B3FFC">
      <w:pPr>
        <w:numPr>
          <w:ilvl w:val="0"/>
          <w:numId w:val="289"/>
        </w:numPr>
        <w:spacing w:before="100" w:beforeAutospacing="1" w:after="100" w:afterAutospacing="1"/>
        <w:rPr>
          <w:rFonts w:ascii="Calibri" w:hAnsi="Calibri" w:cs="Calibri"/>
        </w:rPr>
      </w:pPr>
      <w:r w:rsidRPr="00E3438A">
        <w:rPr>
          <w:rFonts w:ascii="Calibri" w:hAnsi="Calibri" w:cs="Calibri"/>
        </w:rPr>
        <w:t>Opens detailed modal</w:t>
      </w:r>
    </w:p>
    <w:p w14:paraId="7E2A946C" w14:textId="77777777" w:rsidR="00E3438A" w:rsidRPr="00E3438A" w:rsidRDefault="00E3438A" w:rsidP="004B3FFC">
      <w:pPr>
        <w:numPr>
          <w:ilvl w:val="0"/>
          <w:numId w:val="289"/>
        </w:numPr>
        <w:spacing w:before="100" w:beforeAutospacing="1" w:after="100" w:afterAutospacing="1"/>
        <w:rPr>
          <w:rFonts w:ascii="Calibri" w:hAnsi="Calibri" w:cs="Calibri"/>
        </w:rPr>
      </w:pPr>
      <w:r w:rsidRPr="00E3438A">
        <w:rPr>
          <w:rFonts w:ascii="Calibri" w:hAnsi="Calibri" w:cs="Calibri"/>
        </w:rPr>
        <w:t>Shows row-level errors</w:t>
      </w:r>
    </w:p>
    <w:p w14:paraId="31FCBD1C" w14:textId="1A6A17D2" w:rsidR="00E3438A" w:rsidRPr="00E3438A" w:rsidRDefault="00E3438A" w:rsidP="004B3FFC">
      <w:pPr>
        <w:numPr>
          <w:ilvl w:val="0"/>
          <w:numId w:val="289"/>
        </w:numPr>
        <w:spacing w:before="100" w:beforeAutospacing="1" w:after="100" w:afterAutospacing="1"/>
        <w:rPr>
          <w:rFonts w:ascii="Calibri" w:hAnsi="Calibri" w:cs="Calibri"/>
        </w:rPr>
      </w:pPr>
      <w:r w:rsidRPr="00E3438A">
        <w:rPr>
          <w:rFonts w:ascii="Calibri" w:hAnsi="Calibri" w:cs="Calibri"/>
        </w:rPr>
        <w:t>Export allowed</w:t>
      </w:r>
    </w:p>
    <w:p w14:paraId="47EFBB14" w14:textId="77777777" w:rsidR="00E3438A" w:rsidRPr="00E3438A" w:rsidRDefault="00E3438A" w:rsidP="00E24EA3">
      <w:pPr>
        <w:rPr>
          <w:rFonts w:ascii="Calibri" w:hAnsi="Calibri" w:cs="Calibri"/>
        </w:rPr>
      </w:pPr>
      <w:r w:rsidRPr="00E3438A">
        <w:rPr>
          <w:rFonts w:ascii="Calibri" w:hAnsi="Calibri" w:cs="Calibri"/>
        </w:rPr>
        <w:t>Retry File Sync</w:t>
      </w:r>
    </w:p>
    <w:p w14:paraId="52E8DB49"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 xml:space="preserve">Available </w:t>
      </w:r>
      <w:r w:rsidRPr="00E3438A">
        <w:rPr>
          <w:rFonts w:ascii="Calibri" w:eastAsiaTheme="majorEastAsia" w:hAnsi="Calibri" w:cs="Calibri"/>
        </w:rPr>
        <w:t>only if:</w:t>
      </w:r>
    </w:p>
    <w:p w14:paraId="4A31645F" w14:textId="77777777" w:rsidR="00E3438A" w:rsidRPr="00E3438A" w:rsidRDefault="00E3438A" w:rsidP="004B3FFC">
      <w:pPr>
        <w:numPr>
          <w:ilvl w:val="0"/>
          <w:numId w:val="290"/>
        </w:numPr>
        <w:spacing w:before="100" w:beforeAutospacing="1" w:after="100" w:afterAutospacing="1"/>
        <w:rPr>
          <w:rFonts w:ascii="Calibri" w:hAnsi="Calibri" w:cs="Calibri"/>
        </w:rPr>
      </w:pPr>
      <w:r w:rsidRPr="00E3438A">
        <w:rPr>
          <w:rFonts w:ascii="Calibri" w:hAnsi="Calibri" w:cs="Calibri"/>
        </w:rPr>
        <w:t>Integration = FTP Batch</w:t>
      </w:r>
    </w:p>
    <w:p w14:paraId="4F9F7009" w14:textId="200D8B61" w:rsidR="00E3438A" w:rsidRPr="00E3438A" w:rsidRDefault="00E3438A" w:rsidP="004B3FFC">
      <w:pPr>
        <w:numPr>
          <w:ilvl w:val="0"/>
          <w:numId w:val="290"/>
        </w:numPr>
        <w:spacing w:before="100" w:beforeAutospacing="1" w:after="100" w:afterAutospacing="1"/>
        <w:rPr>
          <w:rFonts w:ascii="Calibri" w:hAnsi="Calibri" w:cs="Calibri"/>
        </w:rPr>
      </w:pPr>
      <w:r w:rsidRPr="00E3438A">
        <w:rPr>
          <w:rFonts w:ascii="Calibri" w:hAnsi="Calibri" w:cs="Calibri"/>
        </w:rPr>
        <w:t>Status = Failed or Partial</w:t>
      </w:r>
    </w:p>
    <w:p w14:paraId="556DF20C" w14:textId="03EB223C" w:rsidR="00E3438A" w:rsidRPr="00E3438A" w:rsidRDefault="00E3438A" w:rsidP="00E24EA3">
      <w:pPr>
        <w:spacing w:before="100" w:beforeAutospacing="1" w:after="100" w:afterAutospacing="1"/>
        <w:rPr>
          <w:rFonts w:ascii="Calibri" w:hAnsi="Calibri" w:cs="Calibri"/>
        </w:rPr>
      </w:pPr>
      <w:r w:rsidRPr="00E3438A">
        <w:rPr>
          <w:rFonts w:ascii="Calibri" w:hAnsi="Calibri" w:cs="Calibri"/>
        </w:rPr>
        <w:t>System reprocesses only the failed file.</w:t>
      </w:r>
    </w:p>
    <w:p w14:paraId="2E9031A6" w14:textId="3A5CD74D" w:rsidR="00E3438A" w:rsidRPr="00E3438A" w:rsidRDefault="00E3438A" w:rsidP="00E24EA3">
      <w:pPr>
        <w:rPr>
          <w:rFonts w:ascii="Calibri" w:hAnsi="Calibri" w:cs="Calibri"/>
        </w:rPr>
      </w:pPr>
      <w:r w:rsidRPr="00E3438A">
        <w:rPr>
          <w:rFonts w:ascii="Calibri" w:hAnsi="Calibri" w:cs="Calibri"/>
        </w:rPr>
        <w:t>Step 8 — Data Sync Logs</w:t>
      </w:r>
    </w:p>
    <w:p w14:paraId="2252010C" w14:textId="0B37A578"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User may click:</w:t>
      </w:r>
      <w:r w:rsidR="00E24EA3">
        <w:rPr>
          <w:rFonts w:ascii="Calibri" w:hAnsi="Calibri" w:cs="Calibri"/>
        </w:rPr>
        <w:t xml:space="preserve"> </w:t>
      </w:r>
      <w:r w:rsidRPr="00E3438A">
        <w:rPr>
          <w:rFonts w:ascii="Calibri" w:hAnsi="Calibri" w:cs="Calibri"/>
        </w:rPr>
        <w:t>View Details</w:t>
      </w:r>
      <w:r w:rsidR="00E24EA3">
        <w:rPr>
          <w:rFonts w:ascii="Calibri" w:hAnsi="Calibri" w:cs="Calibri"/>
        </w:rPr>
        <w:t>, o</w:t>
      </w:r>
      <w:r w:rsidRPr="00B149C1">
        <w:rPr>
          <w:rFonts w:ascii="Calibri" w:hAnsi="Calibri" w:cs="Calibri"/>
        </w:rPr>
        <w:t>pens</w:t>
      </w:r>
      <w:r w:rsidRPr="00E3438A">
        <w:rPr>
          <w:rFonts w:ascii="Calibri" w:hAnsi="Calibri" w:cs="Calibri"/>
        </w:rPr>
        <w:t xml:space="preserve"> modal showing:</w:t>
      </w:r>
    </w:p>
    <w:p w14:paraId="3EFEECB8" w14:textId="77777777" w:rsidR="00E3438A" w:rsidRPr="00E3438A" w:rsidRDefault="00E3438A" w:rsidP="004B3FFC">
      <w:pPr>
        <w:numPr>
          <w:ilvl w:val="0"/>
          <w:numId w:val="291"/>
        </w:numPr>
        <w:spacing w:before="100" w:beforeAutospacing="1" w:after="100" w:afterAutospacing="1"/>
        <w:rPr>
          <w:rFonts w:ascii="Calibri" w:hAnsi="Calibri" w:cs="Calibri"/>
        </w:rPr>
      </w:pPr>
      <w:r w:rsidRPr="00E3438A">
        <w:rPr>
          <w:rFonts w:ascii="Calibri" w:hAnsi="Calibri" w:cs="Calibri"/>
        </w:rPr>
        <w:t>Batch summary</w:t>
      </w:r>
    </w:p>
    <w:p w14:paraId="54CC33FF" w14:textId="77777777" w:rsidR="00E3438A" w:rsidRPr="00E3438A" w:rsidRDefault="00E3438A" w:rsidP="004B3FFC">
      <w:pPr>
        <w:numPr>
          <w:ilvl w:val="0"/>
          <w:numId w:val="291"/>
        </w:numPr>
        <w:spacing w:before="100" w:beforeAutospacing="1" w:after="100" w:afterAutospacing="1"/>
        <w:rPr>
          <w:rFonts w:ascii="Calibri" w:hAnsi="Calibri" w:cs="Calibri"/>
        </w:rPr>
      </w:pPr>
      <w:r w:rsidRPr="00E3438A">
        <w:rPr>
          <w:rFonts w:ascii="Calibri" w:hAnsi="Calibri" w:cs="Calibri"/>
        </w:rPr>
        <w:t>Status of all 8 files</w:t>
      </w:r>
    </w:p>
    <w:p w14:paraId="38F39FB8" w14:textId="77777777" w:rsidR="00E3438A" w:rsidRPr="00E3438A" w:rsidRDefault="00E3438A" w:rsidP="004B3FFC">
      <w:pPr>
        <w:numPr>
          <w:ilvl w:val="0"/>
          <w:numId w:val="291"/>
        </w:numPr>
        <w:spacing w:before="100" w:beforeAutospacing="1" w:after="100" w:afterAutospacing="1"/>
        <w:rPr>
          <w:rFonts w:ascii="Calibri" w:hAnsi="Calibri" w:cs="Calibri"/>
        </w:rPr>
      </w:pPr>
      <w:r w:rsidRPr="00E3438A">
        <w:rPr>
          <w:rFonts w:ascii="Calibri" w:hAnsi="Calibri" w:cs="Calibri"/>
        </w:rPr>
        <w:t>Errors</w:t>
      </w:r>
    </w:p>
    <w:p w14:paraId="754326C3" w14:textId="77777777" w:rsidR="00E3438A" w:rsidRPr="00E3438A" w:rsidRDefault="00E3438A" w:rsidP="004B3FFC">
      <w:pPr>
        <w:numPr>
          <w:ilvl w:val="0"/>
          <w:numId w:val="291"/>
        </w:numPr>
        <w:spacing w:before="100" w:beforeAutospacing="1" w:after="100" w:afterAutospacing="1"/>
        <w:rPr>
          <w:rFonts w:ascii="Calibri" w:hAnsi="Calibri" w:cs="Calibri"/>
        </w:rPr>
      </w:pPr>
      <w:r w:rsidRPr="00E3438A">
        <w:rPr>
          <w:rFonts w:ascii="Calibri" w:hAnsi="Calibri" w:cs="Calibri"/>
        </w:rPr>
        <w:t>Processing duration</w:t>
      </w:r>
    </w:p>
    <w:p w14:paraId="2C330DA3" w14:textId="77777777" w:rsidR="00E3438A" w:rsidRPr="00E3438A" w:rsidRDefault="00E3438A" w:rsidP="004B3FFC">
      <w:pPr>
        <w:numPr>
          <w:ilvl w:val="0"/>
          <w:numId w:val="291"/>
        </w:numPr>
        <w:spacing w:before="100" w:beforeAutospacing="1" w:after="100" w:afterAutospacing="1"/>
        <w:rPr>
          <w:rFonts w:ascii="Calibri" w:hAnsi="Calibri" w:cs="Calibri"/>
        </w:rPr>
      </w:pPr>
      <w:r w:rsidRPr="00E3438A">
        <w:rPr>
          <w:rFonts w:ascii="Calibri" w:hAnsi="Calibri" w:cs="Calibri"/>
        </w:rPr>
        <w:t>Retry options</w:t>
      </w:r>
    </w:p>
    <w:p w14:paraId="3D9EF75D" w14:textId="77777777" w:rsidR="00E3438A" w:rsidRPr="00E3438A" w:rsidRDefault="00E3438A" w:rsidP="00E3438A">
      <w:pPr>
        <w:spacing w:before="100" w:beforeAutospacing="1" w:after="100" w:afterAutospacing="1"/>
        <w:rPr>
          <w:rFonts w:ascii="Calibri" w:hAnsi="Calibri" w:cs="Calibri"/>
        </w:rPr>
      </w:pPr>
    </w:p>
    <w:p w14:paraId="733FF28C" w14:textId="5955F4FC" w:rsidR="00E3438A" w:rsidRPr="00E3438A" w:rsidRDefault="00E3438A" w:rsidP="00E24EA3">
      <w:pPr>
        <w:rPr>
          <w:rFonts w:ascii="Calibri" w:hAnsi="Calibri" w:cs="Calibri"/>
        </w:rPr>
      </w:pPr>
      <w:r w:rsidRPr="00E3438A">
        <w:rPr>
          <w:rFonts w:ascii="Calibri" w:hAnsi="Calibri" w:cs="Calibri"/>
        </w:rPr>
        <w:t>View All</w:t>
      </w:r>
    </w:p>
    <w:p w14:paraId="40076553" w14:textId="213ADA0B"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Shows paginated history of all past syncs.</w:t>
      </w:r>
    </w:p>
    <w:p w14:paraId="4A473791" w14:textId="6250AE96" w:rsidR="00E3438A" w:rsidRPr="00E3438A" w:rsidRDefault="00E3438A" w:rsidP="000D320A">
      <w:pPr>
        <w:rPr>
          <w:rFonts w:ascii="Calibri" w:hAnsi="Calibri" w:cs="Calibri"/>
        </w:rPr>
      </w:pPr>
      <w:r w:rsidRPr="00E3438A">
        <w:rPr>
          <w:rFonts w:ascii="Calibri" w:hAnsi="Calibri" w:cs="Calibri"/>
        </w:rPr>
        <w:t>Export Logs</w:t>
      </w:r>
    </w:p>
    <w:p w14:paraId="0727CCE3" w14:textId="2F43499A" w:rsidR="00E3438A" w:rsidRPr="00E3438A" w:rsidRDefault="00E3438A" w:rsidP="000D320A">
      <w:pPr>
        <w:spacing w:before="100" w:beforeAutospacing="1" w:after="100" w:afterAutospacing="1"/>
        <w:rPr>
          <w:rFonts w:ascii="Calibri" w:hAnsi="Calibri" w:cs="Calibri"/>
        </w:rPr>
      </w:pPr>
      <w:r w:rsidRPr="00E3438A">
        <w:rPr>
          <w:rFonts w:ascii="Calibri" w:hAnsi="Calibri" w:cs="Calibri"/>
        </w:rPr>
        <w:t>Downloads entire batch details.</w:t>
      </w:r>
    </w:p>
    <w:p w14:paraId="1F5988C6" w14:textId="1489E537" w:rsidR="00E3438A" w:rsidRPr="00E3438A" w:rsidRDefault="00E3438A" w:rsidP="00F34612">
      <w:pPr>
        <w:spacing w:before="100" w:beforeAutospacing="1" w:after="100" w:afterAutospacing="1"/>
        <w:outlineLvl w:val="2"/>
        <w:rPr>
          <w:rFonts w:ascii="Calibri" w:hAnsi="Calibri" w:cs="Calibri"/>
          <w:b/>
          <w:sz w:val="27"/>
          <w:szCs w:val="27"/>
        </w:rPr>
      </w:pPr>
      <w:r w:rsidRPr="00E3438A">
        <w:rPr>
          <w:rFonts w:ascii="Calibri" w:hAnsi="Calibri" w:cs="Calibri"/>
          <w:b/>
          <w:sz w:val="27"/>
          <w:szCs w:val="27"/>
        </w:rPr>
        <w:t>Negative Flow</w:t>
      </w:r>
    </w:p>
    <w:tbl>
      <w:tblPr>
        <w:tblStyle w:val="TableGrid"/>
        <w:tblW w:w="0" w:type="auto"/>
        <w:tblLook w:val="04A0" w:firstRow="1" w:lastRow="0" w:firstColumn="1" w:lastColumn="0" w:noHBand="0" w:noVBand="1"/>
      </w:tblPr>
      <w:tblGrid>
        <w:gridCol w:w="3785"/>
        <w:gridCol w:w="5231"/>
      </w:tblGrid>
      <w:tr w:rsidR="00E3438A" w:rsidRPr="00E3438A" w14:paraId="5F19CBD3" w14:textId="77777777" w:rsidTr="000D320A">
        <w:tc>
          <w:tcPr>
            <w:tcW w:w="0" w:type="auto"/>
            <w:hideMark/>
          </w:tcPr>
          <w:p w14:paraId="48E0E6BA" w14:textId="77777777" w:rsidR="00E3438A" w:rsidRPr="00E3438A" w:rsidRDefault="00E3438A" w:rsidP="00E3438A">
            <w:pPr>
              <w:spacing w:before="100" w:beforeAutospacing="1" w:after="100" w:afterAutospacing="1"/>
              <w:jc w:val="center"/>
              <w:rPr>
                <w:rFonts w:ascii="Calibri" w:hAnsi="Calibri" w:cs="Calibri"/>
                <w:b/>
              </w:rPr>
            </w:pPr>
            <w:r w:rsidRPr="00E3438A">
              <w:rPr>
                <w:rFonts w:ascii="Calibri" w:hAnsi="Calibri" w:cs="Calibri"/>
                <w:b/>
              </w:rPr>
              <w:t>Scenario</w:t>
            </w:r>
          </w:p>
        </w:tc>
        <w:tc>
          <w:tcPr>
            <w:tcW w:w="0" w:type="auto"/>
            <w:hideMark/>
          </w:tcPr>
          <w:p w14:paraId="77003C64" w14:textId="77777777" w:rsidR="00E3438A" w:rsidRPr="00E3438A" w:rsidRDefault="00E3438A" w:rsidP="00E3438A">
            <w:pPr>
              <w:spacing w:before="100" w:beforeAutospacing="1" w:after="100" w:afterAutospacing="1"/>
              <w:jc w:val="center"/>
              <w:rPr>
                <w:rFonts w:ascii="Calibri" w:hAnsi="Calibri" w:cs="Calibri"/>
                <w:b/>
              </w:rPr>
            </w:pPr>
            <w:r w:rsidRPr="00E3438A">
              <w:rPr>
                <w:rFonts w:ascii="Calibri" w:hAnsi="Calibri" w:cs="Calibri"/>
                <w:b/>
              </w:rPr>
              <w:t>System Response</w:t>
            </w:r>
          </w:p>
        </w:tc>
      </w:tr>
      <w:tr w:rsidR="00E3438A" w:rsidRPr="00E3438A" w14:paraId="7DD49911" w14:textId="77777777" w:rsidTr="000D320A">
        <w:tc>
          <w:tcPr>
            <w:tcW w:w="0" w:type="auto"/>
            <w:hideMark/>
          </w:tcPr>
          <w:p w14:paraId="7BAD5576"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Invalid CSV headers</w:t>
            </w:r>
          </w:p>
        </w:tc>
        <w:tc>
          <w:tcPr>
            <w:tcW w:w="0" w:type="auto"/>
            <w:hideMark/>
          </w:tcPr>
          <w:p w14:paraId="43B47AB7"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Error modal: “Required header missing.”</w:t>
            </w:r>
          </w:p>
        </w:tc>
      </w:tr>
      <w:tr w:rsidR="00E3438A" w:rsidRPr="00E3438A" w14:paraId="66E5673A" w14:textId="77777777" w:rsidTr="000D320A">
        <w:tc>
          <w:tcPr>
            <w:tcW w:w="0" w:type="auto"/>
            <w:hideMark/>
          </w:tcPr>
          <w:p w14:paraId="6001122A"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FTP Authentication Failed</w:t>
            </w:r>
          </w:p>
        </w:tc>
        <w:tc>
          <w:tcPr>
            <w:tcW w:w="0" w:type="auto"/>
            <w:hideMark/>
          </w:tcPr>
          <w:p w14:paraId="2422D22A"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“Unable to authenticate. Check username/password.”</w:t>
            </w:r>
          </w:p>
        </w:tc>
      </w:tr>
      <w:tr w:rsidR="00E3438A" w:rsidRPr="00E3438A" w14:paraId="7AC209CB" w14:textId="77777777" w:rsidTr="000D320A">
        <w:tc>
          <w:tcPr>
            <w:tcW w:w="0" w:type="auto"/>
            <w:hideMark/>
          </w:tcPr>
          <w:p w14:paraId="09B61156"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Directory Missing</w:t>
            </w:r>
          </w:p>
        </w:tc>
        <w:tc>
          <w:tcPr>
            <w:tcW w:w="0" w:type="auto"/>
            <w:hideMark/>
          </w:tcPr>
          <w:p w14:paraId="28C3CDFC"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“Folder not found on remote server.”</w:t>
            </w:r>
          </w:p>
        </w:tc>
      </w:tr>
      <w:tr w:rsidR="00E3438A" w:rsidRPr="00E3438A" w14:paraId="4AF96178" w14:textId="77777777" w:rsidTr="000D320A">
        <w:tc>
          <w:tcPr>
            <w:tcW w:w="0" w:type="auto"/>
            <w:hideMark/>
          </w:tcPr>
          <w:p w14:paraId="00FEBB5E"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Run Sync Now clicked without new file</w:t>
            </w:r>
          </w:p>
        </w:tc>
        <w:tc>
          <w:tcPr>
            <w:tcW w:w="0" w:type="auto"/>
            <w:hideMark/>
          </w:tcPr>
          <w:p w14:paraId="4766B9F9"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Button disabled + tooltip</w:t>
            </w:r>
          </w:p>
        </w:tc>
      </w:tr>
      <w:tr w:rsidR="00E3438A" w:rsidRPr="00E3438A" w14:paraId="02DDD73E" w14:textId="77777777" w:rsidTr="000D320A">
        <w:tc>
          <w:tcPr>
            <w:tcW w:w="0" w:type="auto"/>
            <w:hideMark/>
          </w:tcPr>
          <w:p w14:paraId="5C1D1FFE"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Retry File clicked for manual upload</w:t>
            </w:r>
          </w:p>
        </w:tc>
        <w:tc>
          <w:tcPr>
            <w:tcW w:w="0" w:type="auto"/>
            <w:hideMark/>
          </w:tcPr>
          <w:p w14:paraId="64614696"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Not allowed; button hidden</w:t>
            </w:r>
          </w:p>
        </w:tc>
      </w:tr>
      <w:tr w:rsidR="00E3438A" w:rsidRPr="00E3438A" w14:paraId="648EEED5" w14:textId="77777777" w:rsidTr="000D320A">
        <w:tc>
          <w:tcPr>
            <w:tcW w:w="0" w:type="auto"/>
            <w:hideMark/>
          </w:tcPr>
          <w:p w14:paraId="13970479"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Upload missing file in manual mode</w:t>
            </w:r>
          </w:p>
        </w:tc>
        <w:tc>
          <w:tcPr>
            <w:tcW w:w="0" w:type="auto"/>
            <w:hideMark/>
          </w:tcPr>
          <w:p w14:paraId="23934A1D"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Sync blocked until all 8 files provided</w:t>
            </w:r>
          </w:p>
        </w:tc>
      </w:tr>
      <w:tr w:rsidR="00E3438A" w:rsidRPr="00E3438A" w14:paraId="6BAAABE3" w14:textId="77777777" w:rsidTr="000D320A">
        <w:tc>
          <w:tcPr>
            <w:tcW w:w="0" w:type="auto"/>
            <w:hideMark/>
          </w:tcPr>
          <w:p w14:paraId="5A6D5956"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File naming pattern mismatch</w:t>
            </w:r>
          </w:p>
        </w:tc>
        <w:tc>
          <w:tcPr>
            <w:tcW w:w="0" w:type="auto"/>
            <w:hideMark/>
          </w:tcPr>
          <w:p w14:paraId="30093107"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Appears as Missing in Sync Errors</w:t>
            </w:r>
          </w:p>
        </w:tc>
      </w:tr>
    </w:tbl>
    <w:p w14:paraId="0D911536" w14:textId="17447122" w:rsidR="00E3438A" w:rsidRPr="00E3438A" w:rsidRDefault="00E3438A" w:rsidP="00E3438A">
      <w:pPr>
        <w:rPr>
          <w:rFonts w:ascii="Calibri" w:hAnsi="Calibri" w:cs="Calibri"/>
        </w:rPr>
      </w:pPr>
    </w:p>
    <w:p w14:paraId="749DF83C" w14:textId="4D0C8045" w:rsidR="00E3438A" w:rsidRPr="00E3438A" w:rsidRDefault="00E3438A" w:rsidP="00F34612">
      <w:pPr>
        <w:spacing w:before="100" w:beforeAutospacing="1" w:after="100" w:afterAutospacing="1"/>
        <w:outlineLvl w:val="2"/>
        <w:rPr>
          <w:rFonts w:ascii="Calibri" w:hAnsi="Calibri" w:cs="Calibri"/>
          <w:b/>
          <w:sz w:val="27"/>
          <w:szCs w:val="27"/>
        </w:rPr>
      </w:pPr>
      <w:r w:rsidRPr="00E3438A">
        <w:rPr>
          <w:rFonts w:ascii="Calibri" w:hAnsi="Calibri" w:cs="Calibri"/>
          <w:b/>
          <w:sz w:val="27"/>
          <w:szCs w:val="27"/>
        </w:rPr>
        <w:t>Post-Conditions</w:t>
      </w:r>
    </w:p>
    <w:p w14:paraId="6B490ECE" w14:textId="77777777" w:rsidR="00E3438A" w:rsidRPr="00E3438A" w:rsidRDefault="00E3438A" w:rsidP="004B3FFC">
      <w:pPr>
        <w:numPr>
          <w:ilvl w:val="0"/>
          <w:numId w:val="292"/>
        </w:numPr>
        <w:spacing w:before="100" w:beforeAutospacing="1" w:after="100" w:afterAutospacing="1"/>
        <w:rPr>
          <w:rFonts w:ascii="Calibri" w:hAnsi="Calibri" w:cs="Calibri"/>
        </w:rPr>
      </w:pPr>
      <w:r w:rsidRPr="00E3438A">
        <w:rPr>
          <w:rFonts w:ascii="Calibri" w:hAnsi="Calibri" w:cs="Calibri"/>
        </w:rPr>
        <w:t>Integration method is saved.</w:t>
      </w:r>
    </w:p>
    <w:p w14:paraId="6CC9DC29" w14:textId="77777777" w:rsidR="00E3438A" w:rsidRPr="00E3438A" w:rsidRDefault="00E3438A" w:rsidP="004B3FFC">
      <w:pPr>
        <w:numPr>
          <w:ilvl w:val="0"/>
          <w:numId w:val="292"/>
        </w:numPr>
        <w:spacing w:before="100" w:beforeAutospacing="1" w:after="100" w:afterAutospacing="1"/>
        <w:rPr>
          <w:rFonts w:ascii="Calibri" w:hAnsi="Calibri" w:cs="Calibri"/>
        </w:rPr>
      </w:pPr>
      <w:r w:rsidRPr="00E3438A">
        <w:rPr>
          <w:rFonts w:ascii="Calibri" w:hAnsi="Calibri" w:cs="Calibri"/>
        </w:rPr>
        <w:t>Sync logs updated.</w:t>
      </w:r>
    </w:p>
    <w:p w14:paraId="170FFD52" w14:textId="77777777" w:rsidR="00E3438A" w:rsidRPr="00E3438A" w:rsidRDefault="00E3438A" w:rsidP="004B3FFC">
      <w:pPr>
        <w:numPr>
          <w:ilvl w:val="0"/>
          <w:numId w:val="292"/>
        </w:numPr>
        <w:spacing w:before="100" w:beforeAutospacing="1" w:after="100" w:afterAutospacing="1"/>
        <w:rPr>
          <w:rFonts w:ascii="Calibri" w:hAnsi="Calibri" w:cs="Calibri"/>
        </w:rPr>
      </w:pPr>
      <w:r w:rsidRPr="00E3438A">
        <w:rPr>
          <w:rFonts w:ascii="Calibri" w:hAnsi="Calibri" w:cs="Calibri"/>
        </w:rPr>
        <w:t>Recent Sync Errors displayed.</w:t>
      </w:r>
    </w:p>
    <w:p w14:paraId="5B75DFF8" w14:textId="77777777" w:rsidR="00E3438A" w:rsidRPr="00E3438A" w:rsidRDefault="00E3438A" w:rsidP="004B3FFC">
      <w:pPr>
        <w:numPr>
          <w:ilvl w:val="0"/>
          <w:numId w:val="292"/>
        </w:numPr>
        <w:spacing w:before="100" w:beforeAutospacing="1" w:after="100" w:afterAutospacing="1"/>
        <w:rPr>
          <w:rFonts w:ascii="Calibri" w:hAnsi="Calibri" w:cs="Calibri"/>
        </w:rPr>
      </w:pPr>
      <w:r w:rsidRPr="00E3438A">
        <w:rPr>
          <w:rFonts w:ascii="Calibri" w:hAnsi="Calibri" w:cs="Calibri"/>
        </w:rPr>
        <w:t>New nightly sync schedule activated.</w:t>
      </w:r>
    </w:p>
    <w:p w14:paraId="541E1B3D" w14:textId="77777777" w:rsidR="00E3438A" w:rsidRPr="00E3438A" w:rsidRDefault="00E3438A" w:rsidP="004B3FFC">
      <w:pPr>
        <w:numPr>
          <w:ilvl w:val="0"/>
          <w:numId w:val="292"/>
        </w:numPr>
        <w:spacing w:before="100" w:beforeAutospacing="1" w:after="100" w:afterAutospacing="1"/>
        <w:rPr>
          <w:rFonts w:ascii="Calibri" w:hAnsi="Calibri" w:cs="Calibri"/>
        </w:rPr>
      </w:pPr>
      <w:r w:rsidRPr="00E3438A">
        <w:rPr>
          <w:rFonts w:ascii="Calibri" w:hAnsi="Calibri" w:cs="Calibri"/>
        </w:rPr>
        <w:t>Dashboard displays updated sync status.</w:t>
      </w:r>
    </w:p>
    <w:p w14:paraId="2207CD73" w14:textId="6B71BF6D" w:rsidR="00E3438A" w:rsidRPr="00E3438A" w:rsidRDefault="00E3438A" w:rsidP="00E3438A">
      <w:pPr>
        <w:rPr>
          <w:rFonts w:ascii="Calibri" w:hAnsi="Calibri" w:cs="Calibri"/>
        </w:rPr>
      </w:pPr>
    </w:p>
    <w:p w14:paraId="58F3FD37" w14:textId="29A20B97" w:rsidR="00E3438A" w:rsidRPr="00E3438A" w:rsidRDefault="00E3438A" w:rsidP="00F34612">
      <w:pPr>
        <w:spacing w:before="100" w:beforeAutospacing="1" w:after="100" w:afterAutospacing="1"/>
        <w:outlineLvl w:val="2"/>
        <w:rPr>
          <w:rFonts w:ascii="Calibri" w:hAnsi="Calibri" w:cs="Calibri"/>
          <w:b/>
          <w:sz w:val="27"/>
          <w:szCs w:val="27"/>
        </w:rPr>
      </w:pPr>
      <w:r w:rsidRPr="00E3438A">
        <w:rPr>
          <w:rFonts w:ascii="Calibri" w:hAnsi="Calibri" w:cs="Calibri"/>
          <w:b/>
          <w:sz w:val="27"/>
          <w:szCs w:val="27"/>
        </w:rPr>
        <w:t>Special Requirements</w:t>
      </w:r>
    </w:p>
    <w:p w14:paraId="23461DD2" w14:textId="77777777" w:rsidR="00E3438A" w:rsidRPr="00E3438A" w:rsidRDefault="00E3438A" w:rsidP="004B3FFC">
      <w:pPr>
        <w:numPr>
          <w:ilvl w:val="0"/>
          <w:numId w:val="293"/>
        </w:numPr>
        <w:spacing w:before="100" w:beforeAutospacing="1" w:after="100" w:afterAutospacing="1"/>
        <w:rPr>
          <w:rFonts w:ascii="Calibri" w:hAnsi="Calibri" w:cs="Calibri"/>
        </w:rPr>
      </w:pPr>
      <w:r w:rsidRPr="00E3438A">
        <w:rPr>
          <w:rFonts w:ascii="Calibri" w:hAnsi="Calibri" w:cs="Calibri"/>
        </w:rPr>
        <w:t>All credentials must be encrypted.</w:t>
      </w:r>
    </w:p>
    <w:p w14:paraId="53F2B7E9" w14:textId="77777777" w:rsidR="00E3438A" w:rsidRPr="00E3438A" w:rsidRDefault="00E3438A" w:rsidP="004B3FFC">
      <w:pPr>
        <w:numPr>
          <w:ilvl w:val="0"/>
          <w:numId w:val="293"/>
        </w:numPr>
        <w:spacing w:before="100" w:beforeAutospacing="1" w:after="100" w:afterAutospacing="1"/>
        <w:rPr>
          <w:rFonts w:ascii="Calibri" w:hAnsi="Calibri" w:cs="Calibri"/>
        </w:rPr>
      </w:pPr>
      <w:r w:rsidRPr="00E3438A">
        <w:rPr>
          <w:rFonts w:ascii="Calibri" w:hAnsi="Calibri" w:cs="Calibri"/>
        </w:rPr>
        <w:t>File headers must match ScholarPath templates exactly.</w:t>
      </w:r>
    </w:p>
    <w:p w14:paraId="21864F72" w14:textId="77777777" w:rsidR="00E3438A" w:rsidRPr="00E3438A" w:rsidRDefault="00E3438A" w:rsidP="004B3FFC">
      <w:pPr>
        <w:numPr>
          <w:ilvl w:val="0"/>
          <w:numId w:val="293"/>
        </w:numPr>
        <w:spacing w:before="100" w:beforeAutospacing="1" w:after="100" w:afterAutospacing="1"/>
        <w:rPr>
          <w:rFonts w:ascii="Calibri" w:hAnsi="Calibri" w:cs="Calibri"/>
        </w:rPr>
      </w:pPr>
      <w:r w:rsidRPr="00E3438A">
        <w:rPr>
          <w:rFonts w:ascii="Calibri" w:hAnsi="Calibri" w:cs="Calibri"/>
        </w:rPr>
        <w:t>Run Sync Now follows “Option 2” logic strictly.</w:t>
      </w:r>
    </w:p>
    <w:p w14:paraId="38A28E2C" w14:textId="77777777" w:rsidR="00E3438A" w:rsidRPr="00E3438A" w:rsidRDefault="00E3438A" w:rsidP="004B3FFC">
      <w:pPr>
        <w:numPr>
          <w:ilvl w:val="0"/>
          <w:numId w:val="293"/>
        </w:numPr>
        <w:spacing w:before="100" w:beforeAutospacing="1" w:after="100" w:afterAutospacing="1"/>
        <w:rPr>
          <w:rFonts w:ascii="Calibri" w:hAnsi="Calibri" w:cs="Calibri"/>
        </w:rPr>
      </w:pPr>
      <w:r w:rsidRPr="00E3438A">
        <w:rPr>
          <w:rFonts w:ascii="Calibri" w:hAnsi="Calibri" w:cs="Calibri"/>
        </w:rPr>
        <w:t>Error logs must maintain CSV row references.</w:t>
      </w:r>
    </w:p>
    <w:p w14:paraId="4F350BF2" w14:textId="77777777" w:rsidR="00E3438A" w:rsidRPr="00E3438A" w:rsidRDefault="00E3438A" w:rsidP="004B3FFC">
      <w:pPr>
        <w:numPr>
          <w:ilvl w:val="0"/>
          <w:numId w:val="293"/>
        </w:numPr>
        <w:spacing w:before="100" w:beforeAutospacing="1" w:after="100" w:afterAutospacing="1"/>
        <w:rPr>
          <w:rFonts w:ascii="Calibri" w:hAnsi="Calibri" w:cs="Calibri"/>
        </w:rPr>
      </w:pPr>
      <w:r w:rsidRPr="00E3438A">
        <w:rPr>
          <w:rFonts w:ascii="Calibri" w:hAnsi="Calibri" w:cs="Calibri"/>
        </w:rPr>
        <w:t>School admins cannot access this screen.</w:t>
      </w:r>
    </w:p>
    <w:p w14:paraId="41181436" w14:textId="7A7CD04D" w:rsidR="00E3438A" w:rsidRPr="00E3438A" w:rsidRDefault="00E3438A" w:rsidP="00E3438A">
      <w:pPr>
        <w:rPr>
          <w:rFonts w:ascii="Calibri" w:hAnsi="Calibri" w:cs="Calibri"/>
        </w:rPr>
      </w:pPr>
    </w:p>
    <w:p w14:paraId="5CA175DF" w14:textId="3705EF2B" w:rsidR="00E3438A" w:rsidRPr="00E3438A" w:rsidRDefault="00E3438A" w:rsidP="00F34612">
      <w:pPr>
        <w:spacing w:before="100" w:beforeAutospacing="1" w:after="100" w:afterAutospacing="1"/>
        <w:outlineLvl w:val="2"/>
        <w:rPr>
          <w:rFonts w:ascii="Calibri" w:hAnsi="Calibri" w:cs="Calibri"/>
          <w:b/>
          <w:sz w:val="27"/>
          <w:szCs w:val="27"/>
        </w:rPr>
      </w:pPr>
      <w:r w:rsidRPr="00E3438A">
        <w:rPr>
          <w:rFonts w:ascii="Calibri" w:hAnsi="Calibri" w:cs="Calibri"/>
          <w:b/>
          <w:sz w:val="27"/>
          <w:szCs w:val="27"/>
        </w:rPr>
        <w:t>Constraints</w:t>
      </w:r>
    </w:p>
    <w:p w14:paraId="3933DC41" w14:textId="77777777" w:rsidR="00E3438A" w:rsidRPr="00E3438A" w:rsidRDefault="00E3438A" w:rsidP="004B3FFC">
      <w:pPr>
        <w:numPr>
          <w:ilvl w:val="0"/>
          <w:numId w:val="294"/>
        </w:numPr>
        <w:spacing w:before="100" w:beforeAutospacing="1" w:after="100" w:afterAutospacing="1"/>
        <w:rPr>
          <w:rFonts w:ascii="Calibri" w:hAnsi="Calibri" w:cs="Calibri"/>
        </w:rPr>
      </w:pPr>
      <w:r w:rsidRPr="00E3438A">
        <w:rPr>
          <w:rFonts w:ascii="Calibri" w:hAnsi="Calibri" w:cs="Calibri"/>
        </w:rPr>
        <w:t>Only District Tech Lead can modify integration settings.</w:t>
      </w:r>
    </w:p>
    <w:p w14:paraId="15958734" w14:textId="77777777" w:rsidR="00E3438A" w:rsidRPr="00E3438A" w:rsidRDefault="00E3438A" w:rsidP="004B3FFC">
      <w:pPr>
        <w:numPr>
          <w:ilvl w:val="0"/>
          <w:numId w:val="294"/>
        </w:numPr>
        <w:spacing w:before="100" w:beforeAutospacing="1" w:after="100" w:afterAutospacing="1"/>
        <w:rPr>
          <w:rFonts w:ascii="Calibri" w:hAnsi="Calibri" w:cs="Calibri"/>
        </w:rPr>
      </w:pPr>
      <w:r w:rsidRPr="00E3438A">
        <w:rPr>
          <w:rFonts w:ascii="Calibri" w:hAnsi="Calibri" w:cs="Calibri"/>
        </w:rPr>
        <w:t>Only FTP/SFTP supports conditional Run Sync Now.</w:t>
      </w:r>
    </w:p>
    <w:p w14:paraId="24708459" w14:textId="77777777" w:rsidR="00E3438A" w:rsidRPr="00E3438A" w:rsidRDefault="00E3438A" w:rsidP="004B3FFC">
      <w:pPr>
        <w:numPr>
          <w:ilvl w:val="0"/>
          <w:numId w:val="294"/>
        </w:numPr>
        <w:spacing w:before="100" w:beforeAutospacing="1" w:after="100" w:afterAutospacing="1"/>
        <w:rPr>
          <w:rFonts w:ascii="Calibri" w:hAnsi="Calibri" w:cs="Calibri"/>
        </w:rPr>
      </w:pPr>
      <w:r w:rsidRPr="00E3438A">
        <w:rPr>
          <w:rFonts w:ascii="Calibri" w:hAnsi="Calibri" w:cs="Calibri"/>
        </w:rPr>
        <w:t>Only FTP/SFTP files can be retried.</w:t>
      </w:r>
    </w:p>
    <w:p w14:paraId="0B92157D" w14:textId="77777777" w:rsidR="00E3438A" w:rsidRPr="00E3438A" w:rsidRDefault="00E3438A" w:rsidP="004B3FFC">
      <w:pPr>
        <w:numPr>
          <w:ilvl w:val="0"/>
          <w:numId w:val="294"/>
        </w:numPr>
        <w:spacing w:before="100" w:beforeAutospacing="1" w:after="100" w:afterAutospacing="1"/>
        <w:rPr>
          <w:rFonts w:ascii="Calibri" w:hAnsi="Calibri" w:cs="Calibri"/>
        </w:rPr>
      </w:pPr>
      <w:r w:rsidRPr="00E3438A">
        <w:rPr>
          <w:rFonts w:ascii="Calibri" w:hAnsi="Calibri" w:cs="Calibri"/>
        </w:rPr>
        <w:t>Maximum file size for manual CSV = 20MB.</w:t>
      </w:r>
    </w:p>
    <w:p w14:paraId="7E4F1700" w14:textId="77777777" w:rsidR="00E3438A" w:rsidRPr="00E3438A" w:rsidRDefault="00E3438A" w:rsidP="004B3FFC">
      <w:pPr>
        <w:numPr>
          <w:ilvl w:val="0"/>
          <w:numId w:val="294"/>
        </w:numPr>
        <w:spacing w:before="100" w:beforeAutospacing="1" w:after="100" w:afterAutospacing="1"/>
        <w:rPr>
          <w:rFonts w:ascii="Calibri" w:hAnsi="Calibri" w:cs="Calibri"/>
        </w:rPr>
      </w:pPr>
      <w:r w:rsidRPr="00E3438A">
        <w:rPr>
          <w:rFonts w:ascii="Calibri" w:hAnsi="Calibri" w:cs="Calibri"/>
        </w:rPr>
        <w:t>Retry fails if previous dataset archived.</w:t>
      </w:r>
    </w:p>
    <w:p w14:paraId="3B325CDA" w14:textId="215001D3" w:rsidR="00E3438A" w:rsidRPr="00E3438A" w:rsidRDefault="00E3438A" w:rsidP="00E3438A">
      <w:pPr>
        <w:rPr>
          <w:rFonts w:ascii="Calibri" w:hAnsi="Calibri" w:cs="Calibri"/>
        </w:rPr>
      </w:pPr>
    </w:p>
    <w:p w14:paraId="078F862C" w14:textId="4C06B770" w:rsidR="00E3438A" w:rsidRPr="00E3438A" w:rsidRDefault="00E3438A" w:rsidP="00F34612">
      <w:pPr>
        <w:spacing w:before="100" w:beforeAutospacing="1" w:after="100" w:afterAutospacing="1"/>
        <w:outlineLvl w:val="2"/>
        <w:rPr>
          <w:rFonts w:ascii="Calibri" w:hAnsi="Calibri" w:cs="Calibri"/>
          <w:b/>
          <w:sz w:val="27"/>
          <w:szCs w:val="27"/>
        </w:rPr>
      </w:pPr>
      <w:r w:rsidRPr="00E3438A">
        <w:rPr>
          <w:rFonts w:ascii="Calibri" w:hAnsi="Calibri" w:cs="Calibri"/>
          <w:b/>
          <w:sz w:val="27"/>
          <w:szCs w:val="27"/>
        </w:rPr>
        <w:t>Screen Element Matrix (SEM)</w:t>
      </w:r>
    </w:p>
    <w:tbl>
      <w:tblPr>
        <w:tblStyle w:val="TableGrid"/>
        <w:tblW w:w="0" w:type="auto"/>
        <w:tblLook w:val="04A0" w:firstRow="1" w:lastRow="0" w:firstColumn="1" w:lastColumn="0" w:noHBand="0" w:noVBand="1"/>
      </w:tblPr>
      <w:tblGrid>
        <w:gridCol w:w="2518"/>
        <w:gridCol w:w="1101"/>
        <w:gridCol w:w="2752"/>
        <w:gridCol w:w="2645"/>
      </w:tblGrid>
      <w:tr w:rsidR="00E3438A" w:rsidRPr="00E3438A" w14:paraId="1BA45123" w14:textId="77777777" w:rsidTr="000D320A">
        <w:tc>
          <w:tcPr>
            <w:tcW w:w="0" w:type="auto"/>
            <w:hideMark/>
          </w:tcPr>
          <w:p w14:paraId="281AF1F8" w14:textId="77777777" w:rsidR="00E3438A" w:rsidRPr="00E3438A" w:rsidRDefault="00E3438A" w:rsidP="00E3438A">
            <w:pPr>
              <w:spacing w:before="100" w:beforeAutospacing="1" w:after="100" w:afterAutospacing="1"/>
              <w:jc w:val="center"/>
              <w:rPr>
                <w:rFonts w:ascii="Calibri" w:hAnsi="Calibri" w:cs="Calibri"/>
                <w:b/>
              </w:rPr>
            </w:pPr>
            <w:r w:rsidRPr="00E3438A">
              <w:rPr>
                <w:rFonts w:ascii="Calibri" w:hAnsi="Calibri" w:cs="Calibri"/>
                <w:b/>
              </w:rPr>
              <w:t>Element</w:t>
            </w:r>
          </w:p>
        </w:tc>
        <w:tc>
          <w:tcPr>
            <w:tcW w:w="0" w:type="auto"/>
            <w:hideMark/>
          </w:tcPr>
          <w:p w14:paraId="2CC18279" w14:textId="77777777" w:rsidR="00E3438A" w:rsidRPr="00E3438A" w:rsidRDefault="00E3438A" w:rsidP="00E3438A">
            <w:pPr>
              <w:spacing w:before="100" w:beforeAutospacing="1" w:after="100" w:afterAutospacing="1"/>
              <w:jc w:val="center"/>
              <w:rPr>
                <w:rFonts w:ascii="Calibri" w:hAnsi="Calibri" w:cs="Calibri"/>
                <w:b/>
              </w:rPr>
            </w:pPr>
            <w:r w:rsidRPr="00E3438A">
              <w:rPr>
                <w:rFonts w:ascii="Calibri" w:hAnsi="Calibri" w:cs="Calibri"/>
                <w:b/>
              </w:rPr>
              <w:t>Type</w:t>
            </w:r>
          </w:p>
        </w:tc>
        <w:tc>
          <w:tcPr>
            <w:tcW w:w="0" w:type="auto"/>
            <w:hideMark/>
          </w:tcPr>
          <w:p w14:paraId="16B72B75" w14:textId="77777777" w:rsidR="00E3438A" w:rsidRPr="00E3438A" w:rsidRDefault="00E3438A" w:rsidP="00E3438A">
            <w:pPr>
              <w:spacing w:before="100" w:beforeAutospacing="1" w:after="100" w:afterAutospacing="1"/>
              <w:jc w:val="center"/>
              <w:rPr>
                <w:rFonts w:ascii="Calibri" w:hAnsi="Calibri" w:cs="Calibri"/>
                <w:b/>
              </w:rPr>
            </w:pPr>
            <w:r w:rsidRPr="00E3438A">
              <w:rPr>
                <w:rFonts w:ascii="Calibri" w:hAnsi="Calibri" w:cs="Calibri"/>
                <w:b/>
              </w:rPr>
              <w:t>Function</w:t>
            </w:r>
          </w:p>
        </w:tc>
        <w:tc>
          <w:tcPr>
            <w:tcW w:w="0" w:type="auto"/>
            <w:hideMark/>
          </w:tcPr>
          <w:p w14:paraId="0C0AF6A2" w14:textId="77777777" w:rsidR="00E3438A" w:rsidRPr="00E3438A" w:rsidRDefault="00E3438A" w:rsidP="00E3438A">
            <w:pPr>
              <w:spacing w:before="100" w:beforeAutospacing="1" w:after="100" w:afterAutospacing="1"/>
              <w:jc w:val="center"/>
              <w:rPr>
                <w:rFonts w:ascii="Calibri" w:hAnsi="Calibri" w:cs="Calibri"/>
                <w:b/>
              </w:rPr>
            </w:pPr>
            <w:r w:rsidRPr="00E3438A">
              <w:rPr>
                <w:rFonts w:ascii="Calibri" w:hAnsi="Calibri" w:cs="Calibri"/>
                <w:b/>
              </w:rPr>
              <w:t>Dependency</w:t>
            </w:r>
          </w:p>
        </w:tc>
      </w:tr>
      <w:tr w:rsidR="00E3438A" w:rsidRPr="00E3438A" w14:paraId="5C1E53C0" w14:textId="77777777" w:rsidTr="000D320A">
        <w:tc>
          <w:tcPr>
            <w:tcW w:w="0" w:type="auto"/>
            <w:hideMark/>
          </w:tcPr>
          <w:p w14:paraId="09C96C9B"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Integration Type Selector</w:t>
            </w:r>
          </w:p>
        </w:tc>
        <w:tc>
          <w:tcPr>
            <w:tcW w:w="0" w:type="auto"/>
            <w:hideMark/>
          </w:tcPr>
          <w:p w14:paraId="0F583554"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Radio</w:t>
            </w:r>
          </w:p>
        </w:tc>
        <w:tc>
          <w:tcPr>
            <w:tcW w:w="0" w:type="auto"/>
            <w:hideMark/>
          </w:tcPr>
          <w:p w14:paraId="460281C6"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Choose Manual vs FTP/SFTP</w:t>
            </w:r>
          </w:p>
        </w:tc>
        <w:tc>
          <w:tcPr>
            <w:tcW w:w="0" w:type="auto"/>
            <w:hideMark/>
          </w:tcPr>
          <w:p w14:paraId="693973DA"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None</w:t>
            </w:r>
          </w:p>
        </w:tc>
      </w:tr>
      <w:tr w:rsidR="00E3438A" w:rsidRPr="00E3438A" w14:paraId="7D81E0B2" w14:textId="77777777" w:rsidTr="000D320A">
        <w:tc>
          <w:tcPr>
            <w:tcW w:w="0" w:type="auto"/>
            <w:hideMark/>
          </w:tcPr>
          <w:p w14:paraId="127FD9A0"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FTP Fields</w:t>
            </w:r>
          </w:p>
        </w:tc>
        <w:tc>
          <w:tcPr>
            <w:tcW w:w="0" w:type="auto"/>
            <w:hideMark/>
          </w:tcPr>
          <w:p w14:paraId="4DCC7FAE"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Inputs</w:t>
            </w:r>
          </w:p>
        </w:tc>
        <w:tc>
          <w:tcPr>
            <w:tcW w:w="0" w:type="auto"/>
            <w:hideMark/>
          </w:tcPr>
          <w:p w14:paraId="394B04A9"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Host, Port, Directory</w:t>
            </w:r>
          </w:p>
        </w:tc>
        <w:tc>
          <w:tcPr>
            <w:tcW w:w="0" w:type="auto"/>
            <w:hideMark/>
          </w:tcPr>
          <w:p w14:paraId="0DFEA80E"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Shown only if FTP selected</w:t>
            </w:r>
          </w:p>
        </w:tc>
      </w:tr>
      <w:tr w:rsidR="00E3438A" w:rsidRPr="00E3438A" w14:paraId="2F843F0D" w14:textId="77777777" w:rsidTr="000D320A">
        <w:tc>
          <w:tcPr>
            <w:tcW w:w="0" w:type="auto"/>
            <w:hideMark/>
          </w:tcPr>
          <w:p w14:paraId="7A961508"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Test Connection Button</w:t>
            </w:r>
          </w:p>
        </w:tc>
        <w:tc>
          <w:tcPr>
            <w:tcW w:w="0" w:type="auto"/>
            <w:hideMark/>
          </w:tcPr>
          <w:p w14:paraId="6AB1C439"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Button</w:t>
            </w:r>
          </w:p>
        </w:tc>
        <w:tc>
          <w:tcPr>
            <w:tcW w:w="0" w:type="auto"/>
            <w:hideMark/>
          </w:tcPr>
          <w:p w14:paraId="40C1A356"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Validates FTP credentials</w:t>
            </w:r>
          </w:p>
        </w:tc>
        <w:tc>
          <w:tcPr>
            <w:tcW w:w="0" w:type="auto"/>
            <w:hideMark/>
          </w:tcPr>
          <w:p w14:paraId="5FA3F1E8"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FTP server</w:t>
            </w:r>
          </w:p>
        </w:tc>
      </w:tr>
      <w:tr w:rsidR="00E3438A" w:rsidRPr="00E3438A" w14:paraId="40FC93B5" w14:textId="77777777" w:rsidTr="000D320A">
        <w:tc>
          <w:tcPr>
            <w:tcW w:w="0" w:type="auto"/>
            <w:hideMark/>
          </w:tcPr>
          <w:p w14:paraId="7F73B388"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CSV Upload Rows</w:t>
            </w:r>
          </w:p>
        </w:tc>
        <w:tc>
          <w:tcPr>
            <w:tcW w:w="0" w:type="auto"/>
            <w:hideMark/>
          </w:tcPr>
          <w:p w14:paraId="14BB5222"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File Input</w:t>
            </w:r>
          </w:p>
        </w:tc>
        <w:tc>
          <w:tcPr>
            <w:tcW w:w="0" w:type="auto"/>
            <w:hideMark/>
          </w:tcPr>
          <w:p w14:paraId="714AA137"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Upload 8 files</w:t>
            </w:r>
          </w:p>
        </w:tc>
        <w:tc>
          <w:tcPr>
            <w:tcW w:w="0" w:type="auto"/>
            <w:hideMark/>
          </w:tcPr>
          <w:p w14:paraId="5717A407"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Manual mode only</w:t>
            </w:r>
          </w:p>
        </w:tc>
      </w:tr>
      <w:tr w:rsidR="00E3438A" w:rsidRPr="00E3438A" w14:paraId="1899901C" w14:textId="77777777" w:rsidTr="000D320A">
        <w:tc>
          <w:tcPr>
            <w:tcW w:w="0" w:type="auto"/>
            <w:hideMark/>
          </w:tcPr>
          <w:p w14:paraId="34BB6790"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Process Sync</w:t>
            </w:r>
          </w:p>
        </w:tc>
        <w:tc>
          <w:tcPr>
            <w:tcW w:w="0" w:type="auto"/>
            <w:hideMark/>
          </w:tcPr>
          <w:p w14:paraId="1480CCDE"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Button</w:t>
            </w:r>
          </w:p>
        </w:tc>
        <w:tc>
          <w:tcPr>
            <w:tcW w:w="0" w:type="auto"/>
            <w:hideMark/>
          </w:tcPr>
          <w:p w14:paraId="2C40140D"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Processes manual files</w:t>
            </w:r>
          </w:p>
        </w:tc>
        <w:tc>
          <w:tcPr>
            <w:tcW w:w="0" w:type="auto"/>
            <w:hideMark/>
          </w:tcPr>
          <w:p w14:paraId="314E016D"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All files uploaded</w:t>
            </w:r>
          </w:p>
        </w:tc>
      </w:tr>
      <w:tr w:rsidR="00E3438A" w:rsidRPr="00E3438A" w14:paraId="2658071C" w14:textId="77777777" w:rsidTr="000D320A">
        <w:tc>
          <w:tcPr>
            <w:tcW w:w="0" w:type="auto"/>
            <w:hideMark/>
          </w:tcPr>
          <w:p w14:paraId="563A5005"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Run Sync Now</w:t>
            </w:r>
          </w:p>
        </w:tc>
        <w:tc>
          <w:tcPr>
            <w:tcW w:w="0" w:type="auto"/>
            <w:hideMark/>
          </w:tcPr>
          <w:p w14:paraId="161CC575"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Button</w:t>
            </w:r>
          </w:p>
        </w:tc>
        <w:tc>
          <w:tcPr>
            <w:tcW w:w="0" w:type="auto"/>
            <w:hideMark/>
          </w:tcPr>
          <w:p w14:paraId="68CFD3B9"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Trigger immediate sync</w:t>
            </w:r>
          </w:p>
        </w:tc>
        <w:tc>
          <w:tcPr>
            <w:tcW w:w="0" w:type="auto"/>
            <w:hideMark/>
          </w:tcPr>
          <w:p w14:paraId="07FA3F38"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New file exists on FTP</w:t>
            </w:r>
          </w:p>
        </w:tc>
      </w:tr>
      <w:tr w:rsidR="00E3438A" w:rsidRPr="00E3438A" w14:paraId="27403E14" w14:textId="77777777" w:rsidTr="000D320A">
        <w:tc>
          <w:tcPr>
            <w:tcW w:w="0" w:type="auto"/>
            <w:hideMark/>
          </w:tcPr>
          <w:p w14:paraId="1A1586C1"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Sync Settings</w:t>
            </w:r>
          </w:p>
        </w:tc>
        <w:tc>
          <w:tcPr>
            <w:tcW w:w="0" w:type="auto"/>
            <w:hideMark/>
          </w:tcPr>
          <w:p w14:paraId="46DF5BD3"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Form</w:t>
            </w:r>
          </w:p>
        </w:tc>
        <w:tc>
          <w:tcPr>
            <w:tcW w:w="0" w:type="auto"/>
            <w:hideMark/>
          </w:tcPr>
          <w:p w14:paraId="01D292F6"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Save schedule &amp; rules</w:t>
            </w:r>
          </w:p>
        </w:tc>
        <w:tc>
          <w:tcPr>
            <w:tcW w:w="0" w:type="auto"/>
            <w:hideMark/>
          </w:tcPr>
          <w:p w14:paraId="065C8AAA"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FTP selected</w:t>
            </w:r>
          </w:p>
        </w:tc>
      </w:tr>
      <w:tr w:rsidR="00E3438A" w:rsidRPr="00E3438A" w14:paraId="4B3D6FC2" w14:textId="77777777" w:rsidTr="000D320A">
        <w:tc>
          <w:tcPr>
            <w:tcW w:w="0" w:type="auto"/>
            <w:hideMark/>
          </w:tcPr>
          <w:p w14:paraId="669A5715"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Recent Sync Errors</w:t>
            </w:r>
          </w:p>
        </w:tc>
        <w:tc>
          <w:tcPr>
            <w:tcW w:w="0" w:type="auto"/>
            <w:hideMark/>
          </w:tcPr>
          <w:p w14:paraId="4A0BA050"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Table</w:t>
            </w:r>
          </w:p>
        </w:tc>
        <w:tc>
          <w:tcPr>
            <w:tcW w:w="0" w:type="auto"/>
            <w:hideMark/>
          </w:tcPr>
          <w:p w14:paraId="3B11F52E"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Show file-level errors</w:t>
            </w:r>
          </w:p>
        </w:tc>
        <w:tc>
          <w:tcPr>
            <w:tcW w:w="0" w:type="auto"/>
            <w:hideMark/>
          </w:tcPr>
          <w:p w14:paraId="3AF7B091"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Last batch</w:t>
            </w:r>
          </w:p>
        </w:tc>
      </w:tr>
      <w:tr w:rsidR="00E3438A" w:rsidRPr="00E3438A" w14:paraId="71B50DFE" w14:textId="77777777" w:rsidTr="000D320A">
        <w:tc>
          <w:tcPr>
            <w:tcW w:w="0" w:type="auto"/>
            <w:hideMark/>
          </w:tcPr>
          <w:p w14:paraId="0EF55174"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Retry File</w:t>
            </w:r>
          </w:p>
        </w:tc>
        <w:tc>
          <w:tcPr>
            <w:tcW w:w="0" w:type="auto"/>
            <w:hideMark/>
          </w:tcPr>
          <w:p w14:paraId="744278CC"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Button</w:t>
            </w:r>
          </w:p>
        </w:tc>
        <w:tc>
          <w:tcPr>
            <w:tcW w:w="0" w:type="auto"/>
            <w:hideMark/>
          </w:tcPr>
          <w:p w14:paraId="35212A03"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Retry single file</w:t>
            </w:r>
          </w:p>
        </w:tc>
        <w:tc>
          <w:tcPr>
            <w:tcW w:w="0" w:type="auto"/>
            <w:hideMark/>
          </w:tcPr>
          <w:p w14:paraId="54559153"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FTP + failed status</w:t>
            </w:r>
          </w:p>
        </w:tc>
      </w:tr>
      <w:tr w:rsidR="00E3438A" w:rsidRPr="00E3438A" w14:paraId="3BD9B2A2" w14:textId="77777777" w:rsidTr="000D320A">
        <w:tc>
          <w:tcPr>
            <w:tcW w:w="0" w:type="auto"/>
            <w:hideMark/>
          </w:tcPr>
          <w:p w14:paraId="49E6B83E"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Data Sync Logs</w:t>
            </w:r>
          </w:p>
        </w:tc>
        <w:tc>
          <w:tcPr>
            <w:tcW w:w="0" w:type="auto"/>
            <w:hideMark/>
          </w:tcPr>
          <w:p w14:paraId="3336FCD0"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Table</w:t>
            </w:r>
          </w:p>
        </w:tc>
        <w:tc>
          <w:tcPr>
            <w:tcW w:w="0" w:type="auto"/>
            <w:hideMark/>
          </w:tcPr>
          <w:p w14:paraId="5F8D8CAE"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Show past batch logs</w:t>
            </w:r>
          </w:p>
        </w:tc>
        <w:tc>
          <w:tcPr>
            <w:tcW w:w="0" w:type="auto"/>
            <w:hideMark/>
          </w:tcPr>
          <w:p w14:paraId="545AD63D"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Integration engine</w:t>
            </w:r>
          </w:p>
        </w:tc>
      </w:tr>
    </w:tbl>
    <w:p w14:paraId="29A6CDD7" w14:textId="79BB3B57" w:rsidR="00E3438A" w:rsidRPr="00E3438A" w:rsidRDefault="00E3438A" w:rsidP="00E3438A">
      <w:pPr>
        <w:rPr>
          <w:rFonts w:ascii="Calibri" w:hAnsi="Calibri" w:cs="Calibri"/>
        </w:rPr>
      </w:pPr>
    </w:p>
    <w:p w14:paraId="740ABE40" w14:textId="0DCDDCDB" w:rsidR="00E3438A" w:rsidRPr="00E3438A" w:rsidRDefault="00E3438A" w:rsidP="00F34612">
      <w:pPr>
        <w:spacing w:before="100" w:beforeAutospacing="1" w:after="100" w:afterAutospacing="1"/>
        <w:outlineLvl w:val="2"/>
        <w:rPr>
          <w:rFonts w:ascii="Calibri" w:hAnsi="Calibri" w:cs="Calibri"/>
          <w:b/>
          <w:sz w:val="27"/>
          <w:szCs w:val="27"/>
        </w:rPr>
      </w:pPr>
      <w:r w:rsidRPr="006F6A7E">
        <w:rPr>
          <w:rFonts w:ascii="Calibri" w:hAnsi="Calibri" w:cs="Calibri"/>
          <w:b/>
          <w:sz w:val="27"/>
          <w:szCs w:val="27"/>
        </w:rPr>
        <w:t>Screenshot</w:t>
      </w:r>
      <w:r w:rsidR="0074254F">
        <w:rPr>
          <w:rFonts w:ascii="Calibri" w:hAnsi="Calibri" w:cs="Calibri"/>
          <w:b/>
          <w:sz w:val="27"/>
          <w:szCs w:val="27"/>
        </w:rPr>
        <w:t>s</w:t>
      </w:r>
    </w:p>
    <w:p w14:paraId="40039913" w14:textId="77777777" w:rsidR="00AC32D1" w:rsidRPr="006F6A7E" w:rsidRDefault="00AC32D1" w:rsidP="0074254F">
      <w:pPr>
        <w:keepNext/>
        <w:spacing w:before="100" w:beforeAutospacing="1" w:after="100" w:afterAutospacing="1"/>
        <w:jc w:val="center"/>
        <w:rPr>
          <w:rFonts w:ascii="Calibri" w:hAnsi="Calibri" w:cs="Calibri"/>
        </w:rPr>
      </w:pPr>
      <w:r w:rsidRPr="006F6A7E">
        <w:rPr>
          <w:rFonts w:ascii="Calibri" w:hAnsi="Calibri" w:cs="Calibri"/>
          <w:noProof/>
        </w:rPr>
        <w:drawing>
          <wp:inline distT="0" distB="0" distL="0" distR="0" wp14:anchorId="35C083DA" wp14:editId="2FAFFEC7">
            <wp:extent cx="5087140" cy="3238500"/>
            <wp:effectExtent l="0" t="0" r="0" b="0"/>
            <wp:docPr id="445692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92387" name=""/>
                    <pic:cNvPicPr/>
                  </pic:nvPicPr>
                  <pic:blipFill>
                    <a:blip r:embed="rId34"/>
                    <a:stretch>
                      <a:fillRect/>
                    </a:stretch>
                  </pic:blipFill>
                  <pic:spPr>
                    <a:xfrm>
                      <a:off x="0" y="0"/>
                      <a:ext cx="5095782" cy="3244002"/>
                    </a:xfrm>
                    <a:prstGeom prst="rect">
                      <a:avLst/>
                    </a:prstGeom>
                  </pic:spPr>
                </pic:pic>
              </a:graphicData>
            </a:graphic>
          </wp:inline>
        </w:drawing>
      </w:r>
    </w:p>
    <w:p w14:paraId="5B31A1A6" w14:textId="4ECF04F8" w:rsidR="00E3438A" w:rsidRPr="00E3438A" w:rsidRDefault="00AC32D1" w:rsidP="00AC32D1">
      <w:pPr>
        <w:pStyle w:val="Caption"/>
        <w:jc w:val="center"/>
        <w:rPr>
          <w:rFonts w:ascii="Calibri" w:hAnsi="Calibri" w:cs="Calibri"/>
        </w:rPr>
      </w:pPr>
      <w:r w:rsidRPr="006F6A7E">
        <w:rPr>
          <w:rFonts w:ascii="Calibri" w:hAnsi="Calibri" w:cs="Calibri"/>
        </w:rPr>
        <w:t xml:space="preserve">Figure </w:t>
      </w:r>
      <w:r w:rsidRPr="006F6A7E">
        <w:rPr>
          <w:rFonts w:ascii="Calibri" w:hAnsi="Calibri" w:cs="Calibri"/>
        </w:rPr>
        <w:fldChar w:fldCharType="begin"/>
      </w:r>
      <w:r w:rsidRPr="006F6A7E">
        <w:rPr>
          <w:rFonts w:ascii="Calibri" w:hAnsi="Calibri" w:cs="Calibri"/>
        </w:rPr>
        <w:instrText xml:space="preserve"> SEQ Figure \* ARABIC </w:instrText>
      </w:r>
      <w:r w:rsidRPr="006F6A7E">
        <w:rPr>
          <w:rFonts w:ascii="Calibri" w:hAnsi="Calibri" w:cs="Calibri"/>
        </w:rPr>
        <w:fldChar w:fldCharType="separate"/>
      </w:r>
      <w:r w:rsidRPr="006F6A7E">
        <w:rPr>
          <w:rFonts w:ascii="Calibri" w:hAnsi="Calibri" w:cs="Calibri"/>
        </w:rPr>
        <w:fldChar w:fldCharType="end"/>
      </w:r>
      <w:r w:rsidRPr="006F6A7E">
        <w:rPr>
          <w:rFonts w:ascii="Calibri" w:hAnsi="Calibri" w:cs="Calibri"/>
        </w:rPr>
        <w:t>: Data Integrations</w:t>
      </w:r>
    </w:p>
    <w:p w14:paraId="176442D7" w14:textId="77777777" w:rsidR="00F007BB" w:rsidRPr="006F6A7E" w:rsidRDefault="00F007BB" w:rsidP="00F007BB">
      <w:pPr>
        <w:keepNext/>
        <w:rPr>
          <w:rFonts w:ascii="Calibri" w:hAnsi="Calibri" w:cs="Calibri"/>
        </w:rPr>
      </w:pPr>
      <w:r w:rsidRPr="006F6A7E">
        <w:rPr>
          <w:rFonts w:ascii="Calibri" w:hAnsi="Calibri" w:cs="Calibri"/>
          <w:noProof/>
          <w:lang w:val="en-US"/>
        </w:rPr>
        <w:drawing>
          <wp:inline distT="0" distB="0" distL="0" distR="0" wp14:anchorId="47DAB9D8" wp14:editId="742C4C3A">
            <wp:extent cx="5731510" cy="3056255"/>
            <wp:effectExtent l="0" t="0" r="2540" b="0"/>
            <wp:docPr id="1518827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27074" name=""/>
                    <pic:cNvPicPr/>
                  </pic:nvPicPr>
                  <pic:blipFill>
                    <a:blip r:embed="rId35"/>
                    <a:stretch>
                      <a:fillRect/>
                    </a:stretch>
                  </pic:blipFill>
                  <pic:spPr>
                    <a:xfrm>
                      <a:off x="0" y="0"/>
                      <a:ext cx="5731510" cy="3056255"/>
                    </a:xfrm>
                    <a:prstGeom prst="rect">
                      <a:avLst/>
                    </a:prstGeom>
                  </pic:spPr>
                </pic:pic>
              </a:graphicData>
            </a:graphic>
          </wp:inline>
        </w:drawing>
      </w:r>
    </w:p>
    <w:p w14:paraId="5EE976C6" w14:textId="76FE8B1D" w:rsidR="00AC32D1" w:rsidRPr="006F6A7E" w:rsidRDefault="00F007BB" w:rsidP="00F007BB">
      <w:pPr>
        <w:pStyle w:val="Caption"/>
        <w:jc w:val="center"/>
        <w:rPr>
          <w:rFonts w:ascii="Calibri" w:hAnsi="Calibri" w:cs="Calibri"/>
        </w:rPr>
      </w:pPr>
      <w:r w:rsidRPr="006F6A7E">
        <w:rPr>
          <w:rFonts w:ascii="Calibri" w:hAnsi="Calibri" w:cs="Calibri"/>
        </w:rPr>
        <w:t xml:space="preserve">Figure </w:t>
      </w:r>
      <w:r w:rsidRPr="006F6A7E">
        <w:rPr>
          <w:rFonts w:ascii="Calibri" w:hAnsi="Calibri" w:cs="Calibri"/>
        </w:rPr>
        <w:fldChar w:fldCharType="begin"/>
      </w:r>
      <w:r w:rsidRPr="006F6A7E">
        <w:rPr>
          <w:rFonts w:ascii="Calibri" w:hAnsi="Calibri" w:cs="Calibri"/>
        </w:rPr>
        <w:instrText xml:space="preserve"> SEQ Figure \* ARABIC </w:instrText>
      </w:r>
      <w:r w:rsidRPr="006F6A7E">
        <w:rPr>
          <w:rFonts w:ascii="Calibri" w:hAnsi="Calibri" w:cs="Calibri"/>
        </w:rPr>
        <w:fldChar w:fldCharType="separate"/>
      </w:r>
      <w:r w:rsidRPr="006F6A7E">
        <w:rPr>
          <w:rFonts w:ascii="Calibri" w:hAnsi="Calibri" w:cs="Calibri"/>
        </w:rPr>
        <w:fldChar w:fldCharType="end"/>
      </w:r>
      <w:r w:rsidRPr="006F6A7E">
        <w:rPr>
          <w:rFonts w:ascii="Calibri" w:hAnsi="Calibri" w:cs="Calibri"/>
        </w:rPr>
        <w:t>: Data Sync Settings</w:t>
      </w:r>
    </w:p>
    <w:p w14:paraId="21FFEE2C" w14:textId="77777777" w:rsidR="00D729B9" w:rsidRPr="006F6A7E" w:rsidRDefault="00DB6741" w:rsidP="00D729B9">
      <w:pPr>
        <w:keepNext/>
        <w:rPr>
          <w:rFonts w:ascii="Calibri" w:hAnsi="Calibri" w:cs="Calibri"/>
        </w:rPr>
      </w:pPr>
      <w:r w:rsidRPr="006F6A7E">
        <w:rPr>
          <w:rFonts w:ascii="Calibri" w:hAnsi="Calibri" w:cs="Calibri"/>
          <w:noProof/>
          <w:lang w:val="en-US"/>
        </w:rPr>
        <w:drawing>
          <wp:inline distT="0" distB="0" distL="0" distR="0" wp14:anchorId="50FE959C" wp14:editId="740F9103">
            <wp:extent cx="5731510" cy="2909570"/>
            <wp:effectExtent l="0" t="0" r="2540" b="5080"/>
            <wp:docPr id="64626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6422" name=""/>
                    <pic:cNvPicPr/>
                  </pic:nvPicPr>
                  <pic:blipFill>
                    <a:blip r:embed="rId36"/>
                    <a:stretch>
                      <a:fillRect/>
                    </a:stretch>
                  </pic:blipFill>
                  <pic:spPr>
                    <a:xfrm>
                      <a:off x="0" y="0"/>
                      <a:ext cx="5731510" cy="2909570"/>
                    </a:xfrm>
                    <a:prstGeom prst="rect">
                      <a:avLst/>
                    </a:prstGeom>
                  </pic:spPr>
                </pic:pic>
              </a:graphicData>
            </a:graphic>
          </wp:inline>
        </w:drawing>
      </w:r>
    </w:p>
    <w:p w14:paraId="46297A82" w14:textId="1E2BBC64" w:rsidR="00F007BB" w:rsidRPr="006F6A7E" w:rsidRDefault="00D729B9" w:rsidP="00D729B9">
      <w:pPr>
        <w:pStyle w:val="Caption"/>
        <w:jc w:val="center"/>
        <w:rPr>
          <w:rFonts w:ascii="Calibri" w:hAnsi="Calibri" w:cs="Calibri"/>
        </w:rPr>
      </w:pPr>
      <w:r w:rsidRPr="006F6A7E">
        <w:rPr>
          <w:rFonts w:ascii="Calibri" w:hAnsi="Calibri" w:cs="Calibri"/>
        </w:rPr>
        <w:t xml:space="preserve">Figure </w:t>
      </w:r>
      <w:r w:rsidRPr="006F6A7E">
        <w:rPr>
          <w:rFonts w:ascii="Calibri" w:hAnsi="Calibri" w:cs="Calibri"/>
        </w:rPr>
        <w:fldChar w:fldCharType="begin"/>
      </w:r>
      <w:r w:rsidRPr="006F6A7E">
        <w:rPr>
          <w:rFonts w:ascii="Calibri" w:hAnsi="Calibri" w:cs="Calibri"/>
        </w:rPr>
        <w:instrText xml:space="preserve"> SEQ Figure \* ARABIC </w:instrText>
      </w:r>
      <w:r w:rsidRPr="006F6A7E">
        <w:rPr>
          <w:rFonts w:ascii="Calibri" w:hAnsi="Calibri" w:cs="Calibri"/>
        </w:rPr>
        <w:fldChar w:fldCharType="separate"/>
      </w:r>
      <w:r w:rsidRPr="006F6A7E">
        <w:rPr>
          <w:rFonts w:ascii="Calibri" w:hAnsi="Calibri" w:cs="Calibri"/>
        </w:rPr>
        <w:fldChar w:fldCharType="end"/>
      </w:r>
      <w:r w:rsidRPr="006F6A7E">
        <w:rPr>
          <w:rFonts w:ascii="Calibri" w:hAnsi="Calibri" w:cs="Calibri"/>
        </w:rPr>
        <w:t>: Data Sync Logs</w:t>
      </w:r>
    </w:p>
    <w:p w14:paraId="5C67C7F9" w14:textId="1E9DCFE8" w:rsidR="00E3438A" w:rsidRPr="00E3438A" w:rsidRDefault="00E3438A" w:rsidP="00E3438A">
      <w:pPr>
        <w:rPr>
          <w:rFonts w:ascii="Calibri" w:hAnsi="Calibri" w:cs="Calibri"/>
        </w:rPr>
      </w:pPr>
    </w:p>
    <w:p w14:paraId="12A8F9A6" w14:textId="66DEF290" w:rsidR="00E3438A" w:rsidRPr="00E3438A" w:rsidRDefault="00E3438A" w:rsidP="00F34612">
      <w:pPr>
        <w:spacing w:before="100" w:beforeAutospacing="1" w:after="100" w:afterAutospacing="1"/>
        <w:outlineLvl w:val="2"/>
        <w:rPr>
          <w:rFonts w:ascii="Calibri" w:hAnsi="Calibri" w:cs="Calibri"/>
          <w:b/>
          <w:sz w:val="27"/>
          <w:szCs w:val="27"/>
        </w:rPr>
      </w:pPr>
      <w:r w:rsidRPr="00E3438A">
        <w:rPr>
          <w:rFonts w:ascii="Calibri" w:hAnsi="Calibri" w:cs="Calibri"/>
          <w:b/>
          <w:sz w:val="27"/>
          <w:szCs w:val="27"/>
        </w:rPr>
        <w:t>APIs Involved</w:t>
      </w:r>
    </w:p>
    <w:tbl>
      <w:tblPr>
        <w:tblStyle w:val="TableGrid"/>
        <w:tblW w:w="0" w:type="auto"/>
        <w:tblLook w:val="04A0" w:firstRow="1" w:lastRow="0" w:firstColumn="1" w:lastColumn="0" w:noHBand="0" w:noVBand="1"/>
      </w:tblPr>
      <w:tblGrid>
        <w:gridCol w:w="1701"/>
        <w:gridCol w:w="3459"/>
        <w:gridCol w:w="1934"/>
        <w:gridCol w:w="1922"/>
      </w:tblGrid>
      <w:tr w:rsidR="00E3438A" w:rsidRPr="00E3438A" w14:paraId="3A63B8A7" w14:textId="77777777" w:rsidTr="000D320A">
        <w:tc>
          <w:tcPr>
            <w:tcW w:w="0" w:type="auto"/>
            <w:hideMark/>
          </w:tcPr>
          <w:p w14:paraId="777E0063" w14:textId="77777777" w:rsidR="00E3438A" w:rsidRPr="00E3438A" w:rsidRDefault="00E3438A" w:rsidP="00E3438A">
            <w:pPr>
              <w:spacing w:before="100" w:beforeAutospacing="1" w:after="100" w:afterAutospacing="1"/>
              <w:jc w:val="center"/>
              <w:rPr>
                <w:rFonts w:ascii="Calibri" w:hAnsi="Calibri" w:cs="Calibri"/>
                <w:b/>
              </w:rPr>
            </w:pPr>
            <w:r w:rsidRPr="00E3438A">
              <w:rPr>
                <w:rFonts w:ascii="Calibri" w:hAnsi="Calibri" w:cs="Calibri"/>
                <w:b/>
              </w:rPr>
              <w:t>API Name</w:t>
            </w:r>
          </w:p>
        </w:tc>
        <w:tc>
          <w:tcPr>
            <w:tcW w:w="0" w:type="auto"/>
            <w:hideMark/>
          </w:tcPr>
          <w:p w14:paraId="37E1C0D0" w14:textId="77777777" w:rsidR="00E3438A" w:rsidRPr="00E3438A" w:rsidRDefault="00E3438A" w:rsidP="00E3438A">
            <w:pPr>
              <w:spacing w:before="100" w:beforeAutospacing="1" w:after="100" w:afterAutospacing="1"/>
              <w:jc w:val="center"/>
              <w:rPr>
                <w:rFonts w:ascii="Calibri" w:hAnsi="Calibri" w:cs="Calibri"/>
                <w:b/>
              </w:rPr>
            </w:pPr>
            <w:r w:rsidRPr="00E3438A">
              <w:rPr>
                <w:rFonts w:ascii="Calibri" w:hAnsi="Calibri" w:cs="Calibri"/>
                <w:b/>
              </w:rPr>
              <w:t>Endpoint</w:t>
            </w:r>
          </w:p>
        </w:tc>
        <w:tc>
          <w:tcPr>
            <w:tcW w:w="0" w:type="auto"/>
            <w:hideMark/>
          </w:tcPr>
          <w:p w14:paraId="6AAEC626" w14:textId="77777777" w:rsidR="00E3438A" w:rsidRPr="00E3438A" w:rsidRDefault="00E3438A" w:rsidP="00E3438A">
            <w:pPr>
              <w:spacing w:before="100" w:beforeAutospacing="1" w:after="100" w:afterAutospacing="1"/>
              <w:jc w:val="center"/>
              <w:rPr>
                <w:rFonts w:ascii="Calibri" w:hAnsi="Calibri" w:cs="Calibri"/>
                <w:b/>
              </w:rPr>
            </w:pPr>
            <w:r w:rsidRPr="00E3438A">
              <w:rPr>
                <w:rFonts w:ascii="Calibri" w:hAnsi="Calibri" w:cs="Calibri"/>
                <w:b/>
              </w:rPr>
              <w:t>Description</w:t>
            </w:r>
          </w:p>
        </w:tc>
        <w:tc>
          <w:tcPr>
            <w:tcW w:w="0" w:type="auto"/>
            <w:hideMark/>
          </w:tcPr>
          <w:p w14:paraId="4DF490CC" w14:textId="77777777" w:rsidR="00E3438A" w:rsidRPr="00E3438A" w:rsidRDefault="00E3438A" w:rsidP="00E3438A">
            <w:pPr>
              <w:spacing w:before="100" w:beforeAutospacing="1" w:after="100" w:afterAutospacing="1"/>
              <w:jc w:val="center"/>
              <w:rPr>
                <w:rFonts w:ascii="Calibri" w:hAnsi="Calibri" w:cs="Calibri"/>
                <w:b/>
              </w:rPr>
            </w:pPr>
            <w:r w:rsidRPr="00E3438A">
              <w:rPr>
                <w:rFonts w:ascii="Calibri" w:hAnsi="Calibri" w:cs="Calibri"/>
                <w:b/>
              </w:rPr>
              <w:t>When Called</w:t>
            </w:r>
          </w:p>
        </w:tc>
      </w:tr>
      <w:tr w:rsidR="00E3438A" w:rsidRPr="00E3438A" w14:paraId="2A4DE916" w14:textId="77777777" w:rsidTr="000D320A">
        <w:tc>
          <w:tcPr>
            <w:tcW w:w="0" w:type="auto"/>
            <w:hideMark/>
          </w:tcPr>
          <w:p w14:paraId="1EAFB0A4"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Get Integration Config</w:t>
            </w:r>
          </w:p>
        </w:tc>
        <w:tc>
          <w:tcPr>
            <w:tcW w:w="0" w:type="auto"/>
            <w:hideMark/>
          </w:tcPr>
          <w:p w14:paraId="5518527A" w14:textId="77777777" w:rsidR="00E3438A" w:rsidRPr="00E3438A" w:rsidRDefault="00E3438A" w:rsidP="00E3438A">
            <w:pPr>
              <w:spacing w:before="100" w:beforeAutospacing="1" w:after="100" w:afterAutospacing="1"/>
              <w:rPr>
                <w:rFonts w:ascii="Calibri" w:hAnsi="Calibri" w:cs="Calibri"/>
              </w:rPr>
            </w:pPr>
            <w:r w:rsidRPr="00E3438A">
              <w:rPr>
                <w:rFonts w:ascii="Calibri" w:eastAsiaTheme="majorEastAsia" w:hAnsi="Calibri" w:cs="Calibri"/>
              </w:rPr>
              <w:t xml:space="preserve">GET </w:t>
            </w:r>
            <w:r w:rsidRPr="00E3438A">
              <w:rPr>
                <w:rFonts w:ascii="Calibri" w:hAnsi="Calibri" w:cs="Calibri"/>
              </w:rPr>
              <w:t>/integration/config</w:t>
            </w:r>
          </w:p>
        </w:tc>
        <w:tc>
          <w:tcPr>
            <w:tcW w:w="0" w:type="auto"/>
            <w:hideMark/>
          </w:tcPr>
          <w:p w14:paraId="2120F66D"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Load saved method + settings</w:t>
            </w:r>
          </w:p>
        </w:tc>
        <w:tc>
          <w:tcPr>
            <w:tcW w:w="0" w:type="auto"/>
            <w:hideMark/>
          </w:tcPr>
          <w:p w14:paraId="089A80DA"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On screen load</w:t>
            </w:r>
          </w:p>
        </w:tc>
      </w:tr>
      <w:tr w:rsidR="00E3438A" w:rsidRPr="00E3438A" w14:paraId="0B67BE3D" w14:textId="77777777" w:rsidTr="000D320A">
        <w:tc>
          <w:tcPr>
            <w:tcW w:w="0" w:type="auto"/>
            <w:hideMark/>
          </w:tcPr>
          <w:p w14:paraId="09F3CC2F"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Save Integration Config</w:t>
            </w:r>
          </w:p>
        </w:tc>
        <w:tc>
          <w:tcPr>
            <w:tcW w:w="0" w:type="auto"/>
            <w:hideMark/>
          </w:tcPr>
          <w:p w14:paraId="68ECDCB9" w14:textId="77777777" w:rsidR="00E3438A" w:rsidRPr="00E3438A" w:rsidRDefault="00E3438A" w:rsidP="00E3438A">
            <w:pPr>
              <w:spacing w:before="100" w:beforeAutospacing="1" w:after="100" w:afterAutospacing="1"/>
              <w:rPr>
                <w:rFonts w:ascii="Calibri" w:hAnsi="Calibri" w:cs="Calibri"/>
              </w:rPr>
            </w:pPr>
            <w:r w:rsidRPr="00E3438A">
              <w:rPr>
                <w:rFonts w:ascii="Calibri" w:eastAsiaTheme="majorEastAsia" w:hAnsi="Calibri" w:cs="Calibri"/>
              </w:rPr>
              <w:t xml:space="preserve">POST </w:t>
            </w:r>
            <w:r w:rsidRPr="00E3438A">
              <w:rPr>
                <w:rFonts w:ascii="Calibri" w:hAnsi="Calibri" w:cs="Calibri"/>
              </w:rPr>
              <w:t>/integration/config</w:t>
            </w:r>
          </w:p>
        </w:tc>
        <w:tc>
          <w:tcPr>
            <w:tcW w:w="0" w:type="auto"/>
            <w:hideMark/>
          </w:tcPr>
          <w:p w14:paraId="61DC8124"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Save selected integration type</w:t>
            </w:r>
          </w:p>
        </w:tc>
        <w:tc>
          <w:tcPr>
            <w:tcW w:w="0" w:type="auto"/>
            <w:hideMark/>
          </w:tcPr>
          <w:p w14:paraId="63533D69"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On Save</w:t>
            </w:r>
          </w:p>
        </w:tc>
      </w:tr>
      <w:tr w:rsidR="00E3438A" w:rsidRPr="00E3438A" w14:paraId="13F2373D" w14:textId="77777777" w:rsidTr="000D320A">
        <w:tc>
          <w:tcPr>
            <w:tcW w:w="0" w:type="auto"/>
            <w:hideMark/>
          </w:tcPr>
          <w:p w14:paraId="25F9DC84"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Test FTP Connection</w:t>
            </w:r>
          </w:p>
        </w:tc>
        <w:tc>
          <w:tcPr>
            <w:tcW w:w="0" w:type="auto"/>
            <w:hideMark/>
          </w:tcPr>
          <w:p w14:paraId="7D8D69D3" w14:textId="77777777" w:rsidR="00E3438A" w:rsidRPr="00E3438A" w:rsidRDefault="00E3438A" w:rsidP="00E3438A">
            <w:pPr>
              <w:spacing w:before="100" w:beforeAutospacing="1" w:after="100" w:afterAutospacing="1"/>
              <w:rPr>
                <w:rFonts w:ascii="Calibri" w:hAnsi="Calibri" w:cs="Calibri"/>
              </w:rPr>
            </w:pPr>
            <w:r w:rsidRPr="00E3438A">
              <w:rPr>
                <w:rFonts w:ascii="Calibri" w:eastAsiaTheme="majorEastAsia" w:hAnsi="Calibri" w:cs="Calibri"/>
              </w:rPr>
              <w:t xml:space="preserve">POST </w:t>
            </w:r>
            <w:r w:rsidRPr="00E3438A">
              <w:rPr>
                <w:rFonts w:ascii="Calibri" w:hAnsi="Calibri" w:cs="Calibri"/>
              </w:rPr>
              <w:t>/integration/ftp/test</w:t>
            </w:r>
          </w:p>
        </w:tc>
        <w:tc>
          <w:tcPr>
            <w:tcW w:w="0" w:type="auto"/>
            <w:hideMark/>
          </w:tcPr>
          <w:p w14:paraId="3521B47F"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Validates credentials</w:t>
            </w:r>
          </w:p>
        </w:tc>
        <w:tc>
          <w:tcPr>
            <w:tcW w:w="0" w:type="auto"/>
            <w:hideMark/>
          </w:tcPr>
          <w:p w14:paraId="691634BD"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Test Connection</w:t>
            </w:r>
          </w:p>
        </w:tc>
      </w:tr>
      <w:tr w:rsidR="00E3438A" w:rsidRPr="00E3438A" w14:paraId="06185A23" w14:textId="77777777" w:rsidTr="000D320A">
        <w:tc>
          <w:tcPr>
            <w:tcW w:w="0" w:type="auto"/>
            <w:hideMark/>
          </w:tcPr>
          <w:p w14:paraId="4E3DED4F"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Upload Manual File</w:t>
            </w:r>
          </w:p>
        </w:tc>
        <w:tc>
          <w:tcPr>
            <w:tcW w:w="0" w:type="auto"/>
            <w:hideMark/>
          </w:tcPr>
          <w:p w14:paraId="38C5DAD9" w14:textId="77777777" w:rsidR="00E3438A" w:rsidRPr="00E3438A" w:rsidRDefault="00E3438A" w:rsidP="00E3438A">
            <w:pPr>
              <w:spacing w:before="100" w:beforeAutospacing="1" w:after="100" w:afterAutospacing="1"/>
              <w:rPr>
                <w:rFonts w:ascii="Calibri" w:hAnsi="Calibri" w:cs="Calibri"/>
              </w:rPr>
            </w:pPr>
            <w:r w:rsidRPr="00E3438A">
              <w:rPr>
                <w:rFonts w:ascii="Calibri" w:eastAsiaTheme="majorEastAsia" w:hAnsi="Calibri" w:cs="Calibri"/>
              </w:rPr>
              <w:t xml:space="preserve">POST </w:t>
            </w:r>
            <w:r w:rsidRPr="00E3438A">
              <w:rPr>
                <w:rFonts w:ascii="Calibri" w:hAnsi="Calibri" w:cs="Calibri"/>
              </w:rPr>
              <w:t>/integration/manual/upload</w:t>
            </w:r>
          </w:p>
        </w:tc>
        <w:tc>
          <w:tcPr>
            <w:tcW w:w="0" w:type="auto"/>
            <w:hideMark/>
          </w:tcPr>
          <w:p w14:paraId="196986EF"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Upload CSV file</w:t>
            </w:r>
          </w:p>
        </w:tc>
        <w:tc>
          <w:tcPr>
            <w:tcW w:w="0" w:type="auto"/>
            <w:hideMark/>
          </w:tcPr>
          <w:p w14:paraId="006A38F9"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On file upload</w:t>
            </w:r>
          </w:p>
        </w:tc>
      </w:tr>
      <w:tr w:rsidR="00E3438A" w:rsidRPr="00E3438A" w14:paraId="4A6731B1" w14:textId="77777777" w:rsidTr="000D320A">
        <w:tc>
          <w:tcPr>
            <w:tcW w:w="0" w:type="auto"/>
            <w:hideMark/>
          </w:tcPr>
          <w:p w14:paraId="6F46B499"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Process Manual Sync</w:t>
            </w:r>
          </w:p>
        </w:tc>
        <w:tc>
          <w:tcPr>
            <w:tcW w:w="0" w:type="auto"/>
            <w:hideMark/>
          </w:tcPr>
          <w:p w14:paraId="068B4CA8" w14:textId="77777777" w:rsidR="00E3438A" w:rsidRPr="00E3438A" w:rsidRDefault="00E3438A" w:rsidP="00E3438A">
            <w:pPr>
              <w:spacing w:before="100" w:beforeAutospacing="1" w:after="100" w:afterAutospacing="1"/>
              <w:rPr>
                <w:rFonts w:ascii="Calibri" w:hAnsi="Calibri" w:cs="Calibri"/>
              </w:rPr>
            </w:pPr>
            <w:r w:rsidRPr="00E3438A">
              <w:rPr>
                <w:rFonts w:ascii="Calibri" w:eastAsiaTheme="majorEastAsia" w:hAnsi="Calibri" w:cs="Calibri"/>
              </w:rPr>
              <w:t xml:space="preserve">POST </w:t>
            </w:r>
            <w:r w:rsidRPr="00E3438A">
              <w:rPr>
                <w:rFonts w:ascii="Calibri" w:hAnsi="Calibri" w:cs="Calibri"/>
              </w:rPr>
              <w:t>/integration/manual/process</w:t>
            </w:r>
          </w:p>
        </w:tc>
        <w:tc>
          <w:tcPr>
            <w:tcW w:w="0" w:type="auto"/>
            <w:hideMark/>
          </w:tcPr>
          <w:p w14:paraId="29087684"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Executes manual sync</w:t>
            </w:r>
          </w:p>
        </w:tc>
        <w:tc>
          <w:tcPr>
            <w:tcW w:w="0" w:type="auto"/>
            <w:hideMark/>
          </w:tcPr>
          <w:p w14:paraId="44B7633F"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Process Sync</w:t>
            </w:r>
          </w:p>
        </w:tc>
      </w:tr>
      <w:tr w:rsidR="00E3438A" w:rsidRPr="00E3438A" w14:paraId="6271C1FB" w14:textId="77777777" w:rsidTr="000D320A">
        <w:tc>
          <w:tcPr>
            <w:tcW w:w="0" w:type="auto"/>
            <w:hideMark/>
          </w:tcPr>
          <w:p w14:paraId="73EA29EA"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Detect FTP Dataset</w:t>
            </w:r>
          </w:p>
        </w:tc>
        <w:tc>
          <w:tcPr>
            <w:tcW w:w="0" w:type="auto"/>
            <w:hideMark/>
          </w:tcPr>
          <w:p w14:paraId="7956F54F" w14:textId="77777777" w:rsidR="00E3438A" w:rsidRPr="00E3438A" w:rsidRDefault="00E3438A" w:rsidP="00E3438A">
            <w:pPr>
              <w:spacing w:before="100" w:beforeAutospacing="1" w:after="100" w:afterAutospacing="1"/>
              <w:rPr>
                <w:rFonts w:ascii="Calibri" w:hAnsi="Calibri" w:cs="Calibri"/>
              </w:rPr>
            </w:pPr>
            <w:r w:rsidRPr="00E3438A">
              <w:rPr>
                <w:rFonts w:ascii="Calibri" w:eastAsiaTheme="majorEastAsia" w:hAnsi="Calibri" w:cs="Calibri"/>
              </w:rPr>
              <w:t xml:space="preserve">GET </w:t>
            </w:r>
            <w:r w:rsidRPr="00E3438A">
              <w:rPr>
                <w:rFonts w:ascii="Calibri" w:hAnsi="Calibri" w:cs="Calibri"/>
              </w:rPr>
              <w:t>/integration/ftp/latest-file</w:t>
            </w:r>
          </w:p>
        </w:tc>
        <w:tc>
          <w:tcPr>
            <w:tcW w:w="0" w:type="auto"/>
            <w:hideMark/>
          </w:tcPr>
          <w:p w14:paraId="180DC8EB"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Checks for new dataset</w:t>
            </w:r>
          </w:p>
        </w:tc>
        <w:tc>
          <w:tcPr>
            <w:tcW w:w="0" w:type="auto"/>
            <w:hideMark/>
          </w:tcPr>
          <w:p w14:paraId="63E1A487"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Before showing Run Sync Now</w:t>
            </w:r>
          </w:p>
        </w:tc>
      </w:tr>
      <w:tr w:rsidR="00E3438A" w:rsidRPr="00E3438A" w14:paraId="6208D3E3" w14:textId="77777777" w:rsidTr="000D320A">
        <w:tc>
          <w:tcPr>
            <w:tcW w:w="0" w:type="auto"/>
            <w:hideMark/>
          </w:tcPr>
          <w:p w14:paraId="412BAC73"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Run Sync Now</w:t>
            </w:r>
          </w:p>
        </w:tc>
        <w:tc>
          <w:tcPr>
            <w:tcW w:w="0" w:type="auto"/>
            <w:hideMark/>
          </w:tcPr>
          <w:p w14:paraId="438391B1" w14:textId="77777777" w:rsidR="00E3438A" w:rsidRPr="00E3438A" w:rsidRDefault="00E3438A" w:rsidP="00E3438A">
            <w:pPr>
              <w:spacing w:before="100" w:beforeAutospacing="1" w:after="100" w:afterAutospacing="1"/>
              <w:rPr>
                <w:rFonts w:ascii="Calibri" w:hAnsi="Calibri" w:cs="Calibri"/>
              </w:rPr>
            </w:pPr>
            <w:r w:rsidRPr="00E3438A">
              <w:rPr>
                <w:rFonts w:ascii="Calibri" w:eastAsiaTheme="majorEastAsia" w:hAnsi="Calibri" w:cs="Calibri"/>
              </w:rPr>
              <w:t xml:space="preserve">POST </w:t>
            </w:r>
            <w:r w:rsidRPr="00E3438A">
              <w:rPr>
                <w:rFonts w:ascii="Calibri" w:hAnsi="Calibri" w:cs="Calibri"/>
              </w:rPr>
              <w:t>/integration/ftp/run-now</w:t>
            </w:r>
          </w:p>
        </w:tc>
        <w:tc>
          <w:tcPr>
            <w:tcW w:w="0" w:type="auto"/>
            <w:hideMark/>
          </w:tcPr>
          <w:p w14:paraId="29790BF1"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Starts immediate sync</w:t>
            </w:r>
          </w:p>
        </w:tc>
        <w:tc>
          <w:tcPr>
            <w:tcW w:w="0" w:type="auto"/>
            <w:hideMark/>
          </w:tcPr>
          <w:p w14:paraId="23CBF1D2"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Run Sync Now button</w:t>
            </w:r>
          </w:p>
        </w:tc>
      </w:tr>
      <w:tr w:rsidR="00E3438A" w:rsidRPr="00E3438A" w14:paraId="40F18E97" w14:textId="77777777" w:rsidTr="000D320A">
        <w:tc>
          <w:tcPr>
            <w:tcW w:w="0" w:type="auto"/>
            <w:hideMark/>
          </w:tcPr>
          <w:p w14:paraId="07B59A10"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Retry File Sync</w:t>
            </w:r>
          </w:p>
        </w:tc>
        <w:tc>
          <w:tcPr>
            <w:tcW w:w="0" w:type="auto"/>
            <w:hideMark/>
          </w:tcPr>
          <w:p w14:paraId="5CE40F2F" w14:textId="77777777" w:rsidR="00E3438A" w:rsidRPr="00E3438A" w:rsidRDefault="00E3438A" w:rsidP="00E3438A">
            <w:pPr>
              <w:spacing w:before="100" w:beforeAutospacing="1" w:after="100" w:afterAutospacing="1"/>
              <w:rPr>
                <w:rFonts w:ascii="Calibri" w:hAnsi="Calibri" w:cs="Calibri"/>
              </w:rPr>
            </w:pPr>
            <w:r w:rsidRPr="00E3438A">
              <w:rPr>
                <w:rFonts w:ascii="Calibri" w:eastAsiaTheme="majorEastAsia" w:hAnsi="Calibri" w:cs="Calibri"/>
              </w:rPr>
              <w:t xml:space="preserve">POST </w:t>
            </w:r>
            <w:r w:rsidRPr="00E3438A">
              <w:rPr>
                <w:rFonts w:ascii="Calibri" w:hAnsi="Calibri" w:cs="Calibri"/>
              </w:rPr>
              <w:t>/integration/ftp/retry-file</w:t>
            </w:r>
          </w:p>
        </w:tc>
        <w:tc>
          <w:tcPr>
            <w:tcW w:w="0" w:type="auto"/>
            <w:hideMark/>
          </w:tcPr>
          <w:p w14:paraId="342760D5"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Retry failed file</w:t>
            </w:r>
          </w:p>
        </w:tc>
        <w:tc>
          <w:tcPr>
            <w:tcW w:w="0" w:type="auto"/>
            <w:hideMark/>
          </w:tcPr>
          <w:p w14:paraId="65BA8E4A"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Retry File</w:t>
            </w:r>
          </w:p>
        </w:tc>
      </w:tr>
      <w:tr w:rsidR="00E3438A" w:rsidRPr="00E3438A" w14:paraId="1897DB53" w14:textId="77777777" w:rsidTr="000D320A">
        <w:tc>
          <w:tcPr>
            <w:tcW w:w="0" w:type="auto"/>
            <w:hideMark/>
          </w:tcPr>
          <w:p w14:paraId="0DF80B4E"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Get Recent Sync Errors</w:t>
            </w:r>
          </w:p>
        </w:tc>
        <w:tc>
          <w:tcPr>
            <w:tcW w:w="0" w:type="auto"/>
            <w:hideMark/>
          </w:tcPr>
          <w:p w14:paraId="7FD657A5" w14:textId="77777777" w:rsidR="00E3438A" w:rsidRPr="00E3438A" w:rsidRDefault="00E3438A" w:rsidP="00E3438A">
            <w:pPr>
              <w:spacing w:before="100" w:beforeAutospacing="1" w:after="100" w:afterAutospacing="1"/>
              <w:rPr>
                <w:rFonts w:ascii="Calibri" w:hAnsi="Calibri" w:cs="Calibri"/>
              </w:rPr>
            </w:pPr>
            <w:r w:rsidRPr="00E3438A">
              <w:rPr>
                <w:rFonts w:ascii="Calibri" w:eastAsiaTheme="majorEastAsia" w:hAnsi="Calibri" w:cs="Calibri"/>
              </w:rPr>
              <w:t xml:space="preserve">GET </w:t>
            </w:r>
            <w:r w:rsidRPr="00E3438A">
              <w:rPr>
                <w:rFonts w:ascii="Calibri" w:hAnsi="Calibri" w:cs="Calibri"/>
              </w:rPr>
              <w:t>/integration/sync/errors/recent</w:t>
            </w:r>
          </w:p>
        </w:tc>
        <w:tc>
          <w:tcPr>
            <w:tcW w:w="0" w:type="auto"/>
            <w:hideMark/>
          </w:tcPr>
          <w:p w14:paraId="5CED4A81"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Load file-level errors</w:t>
            </w:r>
          </w:p>
        </w:tc>
        <w:tc>
          <w:tcPr>
            <w:tcW w:w="0" w:type="auto"/>
            <w:hideMark/>
          </w:tcPr>
          <w:p w14:paraId="1650108E"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Sync Errors modal</w:t>
            </w:r>
          </w:p>
        </w:tc>
      </w:tr>
      <w:tr w:rsidR="00E3438A" w:rsidRPr="00E3438A" w14:paraId="0E9174FB" w14:textId="77777777" w:rsidTr="000D320A">
        <w:tc>
          <w:tcPr>
            <w:tcW w:w="0" w:type="auto"/>
            <w:hideMark/>
          </w:tcPr>
          <w:p w14:paraId="14C5BA6C"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Get Sync Logs</w:t>
            </w:r>
          </w:p>
        </w:tc>
        <w:tc>
          <w:tcPr>
            <w:tcW w:w="0" w:type="auto"/>
            <w:hideMark/>
          </w:tcPr>
          <w:p w14:paraId="008D8EB7" w14:textId="77777777" w:rsidR="00E3438A" w:rsidRPr="00E3438A" w:rsidRDefault="00E3438A" w:rsidP="00E3438A">
            <w:pPr>
              <w:spacing w:before="100" w:beforeAutospacing="1" w:after="100" w:afterAutospacing="1"/>
              <w:rPr>
                <w:rFonts w:ascii="Calibri" w:hAnsi="Calibri" w:cs="Calibri"/>
              </w:rPr>
            </w:pPr>
            <w:r w:rsidRPr="00E3438A">
              <w:rPr>
                <w:rFonts w:ascii="Calibri" w:eastAsiaTheme="majorEastAsia" w:hAnsi="Calibri" w:cs="Calibri"/>
              </w:rPr>
              <w:t xml:space="preserve">GET </w:t>
            </w:r>
            <w:r w:rsidRPr="00E3438A">
              <w:rPr>
                <w:rFonts w:ascii="Calibri" w:hAnsi="Calibri" w:cs="Calibri"/>
              </w:rPr>
              <w:t>/integration/sync/logs</w:t>
            </w:r>
          </w:p>
        </w:tc>
        <w:tc>
          <w:tcPr>
            <w:tcW w:w="0" w:type="auto"/>
            <w:hideMark/>
          </w:tcPr>
          <w:p w14:paraId="51A8AEEA"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Load batch logs</w:t>
            </w:r>
          </w:p>
        </w:tc>
        <w:tc>
          <w:tcPr>
            <w:tcW w:w="0" w:type="auto"/>
            <w:hideMark/>
          </w:tcPr>
          <w:p w14:paraId="4F4B15D5"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Data Sync Logs</w:t>
            </w:r>
          </w:p>
        </w:tc>
      </w:tr>
      <w:tr w:rsidR="00E3438A" w:rsidRPr="00E3438A" w14:paraId="09CA336C" w14:textId="77777777" w:rsidTr="000D320A">
        <w:tc>
          <w:tcPr>
            <w:tcW w:w="0" w:type="auto"/>
            <w:hideMark/>
          </w:tcPr>
          <w:p w14:paraId="7D418A89"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Export Logs</w:t>
            </w:r>
          </w:p>
        </w:tc>
        <w:tc>
          <w:tcPr>
            <w:tcW w:w="0" w:type="auto"/>
            <w:hideMark/>
          </w:tcPr>
          <w:p w14:paraId="566CA34D" w14:textId="77777777" w:rsidR="00E3438A" w:rsidRPr="00E3438A" w:rsidRDefault="00E3438A" w:rsidP="00E3438A">
            <w:pPr>
              <w:spacing w:before="100" w:beforeAutospacing="1" w:after="100" w:afterAutospacing="1"/>
              <w:rPr>
                <w:rFonts w:ascii="Calibri" w:hAnsi="Calibri" w:cs="Calibri"/>
              </w:rPr>
            </w:pPr>
            <w:r w:rsidRPr="00E3438A">
              <w:rPr>
                <w:rFonts w:ascii="Calibri" w:eastAsiaTheme="majorEastAsia" w:hAnsi="Calibri" w:cs="Calibri"/>
              </w:rPr>
              <w:t xml:space="preserve">GET </w:t>
            </w:r>
            <w:r w:rsidRPr="00E3438A">
              <w:rPr>
                <w:rFonts w:ascii="Calibri" w:hAnsi="Calibri" w:cs="Calibri"/>
              </w:rPr>
              <w:t>/integration/sync/export</w:t>
            </w:r>
          </w:p>
        </w:tc>
        <w:tc>
          <w:tcPr>
            <w:tcW w:w="0" w:type="auto"/>
            <w:hideMark/>
          </w:tcPr>
          <w:p w14:paraId="20C1B2A4"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Export batch logs</w:t>
            </w:r>
          </w:p>
        </w:tc>
        <w:tc>
          <w:tcPr>
            <w:tcW w:w="0" w:type="auto"/>
            <w:hideMark/>
          </w:tcPr>
          <w:p w14:paraId="41EF061C" w14:textId="77777777" w:rsidR="00E3438A" w:rsidRPr="00E3438A" w:rsidRDefault="00E3438A" w:rsidP="00E3438A">
            <w:pPr>
              <w:spacing w:before="100" w:beforeAutospacing="1" w:after="100" w:afterAutospacing="1"/>
              <w:rPr>
                <w:rFonts w:ascii="Calibri" w:hAnsi="Calibri" w:cs="Calibri"/>
              </w:rPr>
            </w:pPr>
            <w:r w:rsidRPr="00E3438A">
              <w:rPr>
                <w:rFonts w:ascii="Calibri" w:hAnsi="Calibri" w:cs="Calibri"/>
              </w:rPr>
              <w:t>Export button</w:t>
            </w:r>
          </w:p>
        </w:tc>
      </w:tr>
    </w:tbl>
    <w:p w14:paraId="2D236225" w14:textId="7793DF0B" w:rsidR="00E3438A" w:rsidRPr="00E3438A" w:rsidRDefault="00E3438A" w:rsidP="00E3438A">
      <w:pPr>
        <w:rPr>
          <w:rFonts w:ascii="Calibri" w:hAnsi="Calibri" w:cs="Calibri"/>
        </w:rPr>
      </w:pPr>
    </w:p>
    <w:p w14:paraId="1236B103" w14:textId="6873C58C" w:rsidR="004C694F" w:rsidRPr="0059076D" w:rsidRDefault="004C694F" w:rsidP="004C694F">
      <w:pPr>
        <w:rPr>
          <w:rFonts w:ascii="Calibri" w:hAnsi="Calibri" w:cs="Calibri"/>
        </w:rPr>
      </w:pPr>
    </w:p>
    <w:p w14:paraId="47DA5D78" w14:textId="3C6E6A32" w:rsidR="004C694F" w:rsidRPr="0059076D" w:rsidRDefault="004C694F" w:rsidP="004C694F">
      <w:pPr>
        <w:rPr>
          <w:rFonts w:ascii="Calibri" w:hAnsi="Calibri" w:cs="Calibri"/>
        </w:rPr>
      </w:pPr>
    </w:p>
    <w:p w14:paraId="6808718D" w14:textId="77777777" w:rsidR="009D46FE" w:rsidRPr="00B450AE" w:rsidRDefault="009D46FE">
      <w:pPr>
        <w:rPr>
          <w:rFonts w:ascii="Calibri" w:hAnsi="Calibri" w:cs="Calibri"/>
          <w:color w:val="0F4761" w:themeColor="accent1" w:themeShade="BF"/>
          <w:sz w:val="40"/>
          <w:szCs w:val="40"/>
        </w:rPr>
      </w:pPr>
      <w:r w:rsidRPr="00B450AE">
        <w:rPr>
          <w:rFonts w:ascii="Calibri" w:hAnsi="Calibri" w:cs="Calibri"/>
        </w:rPr>
        <w:br w:type="page"/>
      </w:r>
    </w:p>
    <w:p w14:paraId="03096610" w14:textId="7E427923" w:rsidR="004C694F" w:rsidRPr="00B450AE" w:rsidRDefault="004C694F" w:rsidP="00E648CB">
      <w:pPr>
        <w:pStyle w:val="Heading1"/>
        <w:rPr>
          <w:rFonts w:ascii="Calibri" w:eastAsia="Times New Roman" w:hAnsi="Calibri" w:cs="Calibri"/>
        </w:rPr>
      </w:pPr>
      <w:r w:rsidRPr="00B450AE">
        <w:rPr>
          <w:rFonts w:ascii="Calibri" w:eastAsia="Times New Roman" w:hAnsi="Calibri" w:cs="Calibri"/>
        </w:rPr>
        <w:t xml:space="preserve">Use Case </w:t>
      </w:r>
      <w:r w:rsidR="00EB63AA">
        <w:rPr>
          <w:rFonts w:ascii="Calibri" w:eastAsia="Times New Roman" w:hAnsi="Calibri" w:cs="Calibri"/>
        </w:rPr>
        <w:t>6</w:t>
      </w:r>
      <w:r w:rsidRPr="00B450AE">
        <w:rPr>
          <w:rFonts w:ascii="Calibri" w:eastAsia="Times New Roman" w:hAnsi="Calibri" w:cs="Calibri"/>
        </w:rPr>
        <w:t xml:space="preserve">: Review and </w:t>
      </w:r>
      <w:proofErr w:type="spellStart"/>
      <w:r w:rsidRPr="00B450AE">
        <w:rPr>
          <w:rFonts w:ascii="Calibri" w:eastAsia="Times New Roman" w:hAnsi="Calibri" w:cs="Calibri"/>
        </w:rPr>
        <w:t>Analyze</w:t>
      </w:r>
      <w:proofErr w:type="spellEnd"/>
      <w:r w:rsidRPr="00B450AE">
        <w:rPr>
          <w:rFonts w:ascii="Calibri" w:eastAsia="Times New Roman" w:hAnsi="Calibri" w:cs="Calibri"/>
        </w:rPr>
        <w:t xml:space="preserve"> Data Sync Logs and Errors</w:t>
      </w:r>
    </w:p>
    <w:p w14:paraId="61B6ABA7" w14:textId="77777777" w:rsidR="00031490" w:rsidRPr="00B149C1" w:rsidRDefault="00031490" w:rsidP="00031490">
      <w:pPr>
        <w:rPr>
          <w:rFonts w:ascii="Calibri" w:hAnsi="Calibri" w:cs="Calibri"/>
        </w:rPr>
      </w:pPr>
    </w:p>
    <w:p w14:paraId="3D650F77" w14:textId="56259F2E" w:rsidR="00031490" w:rsidRPr="00BD07A3" w:rsidRDefault="00031490" w:rsidP="00F34612">
      <w:pPr>
        <w:spacing w:before="100" w:beforeAutospacing="1" w:after="100" w:afterAutospacing="1"/>
        <w:outlineLvl w:val="2"/>
        <w:rPr>
          <w:rFonts w:ascii="Calibri" w:eastAsiaTheme="majorEastAsia" w:hAnsi="Calibri" w:cs="Calibri"/>
          <w:b/>
          <w:sz w:val="27"/>
          <w:szCs w:val="27"/>
        </w:rPr>
      </w:pPr>
      <w:r w:rsidRPr="00BD07A3">
        <w:rPr>
          <w:rFonts w:ascii="Calibri" w:hAnsi="Calibri" w:cs="Calibri"/>
          <w:b/>
          <w:sz w:val="27"/>
          <w:szCs w:val="27"/>
        </w:rPr>
        <w:t>Description</w:t>
      </w:r>
    </w:p>
    <w:p w14:paraId="690F0C7D" w14:textId="77777777" w:rsidR="00031490" w:rsidRPr="00B149C1" w:rsidRDefault="00031490" w:rsidP="00031490">
      <w:pPr>
        <w:pStyle w:val="p1"/>
        <w:rPr>
          <w:rFonts w:ascii="Calibri" w:hAnsi="Calibri" w:cs="Calibri"/>
        </w:rPr>
      </w:pPr>
      <w:r w:rsidRPr="00B149C1">
        <w:rPr>
          <w:rFonts w:ascii="Calibri" w:hAnsi="Calibri" w:cs="Calibri"/>
        </w:rPr>
        <w:t>This use case explains how the District Tech Lead reviews, investigates, and resolves issues related to SIS data ingestion.</w:t>
      </w:r>
    </w:p>
    <w:p w14:paraId="015F0376" w14:textId="77777777" w:rsidR="00031490" w:rsidRPr="00B149C1" w:rsidRDefault="00031490" w:rsidP="00031490">
      <w:pPr>
        <w:pStyle w:val="p1"/>
        <w:rPr>
          <w:rFonts w:ascii="Calibri" w:hAnsi="Calibri" w:cs="Calibri"/>
        </w:rPr>
      </w:pPr>
      <w:r w:rsidRPr="00B149C1">
        <w:rPr>
          <w:rFonts w:ascii="Calibri" w:hAnsi="Calibri" w:cs="Calibri"/>
        </w:rPr>
        <w:t>It covers:</w:t>
      </w:r>
    </w:p>
    <w:p w14:paraId="3514767F" w14:textId="77777777" w:rsidR="00031490" w:rsidRPr="00B149C1" w:rsidRDefault="00031490" w:rsidP="004B3FFC">
      <w:pPr>
        <w:pStyle w:val="p1"/>
        <w:numPr>
          <w:ilvl w:val="0"/>
          <w:numId w:val="296"/>
        </w:numPr>
        <w:rPr>
          <w:rFonts w:ascii="Calibri" w:hAnsi="Calibri" w:cs="Calibri"/>
        </w:rPr>
      </w:pPr>
      <w:r w:rsidRPr="00B149C1">
        <w:rPr>
          <w:rFonts w:ascii="Calibri" w:hAnsi="Calibri" w:cs="Calibri"/>
        </w:rPr>
        <w:t xml:space="preserve">Viewing the </w:t>
      </w:r>
      <w:r w:rsidRPr="00BD07A3">
        <w:rPr>
          <w:rStyle w:val="s1"/>
          <w:rFonts w:ascii="Calibri" w:eastAsiaTheme="majorEastAsia" w:hAnsi="Calibri" w:cs="Calibri"/>
        </w:rPr>
        <w:t>Recent Sync Errors</w:t>
      </w:r>
      <w:r w:rsidRPr="00B149C1">
        <w:rPr>
          <w:rFonts w:ascii="Calibri" w:hAnsi="Calibri" w:cs="Calibri"/>
        </w:rPr>
        <w:t xml:space="preserve"> panel (latest batch)</w:t>
      </w:r>
    </w:p>
    <w:p w14:paraId="6D12BB8E" w14:textId="77777777" w:rsidR="00031490" w:rsidRPr="00B149C1" w:rsidRDefault="00031490" w:rsidP="004B3FFC">
      <w:pPr>
        <w:pStyle w:val="p1"/>
        <w:numPr>
          <w:ilvl w:val="0"/>
          <w:numId w:val="296"/>
        </w:numPr>
        <w:rPr>
          <w:rFonts w:ascii="Calibri" w:hAnsi="Calibri" w:cs="Calibri"/>
        </w:rPr>
      </w:pPr>
      <w:r w:rsidRPr="00B149C1">
        <w:rPr>
          <w:rStyle w:val="s1"/>
          <w:rFonts w:ascii="Calibri" w:eastAsiaTheme="majorEastAsia" w:hAnsi="Calibri" w:cs="Calibri"/>
        </w:rPr>
        <w:t xml:space="preserve">Opening </w:t>
      </w:r>
      <w:r w:rsidRPr="00BD07A3">
        <w:rPr>
          <w:rFonts w:ascii="Calibri" w:hAnsi="Calibri" w:cs="Calibri"/>
        </w:rPr>
        <w:t>file-level error details</w:t>
      </w:r>
    </w:p>
    <w:p w14:paraId="02B21EA1" w14:textId="77777777" w:rsidR="00031490" w:rsidRPr="00B149C1" w:rsidRDefault="00031490" w:rsidP="004B3FFC">
      <w:pPr>
        <w:pStyle w:val="p1"/>
        <w:numPr>
          <w:ilvl w:val="0"/>
          <w:numId w:val="296"/>
        </w:numPr>
        <w:rPr>
          <w:rFonts w:ascii="Calibri" w:hAnsi="Calibri" w:cs="Calibri"/>
        </w:rPr>
      </w:pPr>
      <w:r w:rsidRPr="00B149C1">
        <w:rPr>
          <w:rStyle w:val="s1"/>
          <w:rFonts w:ascii="Calibri" w:eastAsiaTheme="majorEastAsia" w:hAnsi="Calibri" w:cs="Calibri"/>
        </w:rPr>
        <w:t xml:space="preserve">Opening </w:t>
      </w:r>
      <w:r w:rsidRPr="00BD07A3">
        <w:rPr>
          <w:rFonts w:ascii="Calibri" w:hAnsi="Calibri" w:cs="Calibri"/>
        </w:rPr>
        <w:t>batch-level sync logs</w:t>
      </w:r>
    </w:p>
    <w:p w14:paraId="064DAEBB" w14:textId="77777777" w:rsidR="00031490" w:rsidRPr="00B149C1" w:rsidRDefault="00031490" w:rsidP="004B3FFC">
      <w:pPr>
        <w:pStyle w:val="p1"/>
        <w:numPr>
          <w:ilvl w:val="0"/>
          <w:numId w:val="296"/>
        </w:numPr>
        <w:rPr>
          <w:rFonts w:ascii="Calibri" w:hAnsi="Calibri" w:cs="Calibri"/>
        </w:rPr>
      </w:pPr>
      <w:r w:rsidRPr="00B149C1">
        <w:rPr>
          <w:rFonts w:ascii="Calibri" w:hAnsi="Calibri" w:cs="Calibri"/>
        </w:rPr>
        <w:t xml:space="preserve">Using </w:t>
      </w:r>
      <w:r w:rsidRPr="00BD07A3">
        <w:rPr>
          <w:rStyle w:val="s1"/>
          <w:rFonts w:ascii="Calibri" w:eastAsiaTheme="majorEastAsia" w:hAnsi="Calibri" w:cs="Calibri"/>
        </w:rPr>
        <w:t>Retry File Sync</w:t>
      </w:r>
      <w:r w:rsidRPr="00B149C1">
        <w:rPr>
          <w:rFonts w:ascii="Calibri" w:hAnsi="Calibri" w:cs="Calibri"/>
        </w:rPr>
        <w:t xml:space="preserve"> for failed FTP files</w:t>
      </w:r>
    </w:p>
    <w:p w14:paraId="6D34DDCD" w14:textId="77777777" w:rsidR="00031490" w:rsidRPr="00B149C1" w:rsidRDefault="00031490" w:rsidP="004B3FFC">
      <w:pPr>
        <w:pStyle w:val="p1"/>
        <w:numPr>
          <w:ilvl w:val="0"/>
          <w:numId w:val="296"/>
        </w:numPr>
        <w:rPr>
          <w:rFonts w:ascii="Calibri" w:hAnsi="Calibri" w:cs="Calibri"/>
        </w:rPr>
      </w:pPr>
      <w:r w:rsidRPr="00B149C1">
        <w:rPr>
          <w:rFonts w:ascii="Calibri" w:hAnsi="Calibri" w:cs="Calibri"/>
        </w:rPr>
        <w:t xml:space="preserve">Navigating via </w:t>
      </w:r>
      <w:r w:rsidRPr="00BD07A3">
        <w:rPr>
          <w:rStyle w:val="s1"/>
          <w:rFonts w:ascii="Calibri" w:eastAsiaTheme="majorEastAsia" w:hAnsi="Calibri" w:cs="Calibri"/>
        </w:rPr>
        <w:t>deep links</w:t>
      </w:r>
      <w:r w:rsidRPr="00B149C1">
        <w:rPr>
          <w:rFonts w:ascii="Calibri" w:hAnsi="Calibri" w:cs="Calibri"/>
        </w:rPr>
        <w:t xml:space="preserve"> from:</w:t>
      </w:r>
    </w:p>
    <w:p w14:paraId="202DF635" w14:textId="77777777" w:rsidR="00031490" w:rsidRPr="00B149C1" w:rsidRDefault="00031490" w:rsidP="004B3FFC">
      <w:pPr>
        <w:pStyle w:val="p1"/>
        <w:numPr>
          <w:ilvl w:val="1"/>
          <w:numId w:val="296"/>
        </w:numPr>
        <w:rPr>
          <w:rFonts w:ascii="Calibri" w:hAnsi="Calibri" w:cs="Calibri"/>
        </w:rPr>
      </w:pPr>
      <w:r w:rsidRPr="00B149C1">
        <w:rPr>
          <w:rFonts w:ascii="Calibri" w:hAnsi="Calibri" w:cs="Calibri"/>
        </w:rPr>
        <w:t>Dashboard (“View Error Logs”)</w:t>
      </w:r>
    </w:p>
    <w:p w14:paraId="1E4B214E" w14:textId="77777777" w:rsidR="00031490" w:rsidRPr="00B149C1" w:rsidRDefault="00031490" w:rsidP="004B3FFC">
      <w:pPr>
        <w:pStyle w:val="p1"/>
        <w:numPr>
          <w:ilvl w:val="1"/>
          <w:numId w:val="296"/>
        </w:numPr>
        <w:rPr>
          <w:rFonts w:ascii="Calibri" w:hAnsi="Calibri" w:cs="Calibri"/>
        </w:rPr>
      </w:pPr>
      <w:r w:rsidRPr="00B149C1">
        <w:rPr>
          <w:rFonts w:ascii="Calibri" w:hAnsi="Calibri" w:cs="Calibri"/>
        </w:rPr>
        <w:t>Notifications (“Open Source”)</w:t>
      </w:r>
    </w:p>
    <w:p w14:paraId="43495CD7" w14:textId="77777777" w:rsidR="00031490" w:rsidRPr="00B149C1" w:rsidRDefault="00031490" w:rsidP="004B3FFC">
      <w:pPr>
        <w:pStyle w:val="p1"/>
        <w:numPr>
          <w:ilvl w:val="0"/>
          <w:numId w:val="296"/>
        </w:numPr>
        <w:rPr>
          <w:rFonts w:ascii="Calibri" w:hAnsi="Calibri" w:cs="Calibri"/>
        </w:rPr>
      </w:pPr>
      <w:r w:rsidRPr="00B149C1">
        <w:rPr>
          <w:rFonts w:ascii="Calibri" w:hAnsi="Calibri" w:cs="Calibri"/>
        </w:rPr>
        <w:t>Understanding missing file alerts</w:t>
      </w:r>
    </w:p>
    <w:p w14:paraId="4D8733FB" w14:textId="417E9954" w:rsidR="00031490" w:rsidRPr="00B149C1" w:rsidRDefault="00031490" w:rsidP="004B3FFC">
      <w:pPr>
        <w:pStyle w:val="p1"/>
        <w:numPr>
          <w:ilvl w:val="0"/>
          <w:numId w:val="296"/>
        </w:numPr>
        <w:rPr>
          <w:rFonts w:ascii="Calibri" w:hAnsi="Calibri" w:cs="Calibri"/>
        </w:rPr>
      </w:pPr>
      <w:r w:rsidRPr="00B149C1">
        <w:rPr>
          <w:rFonts w:ascii="Calibri" w:hAnsi="Calibri" w:cs="Calibri"/>
        </w:rPr>
        <w:t>Exporting error logs</w:t>
      </w:r>
    </w:p>
    <w:p w14:paraId="37E371F4" w14:textId="78508FFC" w:rsidR="00031490" w:rsidRPr="00BD07A3" w:rsidRDefault="00031490" w:rsidP="00BD07A3">
      <w:pPr>
        <w:pStyle w:val="p1"/>
        <w:rPr>
          <w:rStyle w:val="s2"/>
          <w:rFonts w:ascii="Calibri" w:eastAsiaTheme="majorEastAsia" w:hAnsi="Calibri" w:cs="Calibri"/>
        </w:rPr>
      </w:pPr>
      <w:r w:rsidRPr="00B149C1">
        <w:rPr>
          <w:rFonts w:ascii="Calibri" w:hAnsi="Calibri" w:cs="Calibri"/>
        </w:rPr>
        <w:t xml:space="preserve">This use case ensures reliable SIS data ingestion using either </w:t>
      </w:r>
      <w:r w:rsidRPr="00BD07A3">
        <w:rPr>
          <w:rStyle w:val="s1"/>
          <w:rFonts w:ascii="Calibri" w:eastAsiaTheme="majorEastAsia" w:hAnsi="Calibri" w:cs="Calibri"/>
        </w:rPr>
        <w:t>Manual CSV Upload</w:t>
      </w:r>
      <w:r w:rsidRPr="00B149C1">
        <w:rPr>
          <w:rFonts w:ascii="Calibri" w:hAnsi="Calibri" w:cs="Calibri"/>
        </w:rPr>
        <w:t xml:space="preserve"> or </w:t>
      </w:r>
      <w:r w:rsidRPr="00BD07A3">
        <w:rPr>
          <w:rStyle w:val="s1"/>
          <w:rFonts w:ascii="Calibri" w:eastAsiaTheme="majorEastAsia" w:hAnsi="Calibri" w:cs="Calibri"/>
        </w:rPr>
        <w:t>Nightly Batch FTP/SFTP</w:t>
      </w:r>
      <w:r w:rsidRPr="00B149C1">
        <w:rPr>
          <w:rFonts w:ascii="Calibri" w:hAnsi="Calibri" w:cs="Calibri"/>
        </w:rPr>
        <w:t>.</w:t>
      </w:r>
    </w:p>
    <w:p w14:paraId="2B977B87" w14:textId="77777777" w:rsidR="00031490" w:rsidRPr="00BD07A3" w:rsidRDefault="00031490" w:rsidP="00F34612">
      <w:pPr>
        <w:spacing w:before="100" w:beforeAutospacing="1" w:after="100" w:afterAutospacing="1"/>
        <w:outlineLvl w:val="2"/>
        <w:rPr>
          <w:rFonts w:ascii="Calibri" w:eastAsiaTheme="majorEastAsia" w:hAnsi="Calibri" w:cs="Calibri"/>
          <w:b/>
          <w:sz w:val="27"/>
          <w:szCs w:val="27"/>
        </w:rPr>
      </w:pPr>
      <w:r w:rsidRPr="00BD07A3">
        <w:rPr>
          <w:rFonts w:ascii="Calibri" w:hAnsi="Calibri" w:cs="Calibri"/>
          <w:b/>
          <w:sz w:val="27"/>
          <w:szCs w:val="27"/>
        </w:rPr>
        <w:t>Actors</w:t>
      </w:r>
    </w:p>
    <w:p w14:paraId="59CD2CCA" w14:textId="77777777" w:rsidR="00031490" w:rsidRPr="00B149C1" w:rsidRDefault="00031490" w:rsidP="004B3FFC">
      <w:pPr>
        <w:pStyle w:val="p1"/>
        <w:numPr>
          <w:ilvl w:val="0"/>
          <w:numId w:val="297"/>
        </w:numPr>
        <w:rPr>
          <w:rFonts w:ascii="Calibri" w:hAnsi="Calibri" w:cs="Calibri"/>
        </w:rPr>
      </w:pPr>
      <w:r w:rsidRPr="00B149C1">
        <w:rPr>
          <w:rStyle w:val="s1"/>
          <w:rFonts w:ascii="Calibri" w:eastAsiaTheme="majorEastAsia" w:hAnsi="Calibri" w:cs="Calibri"/>
          <w:b/>
        </w:rPr>
        <w:t>Primary Actor:</w:t>
      </w:r>
      <w:r w:rsidRPr="00B149C1">
        <w:rPr>
          <w:rFonts w:ascii="Calibri" w:hAnsi="Calibri" w:cs="Calibri"/>
        </w:rPr>
        <w:t xml:space="preserve"> District Tech Lead</w:t>
      </w:r>
    </w:p>
    <w:p w14:paraId="3196818C" w14:textId="77777777" w:rsidR="00031490" w:rsidRPr="00B149C1" w:rsidRDefault="00031490" w:rsidP="004B3FFC">
      <w:pPr>
        <w:pStyle w:val="p1"/>
        <w:numPr>
          <w:ilvl w:val="0"/>
          <w:numId w:val="297"/>
        </w:numPr>
        <w:rPr>
          <w:rFonts w:ascii="Calibri" w:hAnsi="Calibri" w:cs="Calibri"/>
        </w:rPr>
      </w:pPr>
      <w:r w:rsidRPr="00B149C1">
        <w:rPr>
          <w:rStyle w:val="s1"/>
          <w:rFonts w:ascii="Calibri" w:eastAsiaTheme="majorEastAsia" w:hAnsi="Calibri" w:cs="Calibri"/>
          <w:b/>
        </w:rPr>
        <w:t>Supporting Actors:</w:t>
      </w:r>
      <w:r w:rsidRPr="00B149C1">
        <w:rPr>
          <w:rFonts w:ascii="Calibri" w:hAnsi="Calibri" w:cs="Calibri"/>
        </w:rPr>
        <w:t xml:space="preserve"> District Tech Team, ScholarPath Admin</w:t>
      </w:r>
    </w:p>
    <w:p w14:paraId="42DFA4EA" w14:textId="3CE2290E" w:rsidR="00031490" w:rsidRPr="00BD07A3" w:rsidRDefault="00031490" w:rsidP="004B3FFC">
      <w:pPr>
        <w:pStyle w:val="p1"/>
        <w:numPr>
          <w:ilvl w:val="0"/>
          <w:numId w:val="297"/>
        </w:numPr>
        <w:rPr>
          <w:rStyle w:val="s2"/>
          <w:rFonts w:ascii="Calibri" w:eastAsiaTheme="majorEastAsia" w:hAnsi="Calibri" w:cs="Calibri"/>
        </w:rPr>
      </w:pPr>
      <w:r w:rsidRPr="00B149C1">
        <w:rPr>
          <w:rStyle w:val="s1"/>
          <w:rFonts w:ascii="Calibri" w:eastAsiaTheme="majorEastAsia" w:hAnsi="Calibri" w:cs="Calibri"/>
          <w:b/>
        </w:rPr>
        <w:t>System:</w:t>
      </w:r>
      <w:r w:rsidRPr="00B149C1">
        <w:rPr>
          <w:rFonts w:ascii="Calibri" w:hAnsi="Calibri" w:cs="Calibri"/>
        </w:rPr>
        <w:t xml:space="preserve"> ScholarPath Integration Engine</w:t>
      </w:r>
    </w:p>
    <w:p w14:paraId="0F457BCE" w14:textId="28F1D4BE" w:rsidR="00031490" w:rsidRPr="00BD07A3" w:rsidRDefault="00031490" w:rsidP="00F34612">
      <w:pPr>
        <w:spacing w:before="100" w:beforeAutospacing="1" w:after="100" w:afterAutospacing="1"/>
        <w:outlineLvl w:val="2"/>
        <w:rPr>
          <w:rFonts w:ascii="Calibri" w:hAnsi="Calibri" w:cs="Calibri"/>
          <w:b/>
          <w:sz w:val="27"/>
          <w:szCs w:val="27"/>
        </w:rPr>
      </w:pPr>
      <w:r w:rsidRPr="00BD07A3">
        <w:rPr>
          <w:rFonts w:ascii="Calibri" w:hAnsi="Calibri" w:cs="Calibri"/>
          <w:b/>
          <w:sz w:val="27"/>
          <w:szCs w:val="27"/>
        </w:rPr>
        <w:t>Goal</w:t>
      </w:r>
    </w:p>
    <w:p w14:paraId="7FDE6CC4" w14:textId="7302E140" w:rsidR="00031490" w:rsidRPr="00BD07A3" w:rsidRDefault="00031490" w:rsidP="00BD07A3">
      <w:pPr>
        <w:pStyle w:val="p1"/>
        <w:rPr>
          <w:rStyle w:val="s2"/>
          <w:rFonts w:ascii="Calibri" w:eastAsiaTheme="majorEastAsia" w:hAnsi="Calibri" w:cs="Calibri"/>
        </w:rPr>
      </w:pPr>
      <w:r w:rsidRPr="00B149C1">
        <w:rPr>
          <w:rFonts w:ascii="Calibri" w:hAnsi="Calibri" w:cs="Calibri"/>
        </w:rPr>
        <w:t xml:space="preserve">To allow the District Tech Lead to identify, </w:t>
      </w:r>
      <w:proofErr w:type="spellStart"/>
      <w:r w:rsidRPr="00B149C1">
        <w:rPr>
          <w:rFonts w:ascii="Calibri" w:hAnsi="Calibri" w:cs="Calibri"/>
        </w:rPr>
        <w:t>analyze</w:t>
      </w:r>
      <w:proofErr w:type="spellEnd"/>
      <w:r w:rsidRPr="00B149C1">
        <w:rPr>
          <w:rFonts w:ascii="Calibri" w:hAnsi="Calibri" w:cs="Calibri"/>
        </w:rPr>
        <w:t>, and resolve SIS sync errors at both file and batch levels.</w:t>
      </w:r>
    </w:p>
    <w:p w14:paraId="7219809D" w14:textId="70DDA8B0" w:rsidR="00031490" w:rsidRPr="00BD07A3" w:rsidRDefault="00031490" w:rsidP="00F34612">
      <w:pPr>
        <w:spacing w:before="100" w:beforeAutospacing="1" w:after="100" w:afterAutospacing="1"/>
        <w:outlineLvl w:val="2"/>
        <w:rPr>
          <w:rFonts w:ascii="Calibri" w:hAnsi="Calibri" w:cs="Calibri"/>
          <w:b/>
          <w:sz w:val="27"/>
          <w:szCs w:val="27"/>
        </w:rPr>
      </w:pPr>
      <w:r w:rsidRPr="00BD07A3">
        <w:rPr>
          <w:rFonts w:ascii="Calibri" w:hAnsi="Calibri" w:cs="Calibri"/>
          <w:b/>
          <w:sz w:val="27"/>
          <w:szCs w:val="27"/>
        </w:rPr>
        <w:t>Trigger</w:t>
      </w:r>
    </w:p>
    <w:p w14:paraId="5767F5EE" w14:textId="77777777" w:rsidR="00031490" w:rsidRPr="00B149C1" w:rsidRDefault="00031490" w:rsidP="00031490">
      <w:pPr>
        <w:pStyle w:val="p1"/>
        <w:rPr>
          <w:rFonts w:ascii="Calibri" w:hAnsi="Calibri" w:cs="Calibri"/>
        </w:rPr>
      </w:pPr>
      <w:r w:rsidRPr="00B149C1">
        <w:rPr>
          <w:rFonts w:ascii="Calibri" w:hAnsi="Calibri" w:cs="Calibri"/>
        </w:rPr>
        <w:t>Triggered when user:</w:t>
      </w:r>
    </w:p>
    <w:p w14:paraId="4A527EB5" w14:textId="77777777" w:rsidR="00031490" w:rsidRPr="00B149C1" w:rsidRDefault="00031490" w:rsidP="004B3FFC">
      <w:pPr>
        <w:pStyle w:val="p1"/>
        <w:numPr>
          <w:ilvl w:val="0"/>
          <w:numId w:val="298"/>
        </w:numPr>
        <w:rPr>
          <w:rFonts w:ascii="Calibri" w:hAnsi="Calibri" w:cs="Calibri"/>
        </w:rPr>
      </w:pPr>
      <w:r w:rsidRPr="00B149C1">
        <w:rPr>
          <w:rFonts w:ascii="Calibri" w:hAnsi="Calibri" w:cs="Calibri"/>
        </w:rPr>
        <w:t xml:space="preserve">Clicks </w:t>
      </w:r>
      <w:r w:rsidRPr="00BD07A3">
        <w:rPr>
          <w:rStyle w:val="s1"/>
          <w:rFonts w:ascii="Calibri" w:eastAsiaTheme="majorEastAsia" w:hAnsi="Calibri" w:cs="Calibri"/>
        </w:rPr>
        <w:t>View Error Logs</w:t>
      </w:r>
      <w:r w:rsidRPr="00B149C1">
        <w:rPr>
          <w:rFonts w:ascii="Calibri" w:hAnsi="Calibri" w:cs="Calibri"/>
        </w:rPr>
        <w:t xml:space="preserve"> on the Dashboard</w:t>
      </w:r>
    </w:p>
    <w:p w14:paraId="59D3B806" w14:textId="77777777" w:rsidR="00031490" w:rsidRPr="00B149C1" w:rsidRDefault="00031490" w:rsidP="004B3FFC">
      <w:pPr>
        <w:pStyle w:val="p1"/>
        <w:numPr>
          <w:ilvl w:val="0"/>
          <w:numId w:val="298"/>
        </w:numPr>
        <w:rPr>
          <w:rFonts w:ascii="Calibri" w:hAnsi="Calibri" w:cs="Calibri"/>
        </w:rPr>
      </w:pPr>
      <w:r w:rsidRPr="00B149C1">
        <w:rPr>
          <w:rStyle w:val="s1"/>
          <w:rFonts w:ascii="Calibri" w:eastAsiaTheme="majorEastAsia" w:hAnsi="Calibri" w:cs="Calibri"/>
        </w:rPr>
        <w:t xml:space="preserve">Opens </w:t>
      </w:r>
      <w:r w:rsidRPr="00BD07A3">
        <w:rPr>
          <w:rFonts w:ascii="Calibri" w:hAnsi="Calibri" w:cs="Calibri"/>
        </w:rPr>
        <w:t>Data Integrations → Recent Sync Errors</w:t>
      </w:r>
    </w:p>
    <w:p w14:paraId="2A47A8F4" w14:textId="77777777" w:rsidR="00031490" w:rsidRPr="00B149C1" w:rsidRDefault="00031490" w:rsidP="004B3FFC">
      <w:pPr>
        <w:pStyle w:val="p1"/>
        <w:numPr>
          <w:ilvl w:val="0"/>
          <w:numId w:val="298"/>
        </w:numPr>
        <w:rPr>
          <w:rFonts w:ascii="Calibri" w:hAnsi="Calibri" w:cs="Calibri"/>
        </w:rPr>
      </w:pPr>
      <w:r w:rsidRPr="00B149C1">
        <w:rPr>
          <w:rFonts w:ascii="Calibri" w:hAnsi="Calibri" w:cs="Calibri"/>
        </w:rPr>
        <w:t xml:space="preserve">Clicks </w:t>
      </w:r>
      <w:r w:rsidRPr="00BD07A3">
        <w:rPr>
          <w:rStyle w:val="s1"/>
          <w:rFonts w:ascii="Calibri" w:eastAsiaTheme="majorEastAsia" w:hAnsi="Calibri" w:cs="Calibri"/>
        </w:rPr>
        <w:t>View Details</w:t>
      </w:r>
      <w:r w:rsidRPr="00B149C1">
        <w:rPr>
          <w:rFonts w:ascii="Calibri" w:hAnsi="Calibri" w:cs="Calibri"/>
        </w:rPr>
        <w:t xml:space="preserve"> inside Data Sync Logs</w:t>
      </w:r>
    </w:p>
    <w:p w14:paraId="422B1517" w14:textId="15642EB6" w:rsidR="00031490" w:rsidRPr="00BD07A3" w:rsidRDefault="00031490" w:rsidP="004B3FFC">
      <w:pPr>
        <w:pStyle w:val="p1"/>
        <w:numPr>
          <w:ilvl w:val="0"/>
          <w:numId w:val="298"/>
        </w:numPr>
        <w:rPr>
          <w:rStyle w:val="s2"/>
          <w:rFonts w:ascii="Calibri" w:eastAsiaTheme="majorEastAsia" w:hAnsi="Calibri" w:cs="Calibri"/>
        </w:rPr>
      </w:pPr>
      <w:r w:rsidRPr="00B149C1">
        <w:rPr>
          <w:rFonts w:ascii="Calibri" w:hAnsi="Calibri" w:cs="Calibri"/>
        </w:rPr>
        <w:t xml:space="preserve">Clicks </w:t>
      </w:r>
      <w:r w:rsidRPr="00BD07A3">
        <w:rPr>
          <w:rStyle w:val="s1"/>
          <w:rFonts w:ascii="Calibri" w:eastAsiaTheme="majorEastAsia" w:hAnsi="Calibri" w:cs="Calibri"/>
        </w:rPr>
        <w:t>Open Source</w:t>
      </w:r>
      <w:r w:rsidRPr="00B149C1">
        <w:rPr>
          <w:rFonts w:ascii="Calibri" w:hAnsi="Calibri" w:cs="Calibri"/>
        </w:rPr>
        <w:t xml:space="preserve"> from Notifications</w:t>
      </w:r>
    </w:p>
    <w:p w14:paraId="480F8F2C" w14:textId="5CDB4DC0" w:rsidR="00031490" w:rsidRPr="00BD07A3" w:rsidRDefault="00031490" w:rsidP="00F34612">
      <w:pPr>
        <w:spacing w:before="100" w:beforeAutospacing="1" w:after="100" w:afterAutospacing="1"/>
        <w:outlineLvl w:val="2"/>
        <w:rPr>
          <w:rFonts w:ascii="Calibri" w:hAnsi="Calibri" w:cs="Calibri"/>
          <w:b/>
          <w:sz w:val="27"/>
          <w:szCs w:val="27"/>
        </w:rPr>
      </w:pPr>
      <w:r w:rsidRPr="00BD07A3">
        <w:rPr>
          <w:rFonts w:ascii="Calibri" w:hAnsi="Calibri" w:cs="Calibri"/>
          <w:b/>
          <w:sz w:val="27"/>
          <w:szCs w:val="27"/>
        </w:rPr>
        <w:t>Business Rules</w:t>
      </w:r>
    </w:p>
    <w:tbl>
      <w:tblPr>
        <w:tblStyle w:val="TableGrid"/>
        <w:tblW w:w="0" w:type="auto"/>
        <w:tblLook w:val="04A0" w:firstRow="1" w:lastRow="0" w:firstColumn="1" w:lastColumn="0" w:noHBand="0" w:noVBand="1"/>
      </w:tblPr>
      <w:tblGrid>
        <w:gridCol w:w="930"/>
        <w:gridCol w:w="6904"/>
      </w:tblGrid>
      <w:tr w:rsidR="00031490" w:rsidRPr="00C65D82" w14:paraId="7D0FD96F" w14:textId="77777777" w:rsidTr="000624D0">
        <w:tc>
          <w:tcPr>
            <w:tcW w:w="0" w:type="auto"/>
            <w:hideMark/>
          </w:tcPr>
          <w:p w14:paraId="17F46E7E" w14:textId="77777777" w:rsidR="00031490" w:rsidRPr="00B149C1" w:rsidRDefault="00031490">
            <w:pPr>
              <w:pStyle w:val="p1"/>
              <w:jc w:val="center"/>
              <w:rPr>
                <w:rFonts w:ascii="Calibri" w:hAnsi="Calibri" w:cs="Calibri"/>
                <w:b/>
              </w:rPr>
            </w:pPr>
            <w:r w:rsidRPr="00B149C1">
              <w:rPr>
                <w:rFonts w:ascii="Calibri" w:hAnsi="Calibri" w:cs="Calibri"/>
                <w:b/>
              </w:rPr>
              <w:t>Rule ID</w:t>
            </w:r>
          </w:p>
        </w:tc>
        <w:tc>
          <w:tcPr>
            <w:tcW w:w="0" w:type="auto"/>
            <w:hideMark/>
          </w:tcPr>
          <w:p w14:paraId="173F93A5" w14:textId="77777777" w:rsidR="00031490" w:rsidRPr="00B149C1" w:rsidRDefault="00031490">
            <w:pPr>
              <w:pStyle w:val="p1"/>
              <w:jc w:val="center"/>
              <w:rPr>
                <w:rFonts w:ascii="Calibri" w:hAnsi="Calibri" w:cs="Calibri"/>
                <w:b/>
              </w:rPr>
            </w:pPr>
            <w:r w:rsidRPr="00B149C1">
              <w:rPr>
                <w:rFonts w:ascii="Calibri" w:hAnsi="Calibri" w:cs="Calibri"/>
                <w:b/>
              </w:rPr>
              <w:t>Description</w:t>
            </w:r>
          </w:p>
        </w:tc>
      </w:tr>
      <w:tr w:rsidR="00031490" w:rsidRPr="00C65D82" w14:paraId="1A9CD726" w14:textId="77777777" w:rsidTr="000624D0">
        <w:tc>
          <w:tcPr>
            <w:tcW w:w="0" w:type="auto"/>
            <w:hideMark/>
          </w:tcPr>
          <w:p w14:paraId="641575E0" w14:textId="77777777" w:rsidR="00031490" w:rsidRPr="00B149C1" w:rsidRDefault="00031490">
            <w:pPr>
              <w:pStyle w:val="p1"/>
              <w:rPr>
                <w:rFonts w:ascii="Calibri" w:hAnsi="Calibri" w:cs="Calibri"/>
              </w:rPr>
            </w:pPr>
            <w:r w:rsidRPr="00BD07A3">
              <w:rPr>
                <w:rFonts w:ascii="Calibri" w:hAnsi="Calibri" w:cs="Calibri"/>
              </w:rPr>
              <w:t>BR-01</w:t>
            </w:r>
          </w:p>
        </w:tc>
        <w:tc>
          <w:tcPr>
            <w:tcW w:w="0" w:type="auto"/>
            <w:hideMark/>
          </w:tcPr>
          <w:p w14:paraId="26580AA3" w14:textId="77777777" w:rsidR="00031490" w:rsidRPr="00B149C1" w:rsidRDefault="00031490">
            <w:pPr>
              <w:pStyle w:val="p1"/>
              <w:rPr>
                <w:rFonts w:ascii="Calibri" w:hAnsi="Calibri" w:cs="Calibri"/>
              </w:rPr>
            </w:pPr>
            <w:r w:rsidRPr="00B149C1">
              <w:rPr>
                <w:rFonts w:ascii="Calibri" w:hAnsi="Calibri" w:cs="Calibri"/>
              </w:rPr>
              <w:t>Each nightly batch consists of 8 required SIS files.</w:t>
            </w:r>
          </w:p>
        </w:tc>
      </w:tr>
      <w:tr w:rsidR="00031490" w:rsidRPr="00C65D82" w14:paraId="1B9BD86A" w14:textId="77777777" w:rsidTr="000624D0">
        <w:tc>
          <w:tcPr>
            <w:tcW w:w="0" w:type="auto"/>
            <w:hideMark/>
          </w:tcPr>
          <w:p w14:paraId="0DF68EAC" w14:textId="77777777" w:rsidR="00031490" w:rsidRPr="00B149C1" w:rsidRDefault="00031490">
            <w:pPr>
              <w:pStyle w:val="p1"/>
              <w:rPr>
                <w:rFonts w:ascii="Calibri" w:hAnsi="Calibri" w:cs="Calibri"/>
              </w:rPr>
            </w:pPr>
            <w:r w:rsidRPr="00BD07A3">
              <w:rPr>
                <w:rFonts w:ascii="Calibri" w:hAnsi="Calibri" w:cs="Calibri"/>
              </w:rPr>
              <w:t>BR-02</w:t>
            </w:r>
          </w:p>
        </w:tc>
        <w:tc>
          <w:tcPr>
            <w:tcW w:w="0" w:type="auto"/>
            <w:hideMark/>
          </w:tcPr>
          <w:p w14:paraId="46CC02FF" w14:textId="77777777" w:rsidR="00031490" w:rsidRPr="00B149C1" w:rsidRDefault="00031490">
            <w:pPr>
              <w:pStyle w:val="p1"/>
              <w:rPr>
                <w:rFonts w:ascii="Calibri" w:hAnsi="Calibri" w:cs="Calibri"/>
              </w:rPr>
            </w:pPr>
            <w:r w:rsidRPr="00B149C1">
              <w:rPr>
                <w:rFonts w:ascii="Calibri" w:hAnsi="Calibri" w:cs="Calibri"/>
              </w:rPr>
              <w:t xml:space="preserve">Errors must be shown at </w:t>
            </w:r>
            <w:r w:rsidRPr="00BD07A3">
              <w:rPr>
                <w:rStyle w:val="s1"/>
                <w:rFonts w:ascii="Calibri" w:eastAsiaTheme="majorEastAsia" w:hAnsi="Calibri" w:cs="Calibri"/>
              </w:rPr>
              <w:t>file-level</w:t>
            </w:r>
            <w:r w:rsidRPr="00B149C1">
              <w:rPr>
                <w:rFonts w:ascii="Calibri" w:hAnsi="Calibri" w:cs="Calibri"/>
              </w:rPr>
              <w:t>, not just batch-level.</w:t>
            </w:r>
          </w:p>
        </w:tc>
      </w:tr>
      <w:tr w:rsidR="00031490" w:rsidRPr="00C65D82" w14:paraId="1667C5B3" w14:textId="77777777" w:rsidTr="000624D0">
        <w:tc>
          <w:tcPr>
            <w:tcW w:w="0" w:type="auto"/>
            <w:hideMark/>
          </w:tcPr>
          <w:p w14:paraId="44CA23F0" w14:textId="77777777" w:rsidR="00031490" w:rsidRPr="00B149C1" w:rsidRDefault="00031490">
            <w:pPr>
              <w:pStyle w:val="p1"/>
              <w:rPr>
                <w:rFonts w:ascii="Calibri" w:hAnsi="Calibri" w:cs="Calibri"/>
              </w:rPr>
            </w:pPr>
            <w:r w:rsidRPr="00BD07A3">
              <w:rPr>
                <w:rFonts w:ascii="Calibri" w:hAnsi="Calibri" w:cs="Calibri"/>
              </w:rPr>
              <w:t>BR-03</w:t>
            </w:r>
          </w:p>
        </w:tc>
        <w:tc>
          <w:tcPr>
            <w:tcW w:w="0" w:type="auto"/>
            <w:hideMark/>
          </w:tcPr>
          <w:p w14:paraId="19D18854" w14:textId="77777777" w:rsidR="00031490" w:rsidRPr="00B149C1" w:rsidRDefault="00031490">
            <w:pPr>
              <w:pStyle w:val="p1"/>
              <w:rPr>
                <w:rFonts w:ascii="Calibri" w:hAnsi="Calibri" w:cs="Calibri"/>
              </w:rPr>
            </w:pPr>
            <w:r w:rsidRPr="00B149C1">
              <w:rPr>
                <w:rFonts w:ascii="Calibri" w:hAnsi="Calibri" w:cs="Calibri"/>
              </w:rPr>
              <w:t xml:space="preserve">Only FTP/SFTP files support </w:t>
            </w:r>
            <w:r w:rsidRPr="00BD07A3">
              <w:rPr>
                <w:rStyle w:val="s1"/>
                <w:rFonts w:ascii="Calibri" w:eastAsiaTheme="majorEastAsia" w:hAnsi="Calibri" w:cs="Calibri"/>
              </w:rPr>
              <w:t>Retry File Sync</w:t>
            </w:r>
            <w:r w:rsidRPr="00B149C1">
              <w:rPr>
                <w:rFonts w:ascii="Calibri" w:hAnsi="Calibri" w:cs="Calibri"/>
              </w:rPr>
              <w:t>.</w:t>
            </w:r>
          </w:p>
        </w:tc>
      </w:tr>
      <w:tr w:rsidR="00031490" w:rsidRPr="00C65D82" w14:paraId="49028AE3" w14:textId="77777777" w:rsidTr="000624D0">
        <w:tc>
          <w:tcPr>
            <w:tcW w:w="0" w:type="auto"/>
            <w:hideMark/>
          </w:tcPr>
          <w:p w14:paraId="26182CEF" w14:textId="77777777" w:rsidR="00031490" w:rsidRPr="00B149C1" w:rsidRDefault="00031490">
            <w:pPr>
              <w:pStyle w:val="p1"/>
              <w:rPr>
                <w:rFonts w:ascii="Calibri" w:hAnsi="Calibri" w:cs="Calibri"/>
              </w:rPr>
            </w:pPr>
            <w:r w:rsidRPr="00BD07A3">
              <w:rPr>
                <w:rFonts w:ascii="Calibri" w:hAnsi="Calibri" w:cs="Calibri"/>
              </w:rPr>
              <w:t>BR-04</w:t>
            </w:r>
          </w:p>
        </w:tc>
        <w:tc>
          <w:tcPr>
            <w:tcW w:w="0" w:type="auto"/>
            <w:hideMark/>
          </w:tcPr>
          <w:p w14:paraId="08809C8D" w14:textId="77777777" w:rsidR="00031490" w:rsidRPr="00B149C1" w:rsidRDefault="00031490">
            <w:pPr>
              <w:pStyle w:val="p1"/>
              <w:rPr>
                <w:rFonts w:ascii="Calibri" w:hAnsi="Calibri" w:cs="Calibri"/>
              </w:rPr>
            </w:pPr>
            <w:r w:rsidRPr="00B149C1">
              <w:rPr>
                <w:rFonts w:ascii="Calibri" w:hAnsi="Calibri" w:cs="Calibri"/>
              </w:rPr>
              <w:t>Manual CSV uploads do NOT support Retry File Sync.</w:t>
            </w:r>
          </w:p>
        </w:tc>
      </w:tr>
      <w:tr w:rsidR="00031490" w:rsidRPr="00C65D82" w14:paraId="6FD932AC" w14:textId="77777777" w:rsidTr="000624D0">
        <w:tc>
          <w:tcPr>
            <w:tcW w:w="0" w:type="auto"/>
            <w:hideMark/>
          </w:tcPr>
          <w:p w14:paraId="0197131D" w14:textId="77777777" w:rsidR="00031490" w:rsidRPr="00B149C1" w:rsidRDefault="00031490">
            <w:pPr>
              <w:pStyle w:val="p1"/>
              <w:rPr>
                <w:rFonts w:ascii="Calibri" w:hAnsi="Calibri" w:cs="Calibri"/>
              </w:rPr>
            </w:pPr>
            <w:r w:rsidRPr="00BD07A3">
              <w:rPr>
                <w:rFonts w:ascii="Calibri" w:hAnsi="Calibri" w:cs="Calibri"/>
              </w:rPr>
              <w:t>BR-05</w:t>
            </w:r>
          </w:p>
        </w:tc>
        <w:tc>
          <w:tcPr>
            <w:tcW w:w="0" w:type="auto"/>
            <w:hideMark/>
          </w:tcPr>
          <w:p w14:paraId="1BC5018D" w14:textId="77777777" w:rsidR="00031490" w:rsidRPr="00B149C1" w:rsidRDefault="00031490">
            <w:pPr>
              <w:pStyle w:val="p1"/>
              <w:rPr>
                <w:rFonts w:ascii="Calibri" w:hAnsi="Calibri" w:cs="Calibri"/>
              </w:rPr>
            </w:pPr>
            <w:r w:rsidRPr="00B149C1">
              <w:rPr>
                <w:rFonts w:ascii="Calibri" w:hAnsi="Calibri" w:cs="Calibri"/>
              </w:rPr>
              <w:t xml:space="preserve">Missing files appear as </w:t>
            </w:r>
            <w:r w:rsidRPr="00BD07A3">
              <w:rPr>
                <w:rStyle w:val="s1"/>
                <w:rFonts w:ascii="Calibri" w:eastAsiaTheme="majorEastAsia" w:hAnsi="Calibri" w:cs="Calibri"/>
              </w:rPr>
              <w:t>Status = Missing</w:t>
            </w:r>
            <w:r w:rsidRPr="00B149C1">
              <w:rPr>
                <w:rFonts w:ascii="Calibri" w:hAnsi="Calibri" w:cs="Calibri"/>
              </w:rPr>
              <w:t xml:space="preserve"> in Recent Sync Errors.</w:t>
            </w:r>
          </w:p>
        </w:tc>
      </w:tr>
      <w:tr w:rsidR="00031490" w:rsidRPr="00C65D82" w14:paraId="58DF2D16" w14:textId="77777777" w:rsidTr="000624D0">
        <w:tc>
          <w:tcPr>
            <w:tcW w:w="0" w:type="auto"/>
            <w:hideMark/>
          </w:tcPr>
          <w:p w14:paraId="7A79DB84" w14:textId="77777777" w:rsidR="00031490" w:rsidRPr="00B149C1" w:rsidRDefault="00031490">
            <w:pPr>
              <w:pStyle w:val="p1"/>
              <w:rPr>
                <w:rFonts w:ascii="Calibri" w:hAnsi="Calibri" w:cs="Calibri"/>
              </w:rPr>
            </w:pPr>
            <w:r w:rsidRPr="00BD07A3">
              <w:rPr>
                <w:rFonts w:ascii="Calibri" w:hAnsi="Calibri" w:cs="Calibri"/>
              </w:rPr>
              <w:t>BR-06</w:t>
            </w:r>
          </w:p>
        </w:tc>
        <w:tc>
          <w:tcPr>
            <w:tcW w:w="0" w:type="auto"/>
            <w:hideMark/>
          </w:tcPr>
          <w:p w14:paraId="2FE7561C" w14:textId="77777777" w:rsidR="00031490" w:rsidRPr="00B149C1" w:rsidRDefault="00031490">
            <w:pPr>
              <w:pStyle w:val="p1"/>
              <w:rPr>
                <w:rFonts w:ascii="Calibri" w:hAnsi="Calibri" w:cs="Calibri"/>
              </w:rPr>
            </w:pPr>
            <w:r w:rsidRPr="00B149C1">
              <w:rPr>
                <w:rFonts w:ascii="Calibri" w:hAnsi="Calibri" w:cs="Calibri"/>
              </w:rPr>
              <w:t>File-level error modal must support filtering, search, and CSV export.</w:t>
            </w:r>
          </w:p>
        </w:tc>
      </w:tr>
      <w:tr w:rsidR="00031490" w:rsidRPr="00C65D82" w14:paraId="2FC41764" w14:textId="77777777" w:rsidTr="000624D0">
        <w:tc>
          <w:tcPr>
            <w:tcW w:w="0" w:type="auto"/>
            <w:hideMark/>
          </w:tcPr>
          <w:p w14:paraId="04D198AF" w14:textId="77777777" w:rsidR="00031490" w:rsidRPr="00B149C1" w:rsidRDefault="00031490">
            <w:pPr>
              <w:pStyle w:val="p1"/>
              <w:rPr>
                <w:rFonts w:ascii="Calibri" w:hAnsi="Calibri" w:cs="Calibri"/>
              </w:rPr>
            </w:pPr>
            <w:r w:rsidRPr="00BD07A3">
              <w:rPr>
                <w:rFonts w:ascii="Calibri" w:hAnsi="Calibri" w:cs="Calibri"/>
              </w:rPr>
              <w:t>BR-07</w:t>
            </w:r>
          </w:p>
        </w:tc>
        <w:tc>
          <w:tcPr>
            <w:tcW w:w="0" w:type="auto"/>
            <w:hideMark/>
          </w:tcPr>
          <w:p w14:paraId="77DB366E" w14:textId="77777777" w:rsidR="00031490" w:rsidRPr="00B149C1" w:rsidRDefault="00031490">
            <w:pPr>
              <w:pStyle w:val="p1"/>
              <w:rPr>
                <w:rFonts w:ascii="Calibri" w:hAnsi="Calibri" w:cs="Calibri"/>
              </w:rPr>
            </w:pPr>
            <w:r w:rsidRPr="00B149C1">
              <w:rPr>
                <w:rFonts w:ascii="Calibri" w:hAnsi="Calibri" w:cs="Calibri"/>
              </w:rPr>
              <w:t>Batch logs must show all 8 files regardless of missing or failed.</w:t>
            </w:r>
          </w:p>
        </w:tc>
      </w:tr>
      <w:tr w:rsidR="00031490" w:rsidRPr="00C65D82" w14:paraId="0808F6EC" w14:textId="77777777" w:rsidTr="000624D0">
        <w:tc>
          <w:tcPr>
            <w:tcW w:w="0" w:type="auto"/>
            <w:hideMark/>
          </w:tcPr>
          <w:p w14:paraId="10C233B8" w14:textId="77777777" w:rsidR="00031490" w:rsidRPr="00B149C1" w:rsidRDefault="00031490">
            <w:pPr>
              <w:pStyle w:val="p1"/>
              <w:rPr>
                <w:rFonts w:ascii="Calibri" w:hAnsi="Calibri" w:cs="Calibri"/>
              </w:rPr>
            </w:pPr>
            <w:r w:rsidRPr="00BD07A3">
              <w:rPr>
                <w:rFonts w:ascii="Calibri" w:hAnsi="Calibri" w:cs="Calibri"/>
              </w:rPr>
              <w:t>BR-08</w:t>
            </w:r>
          </w:p>
        </w:tc>
        <w:tc>
          <w:tcPr>
            <w:tcW w:w="0" w:type="auto"/>
            <w:hideMark/>
          </w:tcPr>
          <w:p w14:paraId="0546CBE6" w14:textId="77777777" w:rsidR="00031490" w:rsidRPr="00B149C1" w:rsidRDefault="00031490">
            <w:pPr>
              <w:pStyle w:val="p1"/>
              <w:rPr>
                <w:rFonts w:ascii="Calibri" w:hAnsi="Calibri" w:cs="Calibri"/>
              </w:rPr>
            </w:pPr>
            <w:r w:rsidRPr="00B149C1">
              <w:rPr>
                <w:rFonts w:ascii="Calibri" w:hAnsi="Calibri" w:cs="Calibri"/>
              </w:rPr>
              <w:t>Deep-linking should always open the correct file &amp; batch.</w:t>
            </w:r>
          </w:p>
        </w:tc>
      </w:tr>
      <w:tr w:rsidR="00031490" w:rsidRPr="00C65D82" w14:paraId="710DF0A1" w14:textId="77777777" w:rsidTr="000624D0">
        <w:tc>
          <w:tcPr>
            <w:tcW w:w="0" w:type="auto"/>
            <w:hideMark/>
          </w:tcPr>
          <w:p w14:paraId="5AF57055" w14:textId="77777777" w:rsidR="00031490" w:rsidRPr="00B149C1" w:rsidRDefault="00031490">
            <w:pPr>
              <w:pStyle w:val="p1"/>
              <w:rPr>
                <w:rFonts w:ascii="Calibri" w:hAnsi="Calibri" w:cs="Calibri"/>
              </w:rPr>
            </w:pPr>
            <w:r w:rsidRPr="00BD07A3">
              <w:rPr>
                <w:rFonts w:ascii="Calibri" w:hAnsi="Calibri" w:cs="Calibri"/>
              </w:rPr>
              <w:t>BR-09</w:t>
            </w:r>
          </w:p>
        </w:tc>
        <w:tc>
          <w:tcPr>
            <w:tcW w:w="0" w:type="auto"/>
            <w:hideMark/>
          </w:tcPr>
          <w:p w14:paraId="14E35A5A" w14:textId="77777777" w:rsidR="00031490" w:rsidRPr="00B149C1" w:rsidRDefault="00031490">
            <w:pPr>
              <w:pStyle w:val="p1"/>
              <w:rPr>
                <w:rFonts w:ascii="Calibri" w:hAnsi="Calibri" w:cs="Calibri"/>
              </w:rPr>
            </w:pPr>
            <w:r w:rsidRPr="00B149C1">
              <w:rPr>
                <w:rFonts w:ascii="Calibri" w:hAnsi="Calibri" w:cs="Calibri"/>
              </w:rPr>
              <w:t>Sync errors persist until resolved or next successful sync.</w:t>
            </w:r>
          </w:p>
        </w:tc>
      </w:tr>
      <w:tr w:rsidR="00031490" w:rsidRPr="00C65D82" w14:paraId="5AF45D76" w14:textId="77777777" w:rsidTr="000624D0">
        <w:tc>
          <w:tcPr>
            <w:tcW w:w="0" w:type="auto"/>
            <w:hideMark/>
          </w:tcPr>
          <w:p w14:paraId="3ED54AB2" w14:textId="77777777" w:rsidR="00031490" w:rsidRPr="00B149C1" w:rsidRDefault="00031490">
            <w:pPr>
              <w:pStyle w:val="p1"/>
              <w:rPr>
                <w:rFonts w:ascii="Calibri" w:hAnsi="Calibri" w:cs="Calibri"/>
              </w:rPr>
            </w:pPr>
            <w:r w:rsidRPr="00BD07A3">
              <w:rPr>
                <w:rFonts w:ascii="Calibri" w:hAnsi="Calibri" w:cs="Calibri"/>
              </w:rPr>
              <w:t>BR-10</w:t>
            </w:r>
          </w:p>
        </w:tc>
        <w:tc>
          <w:tcPr>
            <w:tcW w:w="0" w:type="auto"/>
            <w:hideMark/>
          </w:tcPr>
          <w:p w14:paraId="179F7265" w14:textId="77777777" w:rsidR="00031490" w:rsidRPr="00B149C1" w:rsidRDefault="00031490">
            <w:pPr>
              <w:pStyle w:val="p1"/>
              <w:rPr>
                <w:rFonts w:ascii="Calibri" w:hAnsi="Calibri" w:cs="Calibri"/>
              </w:rPr>
            </w:pPr>
            <w:r w:rsidRPr="00B149C1">
              <w:rPr>
                <w:rFonts w:ascii="Calibri" w:hAnsi="Calibri" w:cs="Calibri"/>
              </w:rPr>
              <w:t>Export format must match district Excel template.</w:t>
            </w:r>
          </w:p>
        </w:tc>
      </w:tr>
    </w:tbl>
    <w:p w14:paraId="6BB270B9" w14:textId="0F50A231" w:rsidR="00031490" w:rsidRPr="00B149C1" w:rsidRDefault="00031490" w:rsidP="00031490">
      <w:pPr>
        <w:rPr>
          <w:rStyle w:val="s1"/>
          <w:rFonts w:ascii="Calibri" w:eastAsiaTheme="majorEastAsia" w:hAnsi="Calibri" w:cs="Calibri"/>
        </w:rPr>
      </w:pPr>
    </w:p>
    <w:p w14:paraId="601393B8" w14:textId="77551EF2" w:rsidR="00031490" w:rsidRPr="00BD07A3" w:rsidRDefault="00031490" w:rsidP="00F34612">
      <w:pPr>
        <w:spacing w:before="100" w:beforeAutospacing="1" w:after="100" w:afterAutospacing="1"/>
        <w:outlineLvl w:val="2"/>
        <w:rPr>
          <w:rFonts w:ascii="Calibri" w:hAnsi="Calibri" w:cs="Calibri"/>
          <w:b/>
          <w:sz w:val="27"/>
          <w:szCs w:val="27"/>
        </w:rPr>
      </w:pPr>
      <w:r w:rsidRPr="00BD07A3">
        <w:rPr>
          <w:rFonts w:ascii="Calibri" w:hAnsi="Calibri" w:cs="Calibri"/>
          <w:b/>
          <w:sz w:val="27"/>
          <w:szCs w:val="27"/>
        </w:rPr>
        <w:t>Pre-Conditions</w:t>
      </w:r>
    </w:p>
    <w:p w14:paraId="6A16F014" w14:textId="77777777" w:rsidR="00031490" w:rsidRPr="00B149C1" w:rsidRDefault="00031490" w:rsidP="004B3FFC">
      <w:pPr>
        <w:pStyle w:val="p1"/>
        <w:numPr>
          <w:ilvl w:val="0"/>
          <w:numId w:val="299"/>
        </w:numPr>
        <w:rPr>
          <w:rFonts w:ascii="Calibri" w:hAnsi="Calibri" w:cs="Calibri"/>
        </w:rPr>
      </w:pPr>
      <w:r w:rsidRPr="00B149C1">
        <w:rPr>
          <w:rFonts w:ascii="Calibri" w:hAnsi="Calibri" w:cs="Calibri"/>
        </w:rPr>
        <w:t>District Tech Lead has Integration permissions.</w:t>
      </w:r>
    </w:p>
    <w:p w14:paraId="0D05213C" w14:textId="77777777" w:rsidR="00031490" w:rsidRPr="00B149C1" w:rsidRDefault="00031490" w:rsidP="004B3FFC">
      <w:pPr>
        <w:pStyle w:val="p1"/>
        <w:numPr>
          <w:ilvl w:val="0"/>
          <w:numId w:val="299"/>
        </w:numPr>
        <w:rPr>
          <w:rFonts w:ascii="Calibri" w:hAnsi="Calibri" w:cs="Calibri"/>
        </w:rPr>
      </w:pPr>
      <w:r w:rsidRPr="00B149C1">
        <w:rPr>
          <w:rFonts w:ascii="Calibri" w:hAnsi="Calibri" w:cs="Calibri"/>
        </w:rPr>
        <w:t>At least one sync has occurred.</w:t>
      </w:r>
    </w:p>
    <w:p w14:paraId="18D8B8D7" w14:textId="77777777" w:rsidR="00031490" w:rsidRPr="00B149C1" w:rsidRDefault="00031490" w:rsidP="004B3FFC">
      <w:pPr>
        <w:pStyle w:val="p1"/>
        <w:numPr>
          <w:ilvl w:val="0"/>
          <w:numId w:val="299"/>
        </w:numPr>
        <w:rPr>
          <w:rFonts w:ascii="Calibri" w:hAnsi="Calibri" w:cs="Calibri"/>
        </w:rPr>
      </w:pPr>
      <w:r w:rsidRPr="00B149C1">
        <w:rPr>
          <w:rFonts w:ascii="Calibri" w:hAnsi="Calibri" w:cs="Calibri"/>
        </w:rPr>
        <w:t>Recent Sync Errors exist OR batch history exists.</w:t>
      </w:r>
    </w:p>
    <w:p w14:paraId="71A1626A" w14:textId="659D819C" w:rsidR="00031490" w:rsidRPr="000624D0" w:rsidRDefault="00031490" w:rsidP="004B3FFC">
      <w:pPr>
        <w:pStyle w:val="p1"/>
        <w:numPr>
          <w:ilvl w:val="0"/>
          <w:numId w:val="299"/>
        </w:numPr>
        <w:rPr>
          <w:rStyle w:val="s1"/>
          <w:rFonts w:ascii="Calibri" w:eastAsiaTheme="majorEastAsia" w:hAnsi="Calibri" w:cs="Calibri"/>
        </w:rPr>
      </w:pPr>
      <w:r w:rsidRPr="00B149C1">
        <w:rPr>
          <w:rFonts w:ascii="Calibri" w:hAnsi="Calibri" w:cs="Calibri"/>
        </w:rPr>
        <w:t>FTP path is processed or manual CSV uploaded.</w:t>
      </w:r>
    </w:p>
    <w:p w14:paraId="17DA6D7E" w14:textId="71A4CB3B" w:rsidR="00031490" w:rsidRPr="006F6A7E" w:rsidRDefault="00031490" w:rsidP="00F34612">
      <w:pPr>
        <w:spacing w:before="100" w:beforeAutospacing="1" w:after="100" w:afterAutospacing="1"/>
        <w:outlineLvl w:val="2"/>
        <w:rPr>
          <w:rFonts w:ascii="Calibri" w:eastAsiaTheme="majorEastAsia" w:hAnsi="Calibri" w:cs="Calibri"/>
        </w:rPr>
      </w:pPr>
      <w:r w:rsidRPr="00BD07A3">
        <w:rPr>
          <w:rFonts w:ascii="Calibri" w:hAnsi="Calibri" w:cs="Calibri"/>
          <w:b/>
          <w:sz w:val="27"/>
          <w:szCs w:val="27"/>
        </w:rPr>
        <w:t>Steps</w:t>
      </w:r>
    </w:p>
    <w:p w14:paraId="756CA181" w14:textId="785D0C41" w:rsidR="00031490" w:rsidRPr="00B149C1" w:rsidRDefault="00031490" w:rsidP="00BD07A3">
      <w:pPr>
        <w:rPr>
          <w:rFonts w:ascii="Calibri" w:hAnsi="Calibri" w:cs="Calibri"/>
        </w:rPr>
      </w:pPr>
      <w:r w:rsidRPr="00B149C1">
        <w:rPr>
          <w:rFonts w:ascii="Calibri" w:hAnsi="Calibri" w:cs="Calibri"/>
        </w:rPr>
        <w:t>Step 1 — Open Sync Error Logs</w:t>
      </w:r>
    </w:p>
    <w:p w14:paraId="5216AEF8" w14:textId="77777777" w:rsidR="00BD07A3" w:rsidRPr="00BD07A3" w:rsidRDefault="00BD07A3" w:rsidP="00BD07A3">
      <w:pPr>
        <w:rPr>
          <w:rFonts w:ascii="Calibri" w:hAnsi="Calibri" w:cs="Calibri"/>
        </w:rPr>
      </w:pPr>
    </w:p>
    <w:p w14:paraId="475CDEDF" w14:textId="23512661" w:rsidR="00031490" w:rsidRPr="00B149C1" w:rsidRDefault="00031490" w:rsidP="00BD07A3">
      <w:pPr>
        <w:rPr>
          <w:rFonts w:ascii="Calibri" w:hAnsi="Calibri" w:cs="Calibri"/>
        </w:rPr>
      </w:pPr>
      <w:r w:rsidRPr="00B149C1">
        <w:rPr>
          <w:rFonts w:ascii="Calibri" w:hAnsi="Calibri" w:cs="Calibri"/>
        </w:rPr>
        <w:t>User can enter via:</w:t>
      </w:r>
    </w:p>
    <w:p w14:paraId="51CC5381" w14:textId="77777777" w:rsidR="00BD07A3" w:rsidRPr="00BD07A3" w:rsidRDefault="00BD07A3" w:rsidP="00BD07A3">
      <w:pPr>
        <w:rPr>
          <w:rFonts w:ascii="Calibri" w:hAnsi="Calibri" w:cs="Calibri"/>
        </w:rPr>
      </w:pPr>
    </w:p>
    <w:p w14:paraId="50DEDD70" w14:textId="77777777" w:rsidR="00031490" w:rsidRPr="00B149C1" w:rsidRDefault="00031490" w:rsidP="00BD07A3">
      <w:pPr>
        <w:rPr>
          <w:rFonts w:ascii="Calibri" w:hAnsi="Calibri" w:cs="Calibri"/>
        </w:rPr>
      </w:pPr>
      <w:r w:rsidRPr="00B149C1">
        <w:rPr>
          <w:rFonts w:ascii="Calibri" w:hAnsi="Calibri" w:cs="Calibri"/>
        </w:rPr>
        <w:t>A. Dashboard → “View Error Logs”</w:t>
      </w:r>
    </w:p>
    <w:p w14:paraId="10E1F605" w14:textId="77777777" w:rsidR="00031490" w:rsidRPr="00B149C1" w:rsidRDefault="00031490" w:rsidP="00BD07A3">
      <w:pPr>
        <w:rPr>
          <w:rFonts w:ascii="Calibri" w:hAnsi="Calibri" w:cs="Calibri"/>
        </w:rPr>
      </w:pPr>
    </w:p>
    <w:p w14:paraId="47A7D99C" w14:textId="77777777" w:rsidR="00031490" w:rsidRPr="00B149C1" w:rsidRDefault="00031490" w:rsidP="00BD07A3">
      <w:pPr>
        <w:rPr>
          <w:rFonts w:ascii="Calibri" w:hAnsi="Calibri" w:cs="Calibri"/>
        </w:rPr>
      </w:pPr>
      <w:r w:rsidRPr="00B149C1">
        <w:rPr>
          <w:rFonts w:ascii="Calibri" w:hAnsi="Calibri" w:cs="Calibri"/>
        </w:rPr>
        <w:t>Shows Latest Sync Errors modal directly.</w:t>
      </w:r>
    </w:p>
    <w:p w14:paraId="0D540D91" w14:textId="77777777" w:rsidR="00031490" w:rsidRPr="00B149C1" w:rsidRDefault="00031490" w:rsidP="00BD07A3">
      <w:pPr>
        <w:rPr>
          <w:rFonts w:ascii="Calibri" w:hAnsi="Calibri" w:cs="Calibri"/>
        </w:rPr>
      </w:pPr>
    </w:p>
    <w:p w14:paraId="6C99299F" w14:textId="77777777" w:rsidR="00031490" w:rsidRPr="00B149C1" w:rsidRDefault="00031490" w:rsidP="00BD07A3">
      <w:pPr>
        <w:rPr>
          <w:rFonts w:ascii="Calibri" w:hAnsi="Calibri" w:cs="Calibri"/>
        </w:rPr>
      </w:pPr>
      <w:r w:rsidRPr="00B149C1">
        <w:rPr>
          <w:rFonts w:ascii="Calibri" w:hAnsi="Calibri" w:cs="Calibri"/>
        </w:rPr>
        <w:t>B. Data Integrations → Recent Sync Errors section</w:t>
      </w:r>
    </w:p>
    <w:p w14:paraId="4ADEB092" w14:textId="77777777" w:rsidR="00031490" w:rsidRPr="00B149C1" w:rsidRDefault="00031490" w:rsidP="00BD07A3">
      <w:pPr>
        <w:rPr>
          <w:rFonts w:ascii="Calibri" w:hAnsi="Calibri" w:cs="Calibri"/>
        </w:rPr>
      </w:pPr>
    </w:p>
    <w:p w14:paraId="5C28BBF6" w14:textId="77777777" w:rsidR="00031490" w:rsidRPr="00B149C1" w:rsidRDefault="00031490" w:rsidP="00BD07A3">
      <w:pPr>
        <w:rPr>
          <w:rFonts w:ascii="Calibri" w:hAnsi="Calibri" w:cs="Calibri"/>
        </w:rPr>
      </w:pPr>
      <w:r w:rsidRPr="00B149C1">
        <w:rPr>
          <w:rFonts w:ascii="Calibri" w:hAnsi="Calibri" w:cs="Calibri"/>
        </w:rPr>
        <w:t>Opens default errors list.</w:t>
      </w:r>
    </w:p>
    <w:p w14:paraId="21BFADED" w14:textId="77777777" w:rsidR="00031490" w:rsidRPr="00B149C1" w:rsidRDefault="00031490" w:rsidP="00BD07A3">
      <w:pPr>
        <w:rPr>
          <w:rFonts w:ascii="Calibri" w:hAnsi="Calibri" w:cs="Calibri"/>
        </w:rPr>
      </w:pPr>
    </w:p>
    <w:p w14:paraId="5180239B" w14:textId="77777777" w:rsidR="00031490" w:rsidRPr="00B149C1" w:rsidRDefault="00031490" w:rsidP="00BD07A3">
      <w:pPr>
        <w:rPr>
          <w:rFonts w:ascii="Calibri" w:hAnsi="Calibri" w:cs="Calibri"/>
        </w:rPr>
      </w:pPr>
      <w:r w:rsidRPr="00B149C1">
        <w:rPr>
          <w:rFonts w:ascii="Calibri" w:hAnsi="Calibri" w:cs="Calibri"/>
        </w:rPr>
        <w:t>C. Notifications → “Open Source”</w:t>
      </w:r>
    </w:p>
    <w:p w14:paraId="3BE2C83A" w14:textId="77777777" w:rsidR="00031490" w:rsidRPr="00B149C1" w:rsidRDefault="00031490" w:rsidP="00BD07A3">
      <w:pPr>
        <w:rPr>
          <w:rFonts w:ascii="Calibri" w:hAnsi="Calibri" w:cs="Calibri"/>
        </w:rPr>
      </w:pPr>
    </w:p>
    <w:p w14:paraId="06282786" w14:textId="77777777" w:rsidR="00031490" w:rsidRPr="00B149C1" w:rsidRDefault="00031490" w:rsidP="00BD07A3">
      <w:pPr>
        <w:rPr>
          <w:rFonts w:ascii="Calibri" w:hAnsi="Calibri" w:cs="Calibri"/>
        </w:rPr>
      </w:pPr>
      <w:r w:rsidRPr="00B149C1">
        <w:rPr>
          <w:rFonts w:ascii="Calibri" w:hAnsi="Calibri" w:cs="Calibri"/>
        </w:rPr>
        <w:t>Automatically deep-links to the exact file error modal.</w:t>
      </w:r>
    </w:p>
    <w:p w14:paraId="4D80F9F9" w14:textId="77777777" w:rsidR="00031490" w:rsidRPr="00B149C1" w:rsidRDefault="00031490" w:rsidP="00BD07A3">
      <w:pPr>
        <w:rPr>
          <w:rFonts w:ascii="Calibri" w:hAnsi="Calibri" w:cs="Calibri"/>
        </w:rPr>
      </w:pPr>
    </w:p>
    <w:p w14:paraId="6802AB6F" w14:textId="77777777" w:rsidR="00031490" w:rsidRPr="00B149C1" w:rsidRDefault="00031490" w:rsidP="00BD07A3">
      <w:pPr>
        <w:rPr>
          <w:rFonts w:ascii="Calibri" w:hAnsi="Calibri" w:cs="Calibri"/>
        </w:rPr>
      </w:pPr>
      <w:r w:rsidRPr="00B149C1">
        <w:rPr>
          <w:rFonts w:ascii="Calibri" w:hAnsi="Calibri" w:cs="Calibri"/>
        </w:rPr>
        <w:t>D. Data Integrations → Data Sync Logs → “View Details”</w:t>
      </w:r>
    </w:p>
    <w:p w14:paraId="4977A355" w14:textId="77777777" w:rsidR="00031490" w:rsidRPr="00B149C1" w:rsidRDefault="00031490" w:rsidP="00BD07A3">
      <w:pPr>
        <w:rPr>
          <w:rFonts w:ascii="Calibri" w:hAnsi="Calibri" w:cs="Calibri"/>
        </w:rPr>
      </w:pPr>
    </w:p>
    <w:p w14:paraId="70767070" w14:textId="483C7E1A" w:rsidR="00031490" w:rsidRPr="00BD07A3" w:rsidRDefault="00031490" w:rsidP="00BD07A3">
      <w:pPr>
        <w:rPr>
          <w:rStyle w:val="s1"/>
          <w:rFonts w:ascii="Calibri" w:hAnsi="Calibri" w:cs="Calibri"/>
        </w:rPr>
      </w:pPr>
      <w:r w:rsidRPr="00B149C1">
        <w:rPr>
          <w:rFonts w:ascii="Calibri" w:hAnsi="Calibri" w:cs="Calibri"/>
        </w:rPr>
        <w:t>Opens batch-level detail modal.</w:t>
      </w:r>
    </w:p>
    <w:p w14:paraId="5C9C78EE" w14:textId="4B435090" w:rsidR="00031490" w:rsidRPr="00B149C1" w:rsidRDefault="00031490" w:rsidP="00031490">
      <w:pPr>
        <w:rPr>
          <w:rStyle w:val="s1"/>
          <w:rFonts w:ascii="Calibri" w:eastAsiaTheme="majorEastAsia" w:hAnsi="Calibri" w:cs="Calibri"/>
        </w:rPr>
      </w:pPr>
    </w:p>
    <w:p w14:paraId="77239534" w14:textId="19B955DD" w:rsidR="00031490" w:rsidRPr="00B149C1" w:rsidRDefault="00031490" w:rsidP="00BD07A3">
      <w:pPr>
        <w:rPr>
          <w:rFonts w:ascii="Calibri" w:hAnsi="Calibri" w:cs="Calibri"/>
        </w:rPr>
      </w:pPr>
      <w:r w:rsidRPr="00B149C1">
        <w:rPr>
          <w:rFonts w:ascii="Calibri" w:hAnsi="Calibri" w:cs="Calibri"/>
        </w:rPr>
        <w:t>Step 2 — Recent Sync Errors Modal</w:t>
      </w:r>
    </w:p>
    <w:p w14:paraId="2B1FEFB1" w14:textId="77777777" w:rsidR="00031490" w:rsidRPr="00B149C1" w:rsidRDefault="00031490" w:rsidP="00BD07A3">
      <w:pPr>
        <w:rPr>
          <w:rFonts w:ascii="Calibri" w:hAnsi="Calibri" w:cs="Calibri"/>
        </w:rPr>
      </w:pPr>
    </w:p>
    <w:p w14:paraId="033B2043" w14:textId="77777777" w:rsidR="00031490" w:rsidRPr="00B149C1" w:rsidRDefault="00031490" w:rsidP="00BD07A3">
      <w:pPr>
        <w:rPr>
          <w:rFonts w:ascii="Calibri" w:hAnsi="Calibri" w:cs="Calibri"/>
        </w:rPr>
      </w:pPr>
      <w:r w:rsidRPr="00B149C1">
        <w:rPr>
          <w:rFonts w:ascii="Calibri" w:hAnsi="Calibri" w:cs="Calibri"/>
        </w:rPr>
        <w:t>The modal displays the latest batch’s 8 files:</w:t>
      </w:r>
    </w:p>
    <w:tbl>
      <w:tblPr>
        <w:tblStyle w:val="TableGrid"/>
        <w:tblW w:w="0" w:type="auto"/>
        <w:tblLook w:val="04A0" w:firstRow="1" w:lastRow="0" w:firstColumn="1" w:lastColumn="0" w:noHBand="0" w:noVBand="1"/>
      </w:tblPr>
      <w:tblGrid>
        <w:gridCol w:w="2612"/>
        <w:gridCol w:w="963"/>
        <w:gridCol w:w="1188"/>
        <w:gridCol w:w="1216"/>
        <w:gridCol w:w="1411"/>
        <w:gridCol w:w="1626"/>
      </w:tblGrid>
      <w:tr w:rsidR="00031490" w:rsidRPr="00C65D82" w14:paraId="48078905" w14:textId="77777777" w:rsidTr="00BD07A3">
        <w:tc>
          <w:tcPr>
            <w:tcW w:w="0" w:type="auto"/>
            <w:hideMark/>
          </w:tcPr>
          <w:p w14:paraId="0E515E58" w14:textId="77777777" w:rsidR="00031490" w:rsidRPr="00B149C1" w:rsidRDefault="00031490" w:rsidP="00BD07A3">
            <w:pPr>
              <w:rPr>
                <w:rFonts w:ascii="Calibri" w:hAnsi="Calibri" w:cs="Calibri"/>
                <w:b/>
              </w:rPr>
            </w:pPr>
            <w:r w:rsidRPr="00B149C1">
              <w:rPr>
                <w:rFonts w:ascii="Calibri" w:hAnsi="Calibri" w:cs="Calibri"/>
                <w:b/>
              </w:rPr>
              <w:t>File Name</w:t>
            </w:r>
          </w:p>
        </w:tc>
        <w:tc>
          <w:tcPr>
            <w:tcW w:w="0" w:type="auto"/>
            <w:hideMark/>
          </w:tcPr>
          <w:p w14:paraId="629D0BB1" w14:textId="77777777" w:rsidR="00031490" w:rsidRPr="00B149C1" w:rsidRDefault="00031490" w:rsidP="00BD07A3">
            <w:pPr>
              <w:rPr>
                <w:rFonts w:ascii="Calibri" w:hAnsi="Calibri" w:cs="Calibri"/>
                <w:b/>
              </w:rPr>
            </w:pPr>
            <w:r w:rsidRPr="00B149C1">
              <w:rPr>
                <w:rFonts w:ascii="Calibri" w:hAnsi="Calibri" w:cs="Calibri"/>
                <w:b/>
              </w:rPr>
              <w:t>Status</w:t>
            </w:r>
          </w:p>
        </w:tc>
        <w:tc>
          <w:tcPr>
            <w:tcW w:w="0" w:type="auto"/>
            <w:hideMark/>
          </w:tcPr>
          <w:p w14:paraId="3DD67F36" w14:textId="77777777" w:rsidR="00031490" w:rsidRPr="00B149C1" w:rsidRDefault="00031490" w:rsidP="00BD07A3">
            <w:pPr>
              <w:rPr>
                <w:rFonts w:ascii="Calibri" w:hAnsi="Calibri" w:cs="Calibri"/>
                <w:b/>
              </w:rPr>
            </w:pPr>
            <w:r w:rsidRPr="00B149C1">
              <w:rPr>
                <w:rFonts w:ascii="Calibri" w:hAnsi="Calibri" w:cs="Calibri"/>
                <w:b/>
              </w:rPr>
              <w:t>Total Records</w:t>
            </w:r>
          </w:p>
        </w:tc>
        <w:tc>
          <w:tcPr>
            <w:tcW w:w="0" w:type="auto"/>
            <w:hideMark/>
          </w:tcPr>
          <w:p w14:paraId="68DB0265" w14:textId="77777777" w:rsidR="00031490" w:rsidRPr="00B149C1" w:rsidRDefault="00031490" w:rsidP="00BD07A3">
            <w:pPr>
              <w:rPr>
                <w:rFonts w:ascii="Calibri" w:hAnsi="Calibri" w:cs="Calibri"/>
                <w:b/>
              </w:rPr>
            </w:pPr>
            <w:r w:rsidRPr="00B149C1">
              <w:rPr>
                <w:rFonts w:ascii="Calibri" w:hAnsi="Calibri" w:cs="Calibri"/>
                <w:b/>
              </w:rPr>
              <w:t>Failed Records</w:t>
            </w:r>
          </w:p>
        </w:tc>
        <w:tc>
          <w:tcPr>
            <w:tcW w:w="0" w:type="auto"/>
            <w:hideMark/>
          </w:tcPr>
          <w:p w14:paraId="34F7DD58" w14:textId="77777777" w:rsidR="00031490" w:rsidRPr="00B149C1" w:rsidRDefault="00031490" w:rsidP="00BD07A3">
            <w:pPr>
              <w:rPr>
                <w:rFonts w:ascii="Calibri" w:hAnsi="Calibri" w:cs="Calibri"/>
                <w:b/>
              </w:rPr>
            </w:pPr>
            <w:r w:rsidRPr="00B149C1">
              <w:rPr>
                <w:rFonts w:ascii="Calibri" w:hAnsi="Calibri" w:cs="Calibri"/>
                <w:b/>
              </w:rPr>
              <w:t>Error Summary</w:t>
            </w:r>
          </w:p>
        </w:tc>
        <w:tc>
          <w:tcPr>
            <w:tcW w:w="0" w:type="auto"/>
            <w:hideMark/>
          </w:tcPr>
          <w:p w14:paraId="23F34E17" w14:textId="77777777" w:rsidR="00031490" w:rsidRPr="00B149C1" w:rsidRDefault="00031490" w:rsidP="00BD07A3">
            <w:pPr>
              <w:rPr>
                <w:rFonts w:ascii="Calibri" w:hAnsi="Calibri" w:cs="Calibri"/>
                <w:b/>
              </w:rPr>
            </w:pPr>
            <w:r w:rsidRPr="00B149C1">
              <w:rPr>
                <w:rFonts w:ascii="Calibri" w:hAnsi="Calibri" w:cs="Calibri"/>
                <w:b/>
              </w:rPr>
              <w:t>Actions</w:t>
            </w:r>
          </w:p>
        </w:tc>
      </w:tr>
      <w:tr w:rsidR="00031490" w:rsidRPr="00C65D82" w14:paraId="340AF359" w14:textId="77777777" w:rsidTr="00BD07A3">
        <w:tc>
          <w:tcPr>
            <w:tcW w:w="0" w:type="auto"/>
            <w:hideMark/>
          </w:tcPr>
          <w:p w14:paraId="6420554A" w14:textId="77777777" w:rsidR="00031490" w:rsidRPr="00B149C1" w:rsidRDefault="00031490" w:rsidP="00BD07A3">
            <w:pPr>
              <w:rPr>
                <w:rFonts w:ascii="Calibri" w:hAnsi="Calibri" w:cs="Calibri"/>
              </w:rPr>
            </w:pPr>
            <w:r w:rsidRPr="00B149C1">
              <w:rPr>
                <w:rFonts w:ascii="Calibri" w:hAnsi="Calibri" w:cs="Calibri"/>
              </w:rPr>
              <w:t>student_information.csv</w:t>
            </w:r>
          </w:p>
        </w:tc>
        <w:tc>
          <w:tcPr>
            <w:tcW w:w="0" w:type="auto"/>
            <w:hideMark/>
          </w:tcPr>
          <w:p w14:paraId="4774D4DE" w14:textId="77777777" w:rsidR="00031490" w:rsidRPr="00B149C1" w:rsidRDefault="00031490" w:rsidP="00BD07A3">
            <w:pPr>
              <w:rPr>
                <w:rFonts w:ascii="Calibri" w:hAnsi="Calibri" w:cs="Calibri"/>
              </w:rPr>
            </w:pPr>
            <w:r w:rsidRPr="00B149C1">
              <w:rPr>
                <w:rFonts w:ascii="Calibri" w:hAnsi="Calibri" w:cs="Calibri"/>
              </w:rPr>
              <w:t>Partial</w:t>
            </w:r>
          </w:p>
        </w:tc>
        <w:tc>
          <w:tcPr>
            <w:tcW w:w="0" w:type="auto"/>
            <w:hideMark/>
          </w:tcPr>
          <w:p w14:paraId="68173272" w14:textId="77777777" w:rsidR="00031490" w:rsidRPr="00B149C1" w:rsidRDefault="00031490" w:rsidP="00BD07A3">
            <w:pPr>
              <w:rPr>
                <w:rFonts w:ascii="Calibri" w:hAnsi="Calibri" w:cs="Calibri"/>
              </w:rPr>
            </w:pPr>
            <w:r w:rsidRPr="00B149C1">
              <w:rPr>
                <w:rFonts w:ascii="Calibri" w:hAnsi="Calibri" w:cs="Calibri"/>
              </w:rPr>
              <w:t>1254</w:t>
            </w:r>
          </w:p>
        </w:tc>
        <w:tc>
          <w:tcPr>
            <w:tcW w:w="0" w:type="auto"/>
            <w:hideMark/>
          </w:tcPr>
          <w:p w14:paraId="5CF72B89" w14:textId="77777777" w:rsidR="00031490" w:rsidRPr="00B149C1" w:rsidRDefault="00031490" w:rsidP="00BD07A3">
            <w:pPr>
              <w:rPr>
                <w:rFonts w:ascii="Calibri" w:hAnsi="Calibri" w:cs="Calibri"/>
              </w:rPr>
            </w:pPr>
            <w:r w:rsidRPr="00B149C1">
              <w:rPr>
                <w:rFonts w:ascii="Calibri" w:hAnsi="Calibri" w:cs="Calibri"/>
              </w:rPr>
              <w:t>42</w:t>
            </w:r>
          </w:p>
        </w:tc>
        <w:tc>
          <w:tcPr>
            <w:tcW w:w="0" w:type="auto"/>
            <w:hideMark/>
          </w:tcPr>
          <w:p w14:paraId="114E04BC" w14:textId="77777777" w:rsidR="00031490" w:rsidRPr="00B149C1" w:rsidRDefault="00031490" w:rsidP="00BD07A3">
            <w:pPr>
              <w:rPr>
                <w:rFonts w:ascii="Calibri" w:hAnsi="Calibri" w:cs="Calibri"/>
              </w:rPr>
            </w:pPr>
            <w:r w:rsidRPr="00B149C1">
              <w:rPr>
                <w:rFonts w:ascii="Calibri" w:hAnsi="Calibri" w:cs="Calibri"/>
              </w:rPr>
              <w:t>Missing school_id</w:t>
            </w:r>
          </w:p>
        </w:tc>
        <w:tc>
          <w:tcPr>
            <w:tcW w:w="0" w:type="auto"/>
            <w:hideMark/>
          </w:tcPr>
          <w:p w14:paraId="79184B3A" w14:textId="77777777" w:rsidR="00031490" w:rsidRPr="00B149C1" w:rsidRDefault="00031490" w:rsidP="00BD07A3">
            <w:pPr>
              <w:rPr>
                <w:rFonts w:ascii="Calibri" w:hAnsi="Calibri" w:cs="Calibri"/>
              </w:rPr>
            </w:pPr>
            <w:r w:rsidRPr="00B149C1">
              <w:rPr>
                <w:rFonts w:ascii="Calibri" w:hAnsi="Calibri" w:cs="Calibri"/>
              </w:rPr>
              <w:t>View Errors / Retry (FTP only)</w:t>
            </w:r>
          </w:p>
        </w:tc>
      </w:tr>
      <w:tr w:rsidR="00031490" w:rsidRPr="00C65D82" w14:paraId="5D7E2EFE" w14:textId="77777777" w:rsidTr="00BD07A3">
        <w:tc>
          <w:tcPr>
            <w:tcW w:w="0" w:type="auto"/>
            <w:hideMark/>
          </w:tcPr>
          <w:p w14:paraId="232659CD" w14:textId="77777777" w:rsidR="00031490" w:rsidRPr="00B149C1" w:rsidRDefault="00031490" w:rsidP="00BD07A3">
            <w:pPr>
              <w:rPr>
                <w:rFonts w:ascii="Calibri" w:hAnsi="Calibri" w:cs="Calibri"/>
              </w:rPr>
            </w:pPr>
            <w:r w:rsidRPr="00B149C1">
              <w:rPr>
                <w:rFonts w:ascii="Calibri" w:hAnsi="Calibri" w:cs="Calibri"/>
              </w:rPr>
              <w:t>teacher_schedule.csv</w:t>
            </w:r>
          </w:p>
        </w:tc>
        <w:tc>
          <w:tcPr>
            <w:tcW w:w="0" w:type="auto"/>
            <w:hideMark/>
          </w:tcPr>
          <w:p w14:paraId="114FD75B" w14:textId="77777777" w:rsidR="00031490" w:rsidRPr="00B149C1" w:rsidRDefault="00031490" w:rsidP="00BD07A3">
            <w:pPr>
              <w:rPr>
                <w:rFonts w:ascii="Calibri" w:hAnsi="Calibri" w:cs="Calibri"/>
              </w:rPr>
            </w:pPr>
            <w:r w:rsidRPr="00B149C1">
              <w:rPr>
                <w:rFonts w:ascii="Calibri" w:hAnsi="Calibri" w:cs="Calibri"/>
              </w:rPr>
              <w:t>Missing</w:t>
            </w:r>
          </w:p>
        </w:tc>
        <w:tc>
          <w:tcPr>
            <w:tcW w:w="0" w:type="auto"/>
            <w:hideMark/>
          </w:tcPr>
          <w:p w14:paraId="3F057548" w14:textId="77777777" w:rsidR="00031490" w:rsidRPr="00B149C1" w:rsidRDefault="00031490" w:rsidP="00BD07A3">
            <w:pPr>
              <w:rPr>
                <w:rFonts w:ascii="Calibri" w:hAnsi="Calibri" w:cs="Calibri"/>
              </w:rPr>
            </w:pPr>
            <w:r w:rsidRPr="00B149C1">
              <w:rPr>
                <w:rFonts w:ascii="Calibri" w:hAnsi="Calibri" w:cs="Calibri"/>
              </w:rPr>
              <w:t>0</w:t>
            </w:r>
          </w:p>
        </w:tc>
        <w:tc>
          <w:tcPr>
            <w:tcW w:w="0" w:type="auto"/>
            <w:hideMark/>
          </w:tcPr>
          <w:p w14:paraId="4F711FF9" w14:textId="77777777" w:rsidR="00031490" w:rsidRPr="00B149C1" w:rsidRDefault="00031490" w:rsidP="00BD07A3">
            <w:pPr>
              <w:rPr>
                <w:rFonts w:ascii="Calibri" w:hAnsi="Calibri" w:cs="Calibri"/>
              </w:rPr>
            </w:pPr>
            <w:r w:rsidRPr="00B149C1">
              <w:rPr>
                <w:rFonts w:ascii="Calibri" w:hAnsi="Calibri" w:cs="Calibri"/>
              </w:rPr>
              <w:t>0</w:t>
            </w:r>
          </w:p>
        </w:tc>
        <w:tc>
          <w:tcPr>
            <w:tcW w:w="0" w:type="auto"/>
            <w:hideMark/>
          </w:tcPr>
          <w:p w14:paraId="41E484F9" w14:textId="77777777" w:rsidR="00031490" w:rsidRPr="00B149C1" w:rsidRDefault="00031490" w:rsidP="00BD07A3">
            <w:pPr>
              <w:rPr>
                <w:rFonts w:ascii="Calibri" w:hAnsi="Calibri" w:cs="Calibri"/>
              </w:rPr>
            </w:pPr>
            <w:r w:rsidRPr="00B149C1">
              <w:rPr>
                <w:rFonts w:ascii="Calibri" w:hAnsi="Calibri" w:cs="Calibri"/>
              </w:rPr>
              <w:t>File not found</w:t>
            </w:r>
          </w:p>
        </w:tc>
        <w:tc>
          <w:tcPr>
            <w:tcW w:w="0" w:type="auto"/>
            <w:hideMark/>
          </w:tcPr>
          <w:p w14:paraId="76CE2569" w14:textId="77777777" w:rsidR="00031490" w:rsidRPr="00B149C1" w:rsidRDefault="00031490" w:rsidP="00BD07A3">
            <w:pPr>
              <w:rPr>
                <w:rFonts w:ascii="Calibri" w:hAnsi="Calibri" w:cs="Calibri"/>
              </w:rPr>
            </w:pPr>
            <w:r w:rsidRPr="00B149C1">
              <w:rPr>
                <w:rFonts w:ascii="Calibri" w:hAnsi="Calibri" w:cs="Calibri"/>
              </w:rPr>
              <w:t>—</w:t>
            </w:r>
          </w:p>
        </w:tc>
      </w:tr>
      <w:tr w:rsidR="00031490" w:rsidRPr="00C65D82" w14:paraId="56AA308A" w14:textId="77777777" w:rsidTr="00BD07A3">
        <w:tc>
          <w:tcPr>
            <w:tcW w:w="0" w:type="auto"/>
            <w:hideMark/>
          </w:tcPr>
          <w:p w14:paraId="4CDDBE3C" w14:textId="77777777" w:rsidR="00031490" w:rsidRPr="00B149C1" w:rsidRDefault="00031490" w:rsidP="00BD07A3">
            <w:pPr>
              <w:rPr>
                <w:rFonts w:ascii="Calibri" w:hAnsi="Calibri" w:cs="Calibri"/>
              </w:rPr>
            </w:pPr>
            <w:r w:rsidRPr="00B149C1">
              <w:rPr>
                <w:rFonts w:ascii="Calibri" w:hAnsi="Calibri" w:cs="Calibri"/>
              </w:rPr>
              <w:t>courses.csv</w:t>
            </w:r>
          </w:p>
        </w:tc>
        <w:tc>
          <w:tcPr>
            <w:tcW w:w="0" w:type="auto"/>
            <w:hideMark/>
          </w:tcPr>
          <w:p w14:paraId="71D7D637" w14:textId="77777777" w:rsidR="00031490" w:rsidRPr="00B149C1" w:rsidRDefault="00031490" w:rsidP="00BD07A3">
            <w:pPr>
              <w:rPr>
                <w:rFonts w:ascii="Calibri" w:hAnsi="Calibri" w:cs="Calibri"/>
              </w:rPr>
            </w:pPr>
            <w:r w:rsidRPr="00B149C1">
              <w:rPr>
                <w:rFonts w:ascii="Calibri" w:hAnsi="Calibri" w:cs="Calibri"/>
              </w:rPr>
              <w:t>Success</w:t>
            </w:r>
          </w:p>
        </w:tc>
        <w:tc>
          <w:tcPr>
            <w:tcW w:w="0" w:type="auto"/>
            <w:hideMark/>
          </w:tcPr>
          <w:p w14:paraId="0041F4B2" w14:textId="77777777" w:rsidR="00031490" w:rsidRPr="00B149C1" w:rsidRDefault="00031490" w:rsidP="00BD07A3">
            <w:pPr>
              <w:rPr>
                <w:rFonts w:ascii="Calibri" w:hAnsi="Calibri" w:cs="Calibri"/>
              </w:rPr>
            </w:pPr>
            <w:r w:rsidRPr="00B149C1">
              <w:rPr>
                <w:rFonts w:ascii="Calibri" w:hAnsi="Calibri" w:cs="Calibri"/>
              </w:rPr>
              <w:t>423</w:t>
            </w:r>
          </w:p>
        </w:tc>
        <w:tc>
          <w:tcPr>
            <w:tcW w:w="0" w:type="auto"/>
            <w:hideMark/>
          </w:tcPr>
          <w:p w14:paraId="7D54F5C0" w14:textId="77777777" w:rsidR="00031490" w:rsidRPr="00B149C1" w:rsidRDefault="00031490" w:rsidP="00BD07A3">
            <w:pPr>
              <w:rPr>
                <w:rFonts w:ascii="Calibri" w:hAnsi="Calibri" w:cs="Calibri"/>
              </w:rPr>
            </w:pPr>
            <w:r w:rsidRPr="00B149C1">
              <w:rPr>
                <w:rFonts w:ascii="Calibri" w:hAnsi="Calibri" w:cs="Calibri"/>
              </w:rPr>
              <w:t>0</w:t>
            </w:r>
          </w:p>
        </w:tc>
        <w:tc>
          <w:tcPr>
            <w:tcW w:w="0" w:type="auto"/>
            <w:hideMark/>
          </w:tcPr>
          <w:p w14:paraId="3F64C395" w14:textId="77777777" w:rsidR="00031490" w:rsidRPr="00B149C1" w:rsidRDefault="00031490" w:rsidP="00BD07A3">
            <w:pPr>
              <w:rPr>
                <w:rFonts w:ascii="Calibri" w:hAnsi="Calibri" w:cs="Calibri"/>
              </w:rPr>
            </w:pPr>
            <w:r w:rsidRPr="00B149C1">
              <w:rPr>
                <w:rFonts w:ascii="Calibri" w:hAnsi="Calibri" w:cs="Calibri"/>
              </w:rPr>
              <w:t>—</w:t>
            </w:r>
          </w:p>
        </w:tc>
        <w:tc>
          <w:tcPr>
            <w:tcW w:w="0" w:type="auto"/>
            <w:hideMark/>
          </w:tcPr>
          <w:p w14:paraId="17B00485" w14:textId="77777777" w:rsidR="00031490" w:rsidRPr="00B149C1" w:rsidRDefault="00031490" w:rsidP="00BD07A3">
            <w:pPr>
              <w:rPr>
                <w:rFonts w:ascii="Calibri" w:hAnsi="Calibri" w:cs="Calibri"/>
              </w:rPr>
            </w:pPr>
            <w:r w:rsidRPr="00B149C1">
              <w:rPr>
                <w:rFonts w:ascii="Calibri" w:hAnsi="Calibri" w:cs="Calibri"/>
              </w:rPr>
              <w:t>—</w:t>
            </w:r>
          </w:p>
        </w:tc>
      </w:tr>
    </w:tbl>
    <w:p w14:paraId="61189F2B" w14:textId="77777777" w:rsidR="00BD07A3" w:rsidRDefault="00BD07A3" w:rsidP="00BD07A3">
      <w:pPr>
        <w:rPr>
          <w:rFonts w:ascii="Calibri" w:hAnsi="Calibri" w:cs="Calibri"/>
        </w:rPr>
      </w:pPr>
    </w:p>
    <w:p w14:paraId="5A15103F" w14:textId="5054D267" w:rsidR="00031490" w:rsidRPr="00B149C1" w:rsidRDefault="00031490" w:rsidP="00BD07A3">
      <w:pPr>
        <w:rPr>
          <w:rFonts w:ascii="Calibri" w:hAnsi="Calibri" w:cs="Calibri"/>
        </w:rPr>
      </w:pPr>
      <w:r w:rsidRPr="00B149C1">
        <w:rPr>
          <w:rFonts w:ascii="Calibri" w:hAnsi="Calibri" w:cs="Calibri"/>
        </w:rPr>
        <w:t>Statuses allowed:</w:t>
      </w:r>
    </w:p>
    <w:p w14:paraId="5CD1AA4F" w14:textId="77777777" w:rsidR="00BD07A3" w:rsidRPr="00BD07A3" w:rsidRDefault="00BD07A3" w:rsidP="00BD07A3">
      <w:pPr>
        <w:rPr>
          <w:rFonts w:ascii="Calibri" w:hAnsi="Calibri" w:cs="Calibri"/>
        </w:rPr>
      </w:pPr>
    </w:p>
    <w:p w14:paraId="751D3339" w14:textId="77777777" w:rsidR="00031490" w:rsidRPr="00B149C1" w:rsidRDefault="00031490" w:rsidP="004B3FFC">
      <w:pPr>
        <w:pStyle w:val="ListParagraph"/>
        <w:numPr>
          <w:ilvl w:val="0"/>
          <w:numId w:val="320"/>
        </w:numPr>
        <w:rPr>
          <w:rFonts w:ascii="Calibri" w:hAnsi="Calibri" w:cs="Calibri"/>
        </w:rPr>
      </w:pPr>
      <w:r w:rsidRPr="00B149C1">
        <w:rPr>
          <w:rFonts w:ascii="Calibri" w:hAnsi="Calibri" w:cs="Calibri"/>
        </w:rPr>
        <w:t>Success</w:t>
      </w:r>
    </w:p>
    <w:p w14:paraId="7C4318F3" w14:textId="77777777" w:rsidR="00031490" w:rsidRPr="00B149C1" w:rsidRDefault="00031490" w:rsidP="004B3FFC">
      <w:pPr>
        <w:pStyle w:val="ListParagraph"/>
        <w:numPr>
          <w:ilvl w:val="0"/>
          <w:numId w:val="320"/>
        </w:numPr>
        <w:rPr>
          <w:rFonts w:ascii="Calibri" w:hAnsi="Calibri" w:cs="Calibri"/>
        </w:rPr>
      </w:pPr>
      <w:r w:rsidRPr="00B149C1">
        <w:rPr>
          <w:rFonts w:ascii="Calibri" w:hAnsi="Calibri" w:cs="Calibri"/>
        </w:rPr>
        <w:t>Partial</w:t>
      </w:r>
    </w:p>
    <w:p w14:paraId="35211D3C" w14:textId="77777777" w:rsidR="00031490" w:rsidRPr="00B149C1" w:rsidRDefault="00031490" w:rsidP="004B3FFC">
      <w:pPr>
        <w:pStyle w:val="ListParagraph"/>
        <w:numPr>
          <w:ilvl w:val="0"/>
          <w:numId w:val="320"/>
        </w:numPr>
        <w:rPr>
          <w:rFonts w:ascii="Calibri" w:hAnsi="Calibri" w:cs="Calibri"/>
        </w:rPr>
      </w:pPr>
      <w:r w:rsidRPr="00B149C1">
        <w:rPr>
          <w:rFonts w:ascii="Calibri" w:hAnsi="Calibri" w:cs="Calibri"/>
        </w:rPr>
        <w:t>Failed</w:t>
      </w:r>
    </w:p>
    <w:p w14:paraId="526B637B" w14:textId="77777777" w:rsidR="00031490" w:rsidRPr="00B149C1" w:rsidRDefault="00031490" w:rsidP="004B3FFC">
      <w:pPr>
        <w:pStyle w:val="ListParagraph"/>
        <w:numPr>
          <w:ilvl w:val="0"/>
          <w:numId w:val="320"/>
        </w:numPr>
        <w:rPr>
          <w:rFonts w:ascii="Calibri" w:hAnsi="Calibri" w:cs="Calibri"/>
        </w:rPr>
      </w:pPr>
      <w:r w:rsidRPr="00B149C1">
        <w:rPr>
          <w:rFonts w:ascii="Calibri" w:hAnsi="Calibri" w:cs="Calibri"/>
        </w:rPr>
        <w:t>Missing</w:t>
      </w:r>
    </w:p>
    <w:p w14:paraId="7CD459F8" w14:textId="77777777" w:rsidR="00031490" w:rsidRPr="00B149C1" w:rsidRDefault="00031490" w:rsidP="00BD07A3">
      <w:pPr>
        <w:rPr>
          <w:rFonts w:ascii="Calibri" w:hAnsi="Calibri" w:cs="Calibri"/>
        </w:rPr>
      </w:pPr>
    </w:p>
    <w:p w14:paraId="798C7BB2" w14:textId="77777777" w:rsidR="00031490" w:rsidRPr="00B149C1" w:rsidRDefault="00031490" w:rsidP="00BD07A3">
      <w:pPr>
        <w:rPr>
          <w:rFonts w:ascii="Calibri" w:hAnsi="Calibri" w:cs="Calibri"/>
        </w:rPr>
      </w:pPr>
      <w:r w:rsidRPr="00B149C1">
        <w:rPr>
          <w:rFonts w:ascii="Calibri" w:hAnsi="Calibri" w:cs="Calibri"/>
        </w:rPr>
        <w:t>User Actions:</w:t>
      </w:r>
    </w:p>
    <w:p w14:paraId="1D725E91" w14:textId="77777777" w:rsidR="00031490" w:rsidRPr="00B149C1" w:rsidRDefault="00031490" w:rsidP="00BD07A3">
      <w:pPr>
        <w:rPr>
          <w:rFonts w:ascii="Calibri" w:hAnsi="Calibri" w:cs="Calibri"/>
        </w:rPr>
      </w:pPr>
    </w:p>
    <w:p w14:paraId="47A2A0BD" w14:textId="77777777" w:rsidR="00031490" w:rsidRPr="00B149C1" w:rsidRDefault="00031490" w:rsidP="00BD07A3">
      <w:pPr>
        <w:rPr>
          <w:rFonts w:ascii="Calibri" w:hAnsi="Calibri" w:cs="Calibri"/>
        </w:rPr>
      </w:pPr>
      <w:r w:rsidRPr="00B149C1">
        <w:rPr>
          <w:rFonts w:ascii="Calibri" w:hAnsi="Calibri" w:cs="Calibri"/>
        </w:rPr>
        <w:t>A. View Errors</w:t>
      </w:r>
    </w:p>
    <w:p w14:paraId="44FD581D" w14:textId="77777777" w:rsidR="00031490" w:rsidRPr="00B149C1" w:rsidRDefault="00031490" w:rsidP="00BD07A3">
      <w:pPr>
        <w:rPr>
          <w:rFonts w:ascii="Calibri" w:hAnsi="Calibri" w:cs="Calibri"/>
        </w:rPr>
      </w:pPr>
    </w:p>
    <w:p w14:paraId="462A2820" w14:textId="77777777" w:rsidR="00031490" w:rsidRPr="00B149C1" w:rsidRDefault="00031490" w:rsidP="00BD07A3">
      <w:pPr>
        <w:rPr>
          <w:rFonts w:ascii="Calibri" w:hAnsi="Calibri" w:cs="Calibri"/>
        </w:rPr>
      </w:pPr>
      <w:r w:rsidRPr="00B149C1">
        <w:rPr>
          <w:rFonts w:ascii="Calibri" w:hAnsi="Calibri" w:cs="Calibri"/>
        </w:rPr>
        <w:t>Opens file-level detailed modal.</w:t>
      </w:r>
    </w:p>
    <w:p w14:paraId="5A523A6D" w14:textId="77777777" w:rsidR="00031490" w:rsidRPr="00B149C1" w:rsidRDefault="00031490" w:rsidP="00BD07A3">
      <w:pPr>
        <w:rPr>
          <w:rFonts w:ascii="Calibri" w:hAnsi="Calibri" w:cs="Calibri"/>
        </w:rPr>
      </w:pPr>
    </w:p>
    <w:p w14:paraId="1F984988" w14:textId="1DA04F62" w:rsidR="00031490" w:rsidRPr="00B149C1" w:rsidRDefault="00031490" w:rsidP="004B3FFC">
      <w:pPr>
        <w:pStyle w:val="ListParagraph"/>
        <w:numPr>
          <w:ilvl w:val="0"/>
          <w:numId w:val="319"/>
        </w:numPr>
        <w:rPr>
          <w:rFonts w:ascii="Calibri" w:hAnsi="Calibri" w:cs="Calibri"/>
        </w:rPr>
      </w:pPr>
      <w:r w:rsidRPr="00B149C1">
        <w:rPr>
          <w:rFonts w:ascii="Calibri" w:hAnsi="Calibri" w:cs="Calibri"/>
        </w:rPr>
        <w:t>Retry File Sync (FTP only)</w:t>
      </w:r>
    </w:p>
    <w:p w14:paraId="1FC9D941" w14:textId="77777777" w:rsidR="00BD07A3" w:rsidRPr="00BD07A3" w:rsidRDefault="00BD07A3" w:rsidP="00BD07A3">
      <w:pPr>
        <w:pStyle w:val="ListParagraph"/>
        <w:ind w:left="360"/>
        <w:rPr>
          <w:rFonts w:ascii="Calibri" w:hAnsi="Calibri" w:cs="Calibri"/>
        </w:rPr>
      </w:pPr>
    </w:p>
    <w:p w14:paraId="3049A965" w14:textId="77777777" w:rsidR="00031490" w:rsidRPr="00B149C1" w:rsidRDefault="00031490" w:rsidP="00BD07A3">
      <w:pPr>
        <w:rPr>
          <w:rFonts w:ascii="Calibri" w:hAnsi="Calibri" w:cs="Calibri"/>
        </w:rPr>
      </w:pPr>
      <w:r w:rsidRPr="00B149C1">
        <w:rPr>
          <w:rFonts w:ascii="Calibri" w:hAnsi="Calibri" w:cs="Calibri"/>
        </w:rPr>
        <w:t>Enabled only for failed/partial FTP files.</w:t>
      </w:r>
    </w:p>
    <w:p w14:paraId="6B13715C" w14:textId="77777777" w:rsidR="00BD07A3" w:rsidRPr="00BD07A3" w:rsidRDefault="00BD07A3" w:rsidP="00BD07A3">
      <w:pPr>
        <w:rPr>
          <w:rFonts w:ascii="Calibri" w:hAnsi="Calibri" w:cs="Calibri"/>
        </w:rPr>
      </w:pPr>
    </w:p>
    <w:p w14:paraId="14F44A02" w14:textId="77777777" w:rsidR="00031490" w:rsidRPr="00B149C1" w:rsidRDefault="00031490" w:rsidP="00BD07A3">
      <w:pPr>
        <w:rPr>
          <w:rFonts w:ascii="Calibri" w:hAnsi="Calibri" w:cs="Calibri"/>
        </w:rPr>
      </w:pPr>
      <w:r w:rsidRPr="00B149C1">
        <w:rPr>
          <w:rFonts w:ascii="Calibri" w:hAnsi="Calibri" w:cs="Calibri"/>
        </w:rPr>
        <w:t>Not shown for:</w:t>
      </w:r>
    </w:p>
    <w:p w14:paraId="2555F8B1" w14:textId="77777777" w:rsidR="00BD07A3" w:rsidRPr="00BD07A3" w:rsidRDefault="00BD07A3" w:rsidP="00BD07A3">
      <w:pPr>
        <w:rPr>
          <w:rFonts w:ascii="Calibri" w:hAnsi="Calibri" w:cs="Calibri"/>
        </w:rPr>
      </w:pPr>
    </w:p>
    <w:p w14:paraId="7AC7D8AF" w14:textId="77777777" w:rsidR="00031490" w:rsidRPr="00B149C1" w:rsidRDefault="00031490" w:rsidP="004B3FFC">
      <w:pPr>
        <w:pStyle w:val="ListParagraph"/>
        <w:numPr>
          <w:ilvl w:val="0"/>
          <w:numId w:val="321"/>
        </w:numPr>
        <w:rPr>
          <w:rFonts w:ascii="Calibri" w:hAnsi="Calibri" w:cs="Calibri"/>
        </w:rPr>
      </w:pPr>
      <w:r w:rsidRPr="00B149C1">
        <w:rPr>
          <w:rFonts w:ascii="Calibri" w:hAnsi="Calibri" w:cs="Calibri"/>
        </w:rPr>
        <w:t>manual uploads</w:t>
      </w:r>
    </w:p>
    <w:p w14:paraId="5FD0A6FC" w14:textId="77777777" w:rsidR="00031490" w:rsidRPr="00B149C1" w:rsidRDefault="00031490" w:rsidP="004B3FFC">
      <w:pPr>
        <w:pStyle w:val="ListParagraph"/>
        <w:numPr>
          <w:ilvl w:val="0"/>
          <w:numId w:val="321"/>
        </w:numPr>
        <w:rPr>
          <w:rFonts w:ascii="Calibri" w:hAnsi="Calibri" w:cs="Calibri"/>
        </w:rPr>
      </w:pPr>
      <w:r w:rsidRPr="00B149C1">
        <w:rPr>
          <w:rFonts w:ascii="Calibri" w:hAnsi="Calibri" w:cs="Calibri"/>
        </w:rPr>
        <w:t>successful files</w:t>
      </w:r>
    </w:p>
    <w:p w14:paraId="62A303A9" w14:textId="77777777" w:rsidR="00031490" w:rsidRPr="00B149C1" w:rsidRDefault="00031490" w:rsidP="004B3FFC">
      <w:pPr>
        <w:pStyle w:val="ListParagraph"/>
        <w:numPr>
          <w:ilvl w:val="0"/>
          <w:numId w:val="321"/>
        </w:numPr>
        <w:rPr>
          <w:rFonts w:ascii="Calibri" w:hAnsi="Calibri" w:cs="Calibri"/>
        </w:rPr>
      </w:pPr>
      <w:r w:rsidRPr="00B149C1">
        <w:rPr>
          <w:rFonts w:ascii="Calibri" w:hAnsi="Calibri" w:cs="Calibri"/>
        </w:rPr>
        <w:t>missing files</w:t>
      </w:r>
    </w:p>
    <w:p w14:paraId="22D05CBD" w14:textId="77777777" w:rsidR="00031490" w:rsidRPr="00B149C1" w:rsidRDefault="00031490" w:rsidP="00BD07A3">
      <w:pPr>
        <w:rPr>
          <w:rFonts w:ascii="Calibri" w:hAnsi="Calibri" w:cs="Calibri"/>
        </w:rPr>
      </w:pPr>
    </w:p>
    <w:p w14:paraId="2E82792E" w14:textId="77777777" w:rsidR="00031490" w:rsidRPr="00B149C1" w:rsidRDefault="00031490" w:rsidP="00BD07A3">
      <w:pPr>
        <w:rPr>
          <w:rFonts w:ascii="Calibri" w:hAnsi="Calibri" w:cs="Calibri"/>
        </w:rPr>
      </w:pPr>
      <w:r w:rsidRPr="00B149C1">
        <w:rPr>
          <w:rFonts w:ascii="Calibri" w:hAnsi="Calibri" w:cs="Calibri"/>
        </w:rPr>
        <w:t>C. View Full Logs</w:t>
      </w:r>
    </w:p>
    <w:p w14:paraId="5E6FAE3B" w14:textId="77777777" w:rsidR="00031490" w:rsidRPr="00B149C1" w:rsidRDefault="00031490" w:rsidP="00BD07A3">
      <w:pPr>
        <w:rPr>
          <w:rFonts w:ascii="Calibri" w:hAnsi="Calibri" w:cs="Calibri"/>
        </w:rPr>
      </w:pPr>
    </w:p>
    <w:p w14:paraId="1BCB6D38" w14:textId="2923B2BA" w:rsidR="00031490" w:rsidRPr="00BD07A3" w:rsidRDefault="00031490" w:rsidP="00BD07A3">
      <w:pPr>
        <w:rPr>
          <w:rStyle w:val="s1"/>
          <w:rFonts w:ascii="Calibri" w:hAnsi="Calibri" w:cs="Calibri"/>
        </w:rPr>
      </w:pPr>
      <w:r w:rsidRPr="00B149C1">
        <w:rPr>
          <w:rFonts w:ascii="Calibri" w:hAnsi="Calibri" w:cs="Calibri"/>
        </w:rPr>
        <w:t>Navigates to Data Sync Logs → opens batch log.</w:t>
      </w:r>
    </w:p>
    <w:p w14:paraId="14C34159" w14:textId="6E3253F2" w:rsidR="00031490" w:rsidRPr="00B149C1" w:rsidRDefault="00031490" w:rsidP="00031490">
      <w:pPr>
        <w:rPr>
          <w:rStyle w:val="s1"/>
          <w:rFonts w:ascii="Calibri" w:eastAsiaTheme="majorEastAsia" w:hAnsi="Calibri" w:cs="Calibri"/>
        </w:rPr>
      </w:pPr>
    </w:p>
    <w:p w14:paraId="4447E49D" w14:textId="021AA3BB" w:rsidR="00031490" w:rsidRPr="00B149C1" w:rsidRDefault="00031490" w:rsidP="00BD07A3">
      <w:pPr>
        <w:rPr>
          <w:rFonts w:ascii="Calibri" w:hAnsi="Calibri" w:cs="Calibri"/>
        </w:rPr>
      </w:pPr>
      <w:r w:rsidRPr="00B149C1">
        <w:rPr>
          <w:rFonts w:ascii="Calibri" w:hAnsi="Calibri" w:cs="Calibri"/>
        </w:rPr>
        <w:t>Step 3 — File-Level Error Detail Modal</w:t>
      </w:r>
    </w:p>
    <w:p w14:paraId="151A2C2F" w14:textId="77777777" w:rsidR="00031490" w:rsidRPr="00B149C1" w:rsidRDefault="00031490" w:rsidP="00BD07A3">
      <w:pPr>
        <w:rPr>
          <w:rFonts w:ascii="Calibri" w:hAnsi="Calibri" w:cs="Calibri"/>
        </w:rPr>
      </w:pPr>
    </w:p>
    <w:p w14:paraId="281DD60D" w14:textId="77777777" w:rsidR="00031490" w:rsidRPr="00B149C1" w:rsidRDefault="00031490" w:rsidP="00BD07A3">
      <w:pPr>
        <w:rPr>
          <w:rFonts w:ascii="Calibri" w:hAnsi="Calibri" w:cs="Calibri"/>
        </w:rPr>
      </w:pPr>
      <w:r w:rsidRPr="00B149C1">
        <w:rPr>
          <w:rFonts w:ascii="Calibri" w:hAnsi="Calibri" w:cs="Calibri"/>
        </w:rPr>
        <w:t>Modal content includes:</w:t>
      </w:r>
    </w:p>
    <w:p w14:paraId="1BA9756F" w14:textId="77777777" w:rsidR="00031490" w:rsidRPr="00B149C1" w:rsidRDefault="00031490" w:rsidP="00BD07A3">
      <w:pPr>
        <w:rPr>
          <w:rFonts w:ascii="Calibri" w:hAnsi="Calibri" w:cs="Calibri"/>
        </w:rPr>
      </w:pPr>
    </w:p>
    <w:p w14:paraId="4F0AEC74" w14:textId="77777777" w:rsidR="00031490" w:rsidRPr="00B149C1" w:rsidRDefault="00031490" w:rsidP="00BD07A3">
      <w:pPr>
        <w:rPr>
          <w:rFonts w:ascii="Calibri" w:hAnsi="Calibri" w:cs="Calibri"/>
        </w:rPr>
      </w:pPr>
      <w:r w:rsidRPr="00B149C1">
        <w:rPr>
          <w:rFonts w:ascii="Calibri" w:hAnsi="Calibri" w:cs="Calibri"/>
        </w:rPr>
        <w:t>Table Columns:</w:t>
      </w:r>
    </w:p>
    <w:p w14:paraId="76FA2567" w14:textId="77777777" w:rsidR="00BD07A3" w:rsidRPr="00BD07A3" w:rsidRDefault="00BD07A3" w:rsidP="00BD07A3">
      <w:pPr>
        <w:rPr>
          <w:rFonts w:ascii="Calibri" w:hAnsi="Calibri" w:cs="Calibri"/>
        </w:rPr>
      </w:pPr>
    </w:p>
    <w:p w14:paraId="711E02C4" w14:textId="77777777" w:rsidR="00031490" w:rsidRPr="00B149C1" w:rsidRDefault="00031490" w:rsidP="004B3FFC">
      <w:pPr>
        <w:pStyle w:val="ListParagraph"/>
        <w:numPr>
          <w:ilvl w:val="0"/>
          <w:numId w:val="322"/>
        </w:numPr>
        <w:rPr>
          <w:rFonts w:ascii="Calibri" w:hAnsi="Calibri" w:cs="Calibri"/>
        </w:rPr>
      </w:pPr>
      <w:r w:rsidRPr="00B149C1">
        <w:rPr>
          <w:rFonts w:ascii="Calibri" w:hAnsi="Calibri" w:cs="Calibri"/>
        </w:rPr>
        <w:t>Row Number</w:t>
      </w:r>
    </w:p>
    <w:p w14:paraId="275D173C" w14:textId="77777777" w:rsidR="00031490" w:rsidRPr="00B149C1" w:rsidRDefault="00031490" w:rsidP="004B3FFC">
      <w:pPr>
        <w:pStyle w:val="ListParagraph"/>
        <w:numPr>
          <w:ilvl w:val="0"/>
          <w:numId w:val="322"/>
        </w:numPr>
        <w:rPr>
          <w:rFonts w:ascii="Calibri" w:hAnsi="Calibri" w:cs="Calibri"/>
        </w:rPr>
      </w:pPr>
      <w:r w:rsidRPr="00B149C1">
        <w:rPr>
          <w:rFonts w:ascii="Calibri" w:hAnsi="Calibri" w:cs="Calibri"/>
        </w:rPr>
        <w:t>Field Name</w:t>
      </w:r>
    </w:p>
    <w:p w14:paraId="39512034" w14:textId="77777777" w:rsidR="00031490" w:rsidRPr="00B149C1" w:rsidRDefault="00031490" w:rsidP="004B3FFC">
      <w:pPr>
        <w:pStyle w:val="ListParagraph"/>
        <w:numPr>
          <w:ilvl w:val="0"/>
          <w:numId w:val="322"/>
        </w:numPr>
        <w:rPr>
          <w:rFonts w:ascii="Calibri" w:hAnsi="Calibri" w:cs="Calibri"/>
        </w:rPr>
      </w:pPr>
      <w:r w:rsidRPr="00B149C1">
        <w:rPr>
          <w:rFonts w:ascii="Calibri" w:hAnsi="Calibri" w:cs="Calibri"/>
        </w:rPr>
        <w:t>Error Type</w:t>
      </w:r>
    </w:p>
    <w:p w14:paraId="784D48B3" w14:textId="77777777" w:rsidR="00031490" w:rsidRPr="00B149C1" w:rsidRDefault="00031490" w:rsidP="004B3FFC">
      <w:pPr>
        <w:pStyle w:val="ListParagraph"/>
        <w:numPr>
          <w:ilvl w:val="0"/>
          <w:numId w:val="322"/>
        </w:numPr>
        <w:rPr>
          <w:rFonts w:ascii="Calibri" w:hAnsi="Calibri" w:cs="Calibri"/>
        </w:rPr>
      </w:pPr>
      <w:r w:rsidRPr="00B149C1">
        <w:rPr>
          <w:rFonts w:ascii="Calibri" w:hAnsi="Calibri" w:cs="Calibri"/>
        </w:rPr>
        <w:t>Error Message</w:t>
      </w:r>
    </w:p>
    <w:p w14:paraId="47EAE4C0" w14:textId="77777777" w:rsidR="00031490" w:rsidRPr="00B149C1" w:rsidRDefault="00031490" w:rsidP="004B3FFC">
      <w:pPr>
        <w:pStyle w:val="ListParagraph"/>
        <w:numPr>
          <w:ilvl w:val="0"/>
          <w:numId w:val="322"/>
        </w:numPr>
        <w:rPr>
          <w:rFonts w:ascii="Calibri" w:hAnsi="Calibri" w:cs="Calibri"/>
        </w:rPr>
      </w:pPr>
      <w:r w:rsidRPr="00B149C1">
        <w:rPr>
          <w:rFonts w:ascii="Calibri" w:hAnsi="Calibri" w:cs="Calibri"/>
        </w:rPr>
        <w:t>Original Value</w:t>
      </w:r>
    </w:p>
    <w:p w14:paraId="19567EFB" w14:textId="77777777" w:rsidR="00031490" w:rsidRPr="00B149C1" w:rsidRDefault="00031490" w:rsidP="004B3FFC">
      <w:pPr>
        <w:pStyle w:val="ListParagraph"/>
        <w:numPr>
          <w:ilvl w:val="0"/>
          <w:numId w:val="322"/>
        </w:numPr>
        <w:rPr>
          <w:rFonts w:ascii="Calibri" w:hAnsi="Calibri" w:cs="Calibri"/>
        </w:rPr>
      </w:pPr>
      <w:r w:rsidRPr="00B149C1">
        <w:rPr>
          <w:rFonts w:ascii="Calibri" w:hAnsi="Calibri" w:cs="Calibri"/>
        </w:rPr>
        <w:t>Suggested Fix</w:t>
      </w:r>
    </w:p>
    <w:p w14:paraId="265225DF" w14:textId="77777777" w:rsidR="00031490" w:rsidRPr="00B149C1" w:rsidRDefault="00031490" w:rsidP="004B3FFC">
      <w:pPr>
        <w:pStyle w:val="ListParagraph"/>
        <w:numPr>
          <w:ilvl w:val="0"/>
          <w:numId w:val="322"/>
        </w:numPr>
        <w:rPr>
          <w:rFonts w:ascii="Calibri" w:hAnsi="Calibri" w:cs="Calibri"/>
        </w:rPr>
      </w:pPr>
      <w:r w:rsidRPr="00B149C1">
        <w:rPr>
          <w:rFonts w:ascii="Calibri" w:hAnsi="Calibri" w:cs="Calibri"/>
        </w:rPr>
        <w:t>(Optional) Error Code</w:t>
      </w:r>
    </w:p>
    <w:p w14:paraId="3883A8D0" w14:textId="77777777" w:rsidR="00031490" w:rsidRPr="00B149C1" w:rsidRDefault="00031490" w:rsidP="00BD07A3">
      <w:pPr>
        <w:rPr>
          <w:rFonts w:ascii="Calibri" w:hAnsi="Calibri" w:cs="Calibri"/>
        </w:rPr>
      </w:pPr>
    </w:p>
    <w:p w14:paraId="2DF0145F" w14:textId="77777777" w:rsidR="00031490" w:rsidRPr="00B149C1" w:rsidRDefault="00031490" w:rsidP="00BD07A3">
      <w:pPr>
        <w:rPr>
          <w:rFonts w:ascii="Calibri" w:hAnsi="Calibri" w:cs="Calibri"/>
        </w:rPr>
      </w:pPr>
      <w:r w:rsidRPr="00B149C1">
        <w:rPr>
          <w:rFonts w:ascii="Calibri" w:hAnsi="Calibri" w:cs="Calibri"/>
        </w:rPr>
        <w:t>Toolbar:</w:t>
      </w:r>
    </w:p>
    <w:p w14:paraId="6E4A4E0F" w14:textId="77777777" w:rsidR="00031490" w:rsidRPr="00B149C1" w:rsidRDefault="00031490" w:rsidP="004B3FFC">
      <w:pPr>
        <w:pStyle w:val="ListParagraph"/>
        <w:numPr>
          <w:ilvl w:val="0"/>
          <w:numId w:val="323"/>
        </w:numPr>
        <w:rPr>
          <w:rFonts w:ascii="Calibri" w:hAnsi="Calibri" w:cs="Calibri"/>
        </w:rPr>
      </w:pPr>
      <w:r w:rsidRPr="00B149C1">
        <w:rPr>
          <w:rFonts w:ascii="Calibri" w:hAnsi="Calibri" w:cs="Calibri"/>
        </w:rPr>
        <w:t>Filter by Field</w:t>
      </w:r>
    </w:p>
    <w:p w14:paraId="33A19594" w14:textId="77777777" w:rsidR="00031490" w:rsidRPr="00B149C1" w:rsidRDefault="00031490" w:rsidP="004B3FFC">
      <w:pPr>
        <w:pStyle w:val="ListParagraph"/>
        <w:numPr>
          <w:ilvl w:val="0"/>
          <w:numId w:val="323"/>
        </w:numPr>
        <w:rPr>
          <w:rFonts w:ascii="Calibri" w:hAnsi="Calibri" w:cs="Calibri"/>
        </w:rPr>
      </w:pPr>
      <w:r w:rsidRPr="00B149C1">
        <w:rPr>
          <w:rFonts w:ascii="Calibri" w:hAnsi="Calibri" w:cs="Calibri"/>
        </w:rPr>
        <w:t>Filter by Error Type</w:t>
      </w:r>
    </w:p>
    <w:p w14:paraId="58F41978" w14:textId="77777777" w:rsidR="00031490" w:rsidRPr="00B149C1" w:rsidRDefault="00031490" w:rsidP="004B3FFC">
      <w:pPr>
        <w:pStyle w:val="ListParagraph"/>
        <w:numPr>
          <w:ilvl w:val="0"/>
          <w:numId w:val="323"/>
        </w:numPr>
        <w:rPr>
          <w:rFonts w:ascii="Calibri" w:hAnsi="Calibri" w:cs="Calibri"/>
        </w:rPr>
      </w:pPr>
      <w:r w:rsidRPr="00B149C1">
        <w:rPr>
          <w:rFonts w:ascii="Calibri" w:hAnsi="Calibri" w:cs="Calibri"/>
        </w:rPr>
        <w:t>Search</w:t>
      </w:r>
    </w:p>
    <w:p w14:paraId="2781EE1B" w14:textId="77777777" w:rsidR="00031490" w:rsidRPr="00B149C1" w:rsidRDefault="00031490" w:rsidP="004B3FFC">
      <w:pPr>
        <w:pStyle w:val="ListParagraph"/>
        <w:numPr>
          <w:ilvl w:val="0"/>
          <w:numId w:val="323"/>
        </w:numPr>
        <w:rPr>
          <w:rFonts w:ascii="Calibri" w:hAnsi="Calibri" w:cs="Calibri"/>
        </w:rPr>
      </w:pPr>
      <w:r w:rsidRPr="00B149C1">
        <w:rPr>
          <w:rFonts w:ascii="Calibri" w:hAnsi="Calibri" w:cs="Calibri"/>
        </w:rPr>
        <w:t>Pagination</w:t>
      </w:r>
    </w:p>
    <w:p w14:paraId="3E984FA9" w14:textId="77777777" w:rsidR="00031490" w:rsidRPr="00B149C1" w:rsidRDefault="00031490" w:rsidP="004B3FFC">
      <w:pPr>
        <w:pStyle w:val="ListParagraph"/>
        <w:numPr>
          <w:ilvl w:val="0"/>
          <w:numId w:val="323"/>
        </w:numPr>
        <w:rPr>
          <w:rFonts w:ascii="Calibri" w:hAnsi="Calibri" w:cs="Calibri"/>
        </w:rPr>
      </w:pPr>
      <w:r w:rsidRPr="00C80654">
        <w:rPr>
          <w:rFonts w:ascii="Calibri" w:hAnsi="Calibri" w:cs="Calibri"/>
        </w:rPr>
        <w:t>Export File Errors</w:t>
      </w:r>
      <w:r w:rsidRPr="00B149C1">
        <w:rPr>
          <w:rStyle w:val="s1"/>
          <w:rFonts w:ascii="Calibri" w:eastAsiaTheme="majorEastAsia" w:hAnsi="Calibri" w:cs="Calibri"/>
        </w:rPr>
        <w:t xml:space="preserve"> (CSV)</w:t>
      </w:r>
    </w:p>
    <w:p w14:paraId="7434D5AA" w14:textId="77777777" w:rsidR="00031490" w:rsidRPr="00B149C1" w:rsidRDefault="00031490" w:rsidP="00BD07A3">
      <w:pPr>
        <w:rPr>
          <w:rFonts w:ascii="Calibri" w:hAnsi="Calibri" w:cs="Calibri"/>
        </w:rPr>
      </w:pPr>
    </w:p>
    <w:p w14:paraId="29F5E1B5" w14:textId="77777777" w:rsidR="00031490" w:rsidRPr="00B149C1" w:rsidRDefault="00031490" w:rsidP="00BD07A3">
      <w:pPr>
        <w:rPr>
          <w:rFonts w:ascii="Calibri" w:hAnsi="Calibri" w:cs="Calibri"/>
        </w:rPr>
      </w:pPr>
      <w:r w:rsidRPr="00B149C1">
        <w:rPr>
          <w:rFonts w:ascii="Calibri" w:hAnsi="Calibri" w:cs="Calibri"/>
        </w:rPr>
        <w:t>User Interactions:</w:t>
      </w:r>
    </w:p>
    <w:p w14:paraId="58E09579" w14:textId="77777777" w:rsidR="00031490" w:rsidRPr="00B149C1" w:rsidRDefault="00031490" w:rsidP="004B3FFC">
      <w:pPr>
        <w:pStyle w:val="ListParagraph"/>
        <w:numPr>
          <w:ilvl w:val="0"/>
          <w:numId w:val="324"/>
        </w:numPr>
        <w:rPr>
          <w:rFonts w:ascii="Calibri" w:hAnsi="Calibri" w:cs="Calibri"/>
        </w:rPr>
      </w:pPr>
      <w:r w:rsidRPr="00B149C1">
        <w:rPr>
          <w:rFonts w:ascii="Calibri" w:hAnsi="Calibri" w:cs="Calibri"/>
        </w:rPr>
        <w:t>Fix file offline</w:t>
      </w:r>
    </w:p>
    <w:p w14:paraId="3AD3300E" w14:textId="77777777" w:rsidR="00031490" w:rsidRPr="00B149C1" w:rsidRDefault="00031490" w:rsidP="004B3FFC">
      <w:pPr>
        <w:pStyle w:val="ListParagraph"/>
        <w:numPr>
          <w:ilvl w:val="0"/>
          <w:numId w:val="324"/>
        </w:numPr>
        <w:rPr>
          <w:rFonts w:ascii="Calibri" w:hAnsi="Calibri" w:cs="Calibri"/>
        </w:rPr>
      </w:pPr>
      <w:r w:rsidRPr="00B149C1">
        <w:rPr>
          <w:rFonts w:ascii="Calibri" w:hAnsi="Calibri" w:cs="Calibri"/>
        </w:rPr>
        <w:t>Retry File (FTP)</w:t>
      </w:r>
    </w:p>
    <w:p w14:paraId="52E74E8B" w14:textId="77777777" w:rsidR="00031490" w:rsidRPr="00B149C1" w:rsidRDefault="00031490" w:rsidP="004B3FFC">
      <w:pPr>
        <w:pStyle w:val="ListParagraph"/>
        <w:numPr>
          <w:ilvl w:val="0"/>
          <w:numId w:val="324"/>
        </w:numPr>
        <w:rPr>
          <w:rFonts w:ascii="Calibri" w:hAnsi="Calibri" w:cs="Calibri"/>
        </w:rPr>
      </w:pPr>
      <w:r w:rsidRPr="00B149C1">
        <w:rPr>
          <w:rFonts w:ascii="Calibri" w:hAnsi="Calibri" w:cs="Calibri"/>
        </w:rPr>
        <w:t>View next/previous file in same batch</w:t>
      </w:r>
    </w:p>
    <w:p w14:paraId="0EBD12F3" w14:textId="6D711AC5" w:rsidR="00031490" w:rsidRPr="00B149C1" w:rsidRDefault="00031490" w:rsidP="00031490">
      <w:pPr>
        <w:rPr>
          <w:rStyle w:val="s1"/>
          <w:rFonts w:ascii="Calibri" w:eastAsiaTheme="majorEastAsia" w:hAnsi="Calibri" w:cs="Calibri"/>
        </w:rPr>
      </w:pPr>
    </w:p>
    <w:p w14:paraId="5E3D1B13" w14:textId="4FA93711" w:rsidR="00031490" w:rsidRPr="00B149C1" w:rsidRDefault="00031490" w:rsidP="00BD07A3">
      <w:pPr>
        <w:rPr>
          <w:rFonts w:ascii="Calibri" w:hAnsi="Calibri" w:cs="Calibri"/>
        </w:rPr>
      </w:pPr>
      <w:r w:rsidRPr="00B149C1">
        <w:rPr>
          <w:rFonts w:ascii="Calibri" w:hAnsi="Calibri" w:cs="Calibri"/>
        </w:rPr>
        <w:t>Step 4 — Data Sync Logs (Batch History)</w:t>
      </w:r>
    </w:p>
    <w:p w14:paraId="694498D1" w14:textId="77777777" w:rsidR="00031490" w:rsidRPr="00B149C1" w:rsidRDefault="00031490" w:rsidP="00BD07A3">
      <w:pPr>
        <w:rPr>
          <w:rFonts w:ascii="Calibri" w:hAnsi="Calibri" w:cs="Calibri"/>
        </w:rPr>
      </w:pPr>
    </w:p>
    <w:p w14:paraId="07A77FDE" w14:textId="77777777" w:rsidR="00031490" w:rsidRPr="00B149C1" w:rsidRDefault="00031490" w:rsidP="00BD07A3">
      <w:pPr>
        <w:rPr>
          <w:rFonts w:ascii="Calibri" w:hAnsi="Calibri" w:cs="Calibri"/>
        </w:rPr>
      </w:pPr>
      <w:r w:rsidRPr="00B149C1">
        <w:rPr>
          <w:rFonts w:ascii="Calibri" w:hAnsi="Calibri" w:cs="Calibri"/>
        </w:rPr>
        <w:t>Panel lists all previous sync batches:</w:t>
      </w:r>
    </w:p>
    <w:tbl>
      <w:tblPr>
        <w:tblStyle w:val="TableGrid"/>
        <w:tblW w:w="0" w:type="auto"/>
        <w:tblLook w:val="04A0" w:firstRow="1" w:lastRow="0" w:firstColumn="1" w:lastColumn="0" w:noHBand="0" w:noVBand="1"/>
      </w:tblPr>
      <w:tblGrid>
        <w:gridCol w:w="1947"/>
        <w:gridCol w:w="1050"/>
        <w:gridCol w:w="1392"/>
        <w:gridCol w:w="972"/>
        <w:gridCol w:w="813"/>
        <w:gridCol w:w="1164"/>
        <w:gridCol w:w="1678"/>
      </w:tblGrid>
      <w:tr w:rsidR="00031490" w:rsidRPr="00C65D82" w14:paraId="542788C6" w14:textId="77777777" w:rsidTr="00C80654">
        <w:tc>
          <w:tcPr>
            <w:tcW w:w="0" w:type="auto"/>
            <w:hideMark/>
          </w:tcPr>
          <w:p w14:paraId="3FE11761" w14:textId="77777777" w:rsidR="00031490" w:rsidRPr="00B149C1" w:rsidRDefault="00031490" w:rsidP="00BD07A3">
            <w:pPr>
              <w:rPr>
                <w:rFonts w:ascii="Calibri" w:hAnsi="Calibri" w:cs="Calibri"/>
                <w:b/>
              </w:rPr>
            </w:pPr>
            <w:r w:rsidRPr="00B149C1">
              <w:rPr>
                <w:rFonts w:ascii="Calibri" w:hAnsi="Calibri" w:cs="Calibri"/>
                <w:b/>
              </w:rPr>
              <w:t>Date/Time</w:t>
            </w:r>
          </w:p>
        </w:tc>
        <w:tc>
          <w:tcPr>
            <w:tcW w:w="0" w:type="auto"/>
            <w:hideMark/>
          </w:tcPr>
          <w:p w14:paraId="394AB2C4" w14:textId="77777777" w:rsidR="00031490" w:rsidRPr="00B149C1" w:rsidRDefault="00031490" w:rsidP="00BD07A3">
            <w:pPr>
              <w:rPr>
                <w:rFonts w:ascii="Calibri" w:hAnsi="Calibri" w:cs="Calibri"/>
                <w:b/>
              </w:rPr>
            </w:pPr>
            <w:r w:rsidRPr="00B149C1">
              <w:rPr>
                <w:rFonts w:ascii="Calibri" w:hAnsi="Calibri" w:cs="Calibri"/>
                <w:b/>
              </w:rPr>
              <w:t>Source</w:t>
            </w:r>
          </w:p>
        </w:tc>
        <w:tc>
          <w:tcPr>
            <w:tcW w:w="0" w:type="auto"/>
            <w:hideMark/>
          </w:tcPr>
          <w:p w14:paraId="01B8CA78" w14:textId="77777777" w:rsidR="00031490" w:rsidRPr="00B149C1" w:rsidRDefault="00031490" w:rsidP="00BD07A3">
            <w:pPr>
              <w:rPr>
                <w:rFonts w:ascii="Calibri" w:hAnsi="Calibri" w:cs="Calibri"/>
                <w:b/>
              </w:rPr>
            </w:pPr>
            <w:r w:rsidRPr="00B149C1">
              <w:rPr>
                <w:rFonts w:ascii="Calibri" w:hAnsi="Calibri" w:cs="Calibri"/>
                <w:b/>
              </w:rPr>
              <w:t>Files Received</w:t>
            </w:r>
          </w:p>
        </w:tc>
        <w:tc>
          <w:tcPr>
            <w:tcW w:w="0" w:type="auto"/>
            <w:hideMark/>
          </w:tcPr>
          <w:p w14:paraId="293C1917" w14:textId="77777777" w:rsidR="00031490" w:rsidRPr="00B149C1" w:rsidRDefault="00031490" w:rsidP="00BD07A3">
            <w:pPr>
              <w:rPr>
                <w:rFonts w:ascii="Calibri" w:hAnsi="Calibri" w:cs="Calibri"/>
                <w:b/>
              </w:rPr>
            </w:pPr>
            <w:r w:rsidRPr="00B149C1">
              <w:rPr>
                <w:rFonts w:ascii="Calibri" w:hAnsi="Calibri" w:cs="Calibri"/>
                <w:b/>
              </w:rPr>
              <w:t>Success</w:t>
            </w:r>
          </w:p>
        </w:tc>
        <w:tc>
          <w:tcPr>
            <w:tcW w:w="0" w:type="auto"/>
            <w:hideMark/>
          </w:tcPr>
          <w:p w14:paraId="019B4361" w14:textId="77777777" w:rsidR="00031490" w:rsidRPr="00B149C1" w:rsidRDefault="00031490" w:rsidP="00BD07A3">
            <w:pPr>
              <w:rPr>
                <w:rFonts w:ascii="Calibri" w:hAnsi="Calibri" w:cs="Calibri"/>
                <w:b/>
              </w:rPr>
            </w:pPr>
            <w:r w:rsidRPr="00B149C1">
              <w:rPr>
                <w:rFonts w:ascii="Calibri" w:hAnsi="Calibri" w:cs="Calibri"/>
                <w:b/>
              </w:rPr>
              <w:t>Failed</w:t>
            </w:r>
          </w:p>
        </w:tc>
        <w:tc>
          <w:tcPr>
            <w:tcW w:w="0" w:type="auto"/>
            <w:hideMark/>
          </w:tcPr>
          <w:p w14:paraId="3C749750" w14:textId="77777777" w:rsidR="00031490" w:rsidRPr="00B149C1" w:rsidRDefault="00031490" w:rsidP="00BD07A3">
            <w:pPr>
              <w:rPr>
                <w:rFonts w:ascii="Calibri" w:hAnsi="Calibri" w:cs="Calibri"/>
                <w:b/>
              </w:rPr>
            </w:pPr>
            <w:r w:rsidRPr="00B149C1">
              <w:rPr>
                <w:rFonts w:ascii="Calibri" w:hAnsi="Calibri" w:cs="Calibri"/>
                <w:b/>
              </w:rPr>
              <w:t>Warnings</w:t>
            </w:r>
          </w:p>
        </w:tc>
        <w:tc>
          <w:tcPr>
            <w:tcW w:w="0" w:type="auto"/>
            <w:hideMark/>
          </w:tcPr>
          <w:p w14:paraId="5FDD9EF2" w14:textId="77777777" w:rsidR="00031490" w:rsidRPr="00B149C1" w:rsidRDefault="00031490" w:rsidP="00BD07A3">
            <w:pPr>
              <w:rPr>
                <w:rFonts w:ascii="Calibri" w:hAnsi="Calibri" w:cs="Calibri"/>
                <w:b/>
              </w:rPr>
            </w:pPr>
            <w:r w:rsidRPr="00B149C1">
              <w:rPr>
                <w:rFonts w:ascii="Calibri" w:hAnsi="Calibri" w:cs="Calibri"/>
                <w:b/>
              </w:rPr>
              <w:t>Actions</w:t>
            </w:r>
          </w:p>
        </w:tc>
      </w:tr>
      <w:tr w:rsidR="00031490" w:rsidRPr="00C65D82" w14:paraId="3F789D55" w14:textId="77777777" w:rsidTr="00C80654">
        <w:tc>
          <w:tcPr>
            <w:tcW w:w="0" w:type="auto"/>
            <w:hideMark/>
          </w:tcPr>
          <w:p w14:paraId="0BB6EC20" w14:textId="77777777" w:rsidR="00031490" w:rsidRPr="00B149C1" w:rsidRDefault="00031490" w:rsidP="00BD07A3">
            <w:pPr>
              <w:rPr>
                <w:rFonts w:ascii="Calibri" w:hAnsi="Calibri" w:cs="Calibri"/>
              </w:rPr>
            </w:pPr>
            <w:r w:rsidRPr="00B149C1">
              <w:rPr>
                <w:rFonts w:ascii="Calibri" w:hAnsi="Calibri" w:cs="Calibri"/>
              </w:rPr>
              <w:t>Feb 20, 2025 - 2:14 AM</w:t>
            </w:r>
          </w:p>
        </w:tc>
        <w:tc>
          <w:tcPr>
            <w:tcW w:w="0" w:type="auto"/>
            <w:hideMark/>
          </w:tcPr>
          <w:p w14:paraId="038D3316" w14:textId="77777777" w:rsidR="00031490" w:rsidRPr="00B149C1" w:rsidRDefault="00031490" w:rsidP="00BD07A3">
            <w:pPr>
              <w:rPr>
                <w:rFonts w:ascii="Calibri" w:hAnsi="Calibri" w:cs="Calibri"/>
              </w:rPr>
            </w:pPr>
            <w:r w:rsidRPr="00B149C1">
              <w:rPr>
                <w:rFonts w:ascii="Calibri" w:hAnsi="Calibri" w:cs="Calibri"/>
              </w:rPr>
              <w:t>FTP Batch</w:t>
            </w:r>
          </w:p>
        </w:tc>
        <w:tc>
          <w:tcPr>
            <w:tcW w:w="0" w:type="auto"/>
            <w:hideMark/>
          </w:tcPr>
          <w:p w14:paraId="5AED93F4" w14:textId="77777777" w:rsidR="00031490" w:rsidRPr="00B149C1" w:rsidRDefault="00031490" w:rsidP="00BD07A3">
            <w:pPr>
              <w:rPr>
                <w:rFonts w:ascii="Calibri" w:hAnsi="Calibri" w:cs="Calibri"/>
              </w:rPr>
            </w:pPr>
            <w:r w:rsidRPr="00B149C1">
              <w:rPr>
                <w:rFonts w:ascii="Calibri" w:hAnsi="Calibri" w:cs="Calibri"/>
              </w:rPr>
              <w:t>8/8</w:t>
            </w:r>
          </w:p>
        </w:tc>
        <w:tc>
          <w:tcPr>
            <w:tcW w:w="0" w:type="auto"/>
            <w:hideMark/>
          </w:tcPr>
          <w:p w14:paraId="6751E3FC" w14:textId="77777777" w:rsidR="00031490" w:rsidRPr="00B149C1" w:rsidRDefault="00031490" w:rsidP="00BD07A3">
            <w:pPr>
              <w:rPr>
                <w:rFonts w:ascii="Calibri" w:hAnsi="Calibri" w:cs="Calibri"/>
              </w:rPr>
            </w:pPr>
            <w:r w:rsidRPr="00B149C1">
              <w:rPr>
                <w:rFonts w:ascii="Calibri" w:hAnsi="Calibri" w:cs="Calibri"/>
              </w:rPr>
              <w:t>6</w:t>
            </w:r>
          </w:p>
        </w:tc>
        <w:tc>
          <w:tcPr>
            <w:tcW w:w="0" w:type="auto"/>
            <w:hideMark/>
          </w:tcPr>
          <w:p w14:paraId="4BA42D69" w14:textId="77777777" w:rsidR="00031490" w:rsidRPr="00B149C1" w:rsidRDefault="00031490" w:rsidP="00BD07A3">
            <w:pPr>
              <w:rPr>
                <w:rFonts w:ascii="Calibri" w:hAnsi="Calibri" w:cs="Calibri"/>
              </w:rPr>
            </w:pPr>
            <w:r w:rsidRPr="00B149C1">
              <w:rPr>
                <w:rFonts w:ascii="Calibri" w:hAnsi="Calibri" w:cs="Calibri"/>
              </w:rPr>
              <w:t>2</w:t>
            </w:r>
          </w:p>
        </w:tc>
        <w:tc>
          <w:tcPr>
            <w:tcW w:w="0" w:type="auto"/>
            <w:hideMark/>
          </w:tcPr>
          <w:p w14:paraId="746F0070" w14:textId="77777777" w:rsidR="00031490" w:rsidRPr="00B149C1" w:rsidRDefault="00031490" w:rsidP="00BD07A3">
            <w:pPr>
              <w:rPr>
                <w:rFonts w:ascii="Calibri" w:hAnsi="Calibri" w:cs="Calibri"/>
              </w:rPr>
            </w:pPr>
            <w:r w:rsidRPr="00B149C1">
              <w:rPr>
                <w:rFonts w:ascii="Calibri" w:hAnsi="Calibri" w:cs="Calibri"/>
              </w:rPr>
              <w:t>1</w:t>
            </w:r>
          </w:p>
        </w:tc>
        <w:tc>
          <w:tcPr>
            <w:tcW w:w="0" w:type="auto"/>
            <w:hideMark/>
          </w:tcPr>
          <w:p w14:paraId="6170CD16" w14:textId="77777777" w:rsidR="00031490" w:rsidRPr="00B149C1" w:rsidRDefault="00031490" w:rsidP="00BD07A3">
            <w:pPr>
              <w:rPr>
                <w:rFonts w:ascii="Calibri" w:hAnsi="Calibri" w:cs="Calibri"/>
              </w:rPr>
            </w:pPr>
            <w:r w:rsidRPr="00B149C1">
              <w:rPr>
                <w:rFonts w:ascii="Calibri" w:hAnsi="Calibri" w:cs="Calibri"/>
              </w:rPr>
              <w:t>View Details / Export</w:t>
            </w:r>
          </w:p>
        </w:tc>
      </w:tr>
    </w:tbl>
    <w:p w14:paraId="6ADCA0F2" w14:textId="77777777" w:rsidR="00C80654" w:rsidRDefault="00C80654" w:rsidP="00BD07A3">
      <w:pPr>
        <w:rPr>
          <w:rFonts w:ascii="Calibri" w:hAnsi="Calibri" w:cs="Calibri"/>
        </w:rPr>
      </w:pPr>
    </w:p>
    <w:p w14:paraId="1138A5A4" w14:textId="77777777" w:rsidR="00031490" w:rsidRPr="00B149C1" w:rsidRDefault="00031490" w:rsidP="00BD07A3">
      <w:pPr>
        <w:rPr>
          <w:rFonts w:ascii="Calibri" w:hAnsi="Calibri" w:cs="Calibri"/>
        </w:rPr>
      </w:pPr>
      <w:r w:rsidRPr="00B149C1">
        <w:rPr>
          <w:rFonts w:ascii="Calibri" w:hAnsi="Calibri" w:cs="Calibri"/>
        </w:rPr>
        <w:t>User clicks:</w:t>
      </w:r>
    </w:p>
    <w:p w14:paraId="45373D4D" w14:textId="77777777" w:rsidR="00031490" w:rsidRPr="00B149C1" w:rsidRDefault="00031490" w:rsidP="00BD07A3">
      <w:pPr>
        <w:rPr>
          <w:rFonts w:ascii="Calibri" w:hAnsi="Calibri" w:cs="Calibri"/>
        </w:rPr>
      </w:pPr>
    </w:p>
    <w:p w14:paraId="733779B4" w14:textId="77777777" w:rsidR="00031490" w:rsidRPr="00B149C1" w:rsidRDefault="00031490" w:rsidP="00BD07A3">
      <w:pPr>
        <w:rPr>
          <w:rFonts w:ascii="Calibri" w:hAnsi="Calibri" w:cs="Calibri"/>
        </w:rPr>
      </w:pPr>
      <w:r w:rsidRPr="00B149C1">
        <w:rPr>
          <w:rFonts w:ascii="Calibri" w:hAnsi="Calibri" w:cs="Calibri"/>
        </w:rPr>
        <w:t>A. View Details</w:t>
      </w:r>
    </w:p>
    <w:p w14:paraId="3244DA37" w14:textId="77777777" w:rsidR="00031490" w:rsidRPr="00B149C1" w:rsidRDefault="00031490" w:rsidP="00BD07A3">
      <w:pPr>
        <w:rPr>
          <w:rFonts w:ascii="Calibri" w:hAnsi="Calibri" w:cs="Calibri"/>
        </w:rPr>
      </w:pPr>
    </w:p>
    <w:p w14:paraId="16743225" w14:textId="77777777" w:rsidR="00031490" w:rsidRPr="00B149C1" w:rsidRDefault="00031490" w:rsidP="004B3FFC">
      <w:pPr>
        <w:pStyle w:val="ListParagraph"/>
        <w:numPr>
          <w:ilvl w:val="0"/>
          <w:numId w:val="325"/>
        </w:numPr>
        <w:rPr>
          <w:rFonts w:ascii="Calibri" w:hAnsi="Calibri" w:cs="Calibri"/>
        </w:rPr>
      </w:pPr>
      <w:r w:rsidRPr="00B149C1">
        <w:rPr>
          <w:rFonts w:ascii="Calibri" w:hAnsi="Calibri" w:cs="Calibri"/>
        </w:rPr>
        <w:t>Opens batch detail modal:</w:t>
      </w:r>
    </w:p>
    <w:p w14:paraId="02B477D5" w14:textId="77777777" w:rsidR="00031490" w:rsidRPr="00B149C1" w:rsidRDefault="00031490" w:rsidP="004B3FFC">
      <w:pPr>
        <w:pStyle w:val="ListParagraph"/>
        <w:numPr>
          <w:ilvl w:val="0"/>
          <w:numId w:val="325"/>
        </w:numPr>
        <w:rPr>
          <w:rFonts w:ascii="Calibri" w:hAnsi="Calibri" w:cs="Calibri"/>
        </w:rPr>
      </w:pPr>
      <w:r w:rsidRPr="00B149C1">
        <w:rPr>
          <w:rFonts w:ascii="Calibri" w:hAnsi="Calibri" w:cs="Calibri"/>
        </w:rPr>
        <w:t>Summary cards</w:t>
      </w:r>
    </w:p>
    <w:p w14:paraId="6065D74E" w14:textId="77777777" w:rsidR="00031490" w:rsidRPr="00B149C1" w:rsidRDefault="00031490" w:rsidP="004B3FFC">
      <w:pPr>
        <w:pStyle w:val="ListParagraph"/>
        <w:numPr>
          <w:ilvl w:val="0"/>
          <w:numId w:val="325"/>
        </w:numPr>
        <w:rPr>
          <w:rFonts w:ascii="Calibri" w:hAnsi="Calibri" w:cs="Calibri"/>
        </w:rPr>
      </w:pPr>
      <w:r w:rsidRPr="00B149C1">
        <w:rPr>
          <w:rFonts w:ascii="Calibri" w:hAnsi="Calibri" w:cs="Calibri"/>
        </w:rPr>
        <w:t>Status breakdown for all 8 files</w:t>
      </w:r>
    </w:p>
    <w:p w14:paraId="3E01BCA1" w14:textId="77777777" w:rsidR="00031490" w:rsidRPr="00B149C1" w:rsidRDefault="00031490" w:rsidP="004B3FFC">
      <w:pPr>
        <w:pStyle w:val="ListParagraph"/>
        <w:numPr>
          <w:ilvl w:val="0"/>
          <w:numId w:val="325"/>
        </w:numPr>
        <w:rPr>
          <w:rFonts w:ascii="Calibri" w:hAnsi="Calibri" w:cs="Calibri"/>
        </w:rPr>
      </w:pPr>
      <w:r w:rsidRPr="00B149C1">
        <w:rPr>
          <w:rFonts w:ascii="Calibri" w:hAnsi="Calibri" w:cs="Calibri"/>
        </w:rPr>
        <w:t>Error summaries</w:t>
      </w:r>
    </w:p>
    <w:p w14:paraId="63AE4F8B" w14:textId="77777777" w:rsidR="00031490" w:rsidRPr="00B149C1" w:rsidRDefault="00031490" w:rsidP="004B3FFC">
      <w:pPr>
        <w:pStyle w:val="ListParagraph"/>
        <w:numPr>
          <w:ilvl w:val="0"/>
          <w:numId w:val="325"/>
        </w:numPr>
        <w:rPr>
          <w:rFonts w:ascii="Calibri" w:hAnsi="Calibri" w:cs="Calibri"/>
        </w:rPr>
      </w:pPr>
      <w:r w:rsidRPr="00B149C1">
        <w:rPr>
          <w:rFonts w:ascii="Calibri" w:hAnsi="Calibri" w:cs="Calibri"/>
        </w:rPr>
        <w:t>Retry File buttons (FTP only)</w:t>
      </w:r>
    </w:p>
    <w:p w14:paraId="312E6648" w14:textId="77777777" w:rsidR="00031490" w:rsidRPr="00B149C1" w:rsidRDefault="00031490" w:rsidP="00BD07A3">
      <w:pPr>
        <w:rPr>
          <w:rFonts w:ascii="Calibri" w:hAnsi="Calibri" w:cs="Calibri"/>
        </w:rPr>
      </w:pPr>
    </w:p>
    <w:p w14:paraId="5C16A961" w14:textId="77777777" w:rsidR="00031490" w:rsidRPr="00B149C1" w:rsidRDefault="00031490" w:rsidP="00BD07A3">
      <w:pPr>
        <w:rPr>
          <w:rFonts w:ascii="Calibri" w:hAnsi="Calibri" w:cs="Calibri"/>
        </w:rPr>
      </w:pPr>
      <w:r w:rsidRPr="00B149C1">
        <w:rPr>
          <w:rFonts w:ascii="Calibri" w:hAnsi="Calibri" w:cs="Calibri"/>
        </w:rPr>
        <w:t>B. Export Batch Logs</w:t>
      </w:r>
    </w:p>
    <w:p w14:paraId="6C6CC42E" w14:textId="77777777" w:rsidR="00031490" w:rsidRPr="00B149C1" w:rsidRDefault="00031490" w:rsidP="00BD07A3">
      <w:pPr>
        <w:rPr>
          <w:rFonts w:ascii="Calibri" w:hAnsi="Calibri" w:cs="Calibri"/>
        </w:rPr>
      </w:pPr>
    </w:p>
    <w:p w14:paraId="23AEFFAA" w14:textId="77777777" w:rsidR="00031490" w:rsidRPr="00B149C1" w:rsidRDefault="00031490" w:rsidP="00BD07A3">
      <w:pPr>
        <w:rPr>
          <w:rFonts w:ascii="Calibri" w:hAnsi="Calibri" w:cs="Calibri"/>
        </w:rPr>
      </w:pPr>
      <w:r w:rsidRPr="00B149C1">
        <w:rPr>
          <w:rFonts w:ascii="Calibri" w:hAnsi="Calibri" w:cs="Calibri"/>
        </w:rPr>
        <w:t>Exports full dataset across all 8 files.</w:t>
      </w:r>
    </w:p>
    <w:p w14:paraId="0B92E644" w14:textId="2D175941" w:rsidR="00031490" w:rsidRPr="00B149C1" w:rsidRDefault="00031490" w:rsidP="00031490">
      <w:pPr>
        <w:rPr>
          <w:rStyle w:val="s1"/>
          <w:rFonts w:ascii="Calibri" w:eastAsiaTheme="majorEastAsia" w:hAnsi="Calibri" w:cs="Calibri"/>
        </w:rPr>
      </w:pPr>
    </w:p>
    <w:p w14:paraId="7D77F3D6" w14:textId="717CD6BB" w:rsidR="00031490" w:rsidRPr="00B149C1" w:rsidRDefault="00031490" w:rsidP="00BD07A3">
      <w:pPr>
        <w:rPr>
          <w:rFonts w:ascii="Calibri" w:hAnsi="Calibri" w:cs="Calibri"/>
        </w:rPr>
      </w:pPr>
      <w:r w:rsidRPr="00B149C1">
        <w:rPr>
          <w:rFonts w:ascii="Calibri" w:hAnsi="Calibri" w:cs="Calibri"/>
        </w:rPr>
        <w:t>Step 5 — Retry File Sync (FTP Only)</w:t>
      </w:r>
    </w:p>
    <w:p w14:paraId="7DD24862" w14:textId="77777777" w:rsidR="00031490" w:rsidRPr="00B149C1" w:rsidRDefault="00031490" w:rsidP="00BD07A3">
      <w:pPr>
        <w:rPr>
          <w:rFonts w:ascii="Calibri" w:hAnsi="Calibri" w:cs="Calibri"/>
        </w:rPr>
      </w:pPr>
    </w:p>
    <w:p w14:paraId="072FCA2C" w14:textId="77777777" w:rsidR="00031490" w:rsidRPr="00B149C1" w:rsidRDefault="00031490" w:rsidP="00BD07A3">
      <w:pPr>
        <w:rPr>
          <w:rFonts w:ascii="Calibri" w:hAnsi="Calibri" w:cs="Calibri"/>
        </w:rPr>
      </w:pPr>
      <w:r w:rsidRPr="00B149C1">
        <w:rPr>
          <w:rFonts w:ascii="Calibri" w:hAnsi="Calibri" w:cs="Calibri"/>
        </w:rPr>
        <w:t>Triggered from:</w:t>
      </w:r>
    </w:p>
    <w:p w14:paraId="4F6BA31F" w14:textId="77777777" w:rsidR="00031490" w:rsidRPr="00B149C1" w:rsidRDefault="00031490" w:rsidP="00BD07A3">
      <w:pPr>
        <w:rPr>
          <w:rFonts w:ascii="Calibri" w:hAnsi="Calibri" w:cs="Calibri"/>
        </w:rPr>
      </w:pPr>
      <w:r w:rsidRPr="00B149C1">
        <w:rPr>
          <w:rFonts w:ascii="Calibri" w:hAnsi="Calibri" w:cs="Calibri"/>
        </w:rPr>
        <w:t>Recent Sync Errors</w:t>
      </w:r>
    </w:p>
    <w:p w14:paraId="6F5DAB62" w14:textId="77777777" w:rsidR="00031490" w:rsidRPr="00B149C1" w:rsidRDefault="00031490" w:rsidP="00BD07A3">
      <w:pPr>
        <w:rPr>
          <w:rFonts w:ascii="Calibri" w:hAnsi="Calibri" w:cs="Calibri"/>
        </w:rPr>
      </w:pPr>
      <w:r w:rsidRPr="00B149C1">
        <w:rPr>
          <w:rFonts w:ascii="Calibri" w:hAnsi="Calibri" w:cs="Calibri"/>
        </w:rPr>
        <w:t>Batch Details modal</w:t>
      </w:r>
    </w:p>
    <w:p w14:paraId="7784C79C" w14:textId="77777777" w:rsidR="00031490" w:rsidRPr="00B149C1" w:rsidRDefault="00031490" w:rsidP="00BD07A3">
      <w:pPr>
        <w:rPr>
          <w:rFonts w:ascii="Calibri" w:hAnsi="Calibri" w:cs="Calibri"/>
        </w:rPr>
      </w:pPr>
    </w:p>
    <w:p w14:paraId="3BEA9300" w14:textId="77777777" w:rsidR="00031490" w:rsidRPr="00B149C1" w:rsidRDefault="00031490" w:rsidP="00BD07A3">
      <w:pPr>
        <w:rPr>
          <w:rFonts w:ascii="Calibri" w:hAnsi="Calibri" w:cs="Calibri"/>
        </w:rPr>
      </w:pPr>
      <w:r w:rsidRPr="00B149C1">
        <w:rPr>
          <w:rFonts w:ascii="Calibri" w:hAnsi="Calibri" w:cs="Calibri"/>
        </w:rPr>
        <w:t>Flow:</w:t>
      </w:r>
    </w:p>
    <w:p w14:paraId="31162D0F" w14:textId="77777777" w:rsidR="00031490" w:rsidRPr="00B149C1" w:rsidRDefault="00031490" w:rsidP="00BD07A3">
      <w:pPr>
        <w:rPr>
          <w:rFonts w:ascii="Calibri" w:hAnsi="Calibri" w:cs="Calibri"/>
        </w:rPr>
      </w:pPr>
      <w:r w:rsidRPr="00B149C1">
        <w:rPr>
          <w:rStyle w:val="s1"/>
          <w:rFonts w:ascii="Calibri" w:eastAsiaTheme="majorEastAsia" w:hAnsi="Calibri" w:cs="Calibri"/>
        </w:rPr>
        <w:t xml:space="preserve">User clicks </w:t>
      </w:r>
      <w:r w:rsidRPr="00C80654">
        <w:rPr>
          <w:rFonts w:ascii="Calibri" w:hAnsi="Calibri" w:cs="Calibri"/>
        </w:rPr>
        <w:t>Retry File Sync</w:t>
      </w:r>
      <w:r w:rsidRPr="00B149C1">
        <w:rPr>
          <w:rStyle w:val="s1"/>
          <w:rFonts w:ascii="Calibri" w:eastAsiaTheme="majorEastAsia" w:hAnsi="Calibri" w:cs="Calibri"/>
        </w:rPr>
        <w:t>.</w:t>
      </w:r>
    </w:p>
    <w:p w14:paraId="3ACB6BEC" w14:textId="77777777" w:rsidR="00031490" w:rsidRPr="00B149C1" w:rsidRDefault="00031490" w:rsidP="00BD07A3">
      <w:pPr>
        <w:rPr>
          <w:rFonts w:ascii="Calibri" w:hAnsi="Calibri" w:cs="Calibri"/>
        </w:rPr>
      </w:pPr>
      <w:r w:rsidRPr="00B149C1">
        <w:rPr>
          <w:rFonts w:ascii="Calibri" w:hAnsi="Calibri" w:cs="Calibri"/>
        </w:rPr>
        <w:t>System confirms:</w:t>
      </w:r>
    </w:p>
    <w:p w14:paraId="28F7FD8D" w14:textId="77777777" w:rsidR="00031490" w:rsidRPr="00BD07A3" w:rsidRDefault="00031490" w:rsidP="00BD07A3">
      <w:pPr>
        <w:rPr>
          <w:rFonts w:ascii="Calibri" w:hAnsi="Calibri" w:cs="Calibri"/>
          <w:color w:val="0E0E0E"/>
        </w:rPr>
      </w:pPr>
      <w:r w:rsidRPr="00BD07A3">
        <w:rPr>
          <w:rFonts w:ascii="Calibri" w:hAnsi="Calibri" w:cs="Calibri"/>
          <w:color w:val="0E0E0E"/>
        </w:rPr>
        <w:t>“Retrying will reprocess the previously downloaded file. Continue?”</w:t>
      </w:r>
    </w:p>
    <w:p w14:paraId="4CC6C245" w14:textId="77777777" w:rsidR="00031490" w:rsidRPr="00B149C1" w:rsidRDefault="00031490" w:rsidP="00BD07A3">
      <w:pPr>
        <w:rPr>
          <w:rFonts w:ascii="Calibri" w:hAnsi="Calibri" w:cs="Calibri"/>
        </w:rPr>
      </w:pPr>
      <w:r w:rsidRPr="00B149C1">
        <w:rPr>
          <w:rFonts w:ascii="Calibri" w:hAnsi="Calibri" w:cs="Calibri"/>
        </w:rPr>
        <w:t>System reprocesses only that file.</w:t>
      </w:r>
    </w:p>
    <w:p w14:paraId="0017A5D1" w14:textId="77777777" w:rsidR="00031490" w:rsidRPr="00B149C1" w:rsidRDefault="00031490" w:rsidP="00BD07A3">
      <w:pPr>
        <w:rPr>
          <w:rFonts w:ascii="Calibri" w:hAnsi="Calibri" w:cs="Calibri"/>
        </w:rPr>
      </w:pPr>
      <w:r w:rsidRPr="00B149C1">
        <w:rPr>
          <w:rFonts w:ascii="Calibri" w:hAnsi="Calibri" w:cs="Calibri"/>
        </w:rPr>
        <w:t>Updates results in:</w:t>
      </w:r>
    </w:p>
    <w:p w14:paraId="2640E0C0" w14:textId="77777777" w:rsidR="00031490" w:rsidRPr="00B149C1" w:rsidRDefault="00031490" w:rsidP="004B3FFC">
      <w:pPr>
        <w:pStyle w:val="ListParagraph"/>
        <w:numPr>
          <w:ilvl w:val="0"/>
          <w:numId w:val="326"/>
        </w:numPr>
        <w:rPr>
          <w:rFonts w:ascii="Calibri" w:hAnsi="Calibri" w:cs="Calibri"/>
        </w:rPr>
      </w:pPr>
      <w:r w:rsidRPr="00B149C1">
        <w:rPr>
          <w:rFonts w:ascii="Calibri" w:hAnsi="Calibri" w:cs="Calibri"/>
        </w:rPr>
        <w:t>Recent Sync Errors</w:t>
      </w:r>
    </w:p>
    <w:p w14:paraId="21FAE478" w14:textId="77777777" w:rsidR="00031490" w:rsidRPr="00B149C1" w:rsidRDefault="00031490" w:rsidP="004B3FFC">
      <w:pPr>
        <w:pStyle w:val="ListParagraph"/>
        <w:numPr>
          <w:ilvl w:val="0"/>
          <w:numId w:val="326"/>
        </w:numPr>
        <w:rPr>
          <w:rFonts w:ascii="Calibri" w:hAnsi="Calibri" w:cs="Calibri"/>
        </w:rPr>
      </w:pPr>
      <w:r w:rsidRPr="00B149C1">
        <w:rPr>
          <w:rFonts w:ascii="Calibri" w:hAnsi="Calibri" w:cs="Calibri"/>
        </w:rPr>
        <w:t>Batch Logs</w:t>
      </w:r>
    </w:p>
    <w:p w14:paraId="311B91FB" w14:textId="77777777" w:rsidR="00031490" w:rsidRPr="00B149C1" w:rsidRDefault="00031490" w:rsidP="004B3FFC">
      <w:pPr>
        <w:pStyle w:val="ListParagraph"/>
        <w:numPr>
          <w:ilvl w:val="0"/>
          <w:numId w:val="326"/>
        </w:numPr>
        <w:rPr>
          <w:rFonts w:ascii="Calibri" w:hAnsi="Calibri" w:cs="Calibri"/>
        </w:rPr>
      </w:pPr>
      <w:r w:rsidRPr="00B149C1">
        <w:rPr>
          <w:rFonts w:ascii="Calibri" w:hAnsi="Calibri" w:cs="Calibri"/>
        </w:rPr>
        <w:t>Notifications</w:t>
      </w:r>
    </w:p>
    <w:p w14:paraId="09BC217B" w14:textId="77777777" w:rsidR="00031490" w:rsidRPr="00B149C1" w:rsidRDefault="00031490" w:rsidP="004B3FFC">
      <w:pPr>
        <w:pStyle w:val="ListParagraph"/>
        <w:numPr>
          <w:ilvl w:val="0"/>
          <w:numId w:val="326"/>
        </w:numPr>
        <w:rPr>
          <w:rFonts w:ascii="Calibri" w:hAnsi="Calibri" w:cs="Calibri"/>
        </w:rPr>
      </w:pPr>
      <w:r w:rsidRPr="00B149C1">
        <w:rPr>
          <w:rFonts w:ascii="Calibri" w:hAnsi="Calibri" w:cs="Calibri"/>
        </w:rPr>
        <w:t>Dashboard Alerts</w:t>
      </w:r>
    </w:p>
    <w:p w14:paraId="115D1040" w14:textId="77777777" w:rsidR="00031490" w:rsidRPr="00B149C1" w:rsidRDefault="00031490" w:rsidP="00BD07A3">
      <w:pPr>
        <w:rPr>
          <w:rFonts w:ascii="Calibri" w:hAnsi="Calibri" w:cs="Calibri"/>
        </w:rPr>
      </w:pPr>
    </w:p>
    <w:p w14:paraId="3A45334E" w14:textId="77777777" w:rsidR="00031490" w:rsidRPr="00B149C1" w:rsidRDefault="00031490" w:rsidP="00BD07A3">
      <w:pPr>
        <w:rPr>
          <w:rFonts w:ascii="Calibri" w:hAnsi="Calibri" w:cs="Calibri"/>
        </w:rPr>
      </w:pPr>
      <w:r w:rsidRPr="00B149C1">
        <w:rPr>
          <w:rFonts w:ascii="Calibri" w:hAnsi="Calibri" w:cs="Calibri"/>
        </w:rPr>
        <w:t>Manual CSV files cannot be retried.</w:t>
      </w:r>
    </w:p>
    <w:p w14:paraId="0BCDF8D4" w14:textId="73C7D778" w:rsidR="00031490" w:rsidRPr="00B149C1" w:rsidRDefault="00031490" w:rsidP="00031490">
      <w:pPr>
        <w:rPr>
          <w:rStyle w:val="s1"/>
          <w:rFonts w:ascii="Calibri" w:eastAsiaTheme="majorEastAsia" w:hAnsi="Calibri" w:cs="Calibri"/>
        </w:rPr>
      </w:pPr>
    </w:p>
    <w:p w14:paraId="6F7CD3BD" w14:textId="6DBB7314" w:rsidR="00031490" w:rsidRPr="00B149C1" w:rsidRDefault="00031490" w:rsidP="00BD07A3">
      <w:pPr>
        <w:rPr>
          <w:rFonts w:ascii="Calibri" w:hAnsi="Calibri" w:cs="Calibri"/>
        </w:rPr>
      </w:pPr>
      <w:r w:rsidRPr="00B149C1">
        <w:rPr>
          <w:rFonts w:ascii="Calibri" w:hAnsi="Calibri" w:cs="Calibri"/>
        </w:rPr>
        <w:t>Step 6 — Deep Linking (Notifications → Data Integrations)</w:t>
      </w:r>
    </w:p>
    <w:p w14:paraId="22D3E795" w14:textId="77777777" w:rsidR="00031490" w:rsidRPr="00B149C1" w:rsidRDefault="00031490" w:rsidP="00BD07A3">
      <w:pPr>
        <w:rPr>
          <w:rFonts w:ascii="Calibri" w:hAnsi="Calibri" w:cs="Calibri"/>
        </w:rPr>
      </w:pPr>
    </w:p>
    <w:p w14:paraId="36680497" w14:textId="77777777" w:rsidR="00031490" w:rsidRPr="00B149C1" w:rsidRDefault="00031490" w:rsidP="00BD07A3">
      <w:pPr>
        <w:rPr>
          <w:rFonts w:ascii="Calibri" w:hAnsi="Calibri" w:cs="Calibri"/>
        </w:rPr>
      </w:pPr>
      <w:r w:rsidRPr="00B149C1">
        <w:rPr>
          <w:rFonts w:ascii="Calibri" w:hAnsi="Calibri" w:cs="Calibri"/>
        </w:rPr>
        <w:t>Example:</w:t>
      </w:r>
    </w:p>
    <w:p w14:paraId="4F84D6F1" w14:textId="77777777" w:rsidR="00031490" w:rsidRPr="00B149C1" w:rsidRDefault="00031490" w:rsidP="00BD07A3">
      <w:pPr>
        <w:rPr>
          <w:rFonts w:ascii="Calibri" w:hAnsi="Calibri" w:cs="Calibri"/>
        </w:rPr>
      </w:pPr>
    </w:p>
    <w:p w14:paraId="3636BD55" w14:textId="77777777" w:rsidR="00031490" w:rsidRPr="00B149C1" w:rsidRDefault="00031490" w:rsidP="00BD07A3">
      <w:pPr>
        <w:rPr>
          <w:rFonts w:ascii="Calibri" w:hAnsi="Calibri" w:cs="Calibri"/>
        </w:rPr>
      </w:pPr>
      <w:r w:rsidRPr="00B149C1">
        <w:rPr>
          <w:rFonts w:ascii="Calibri" w:hAnsi="Calibri" w:cs="Calibri"/>
        </w:rPr>
        <w:t>Notification:</w:t>
      </w:r>
    </w:p>
    <w:p w14:paraId="6D0A414A" w14:textId="77777777" w:rsidR="00031490" w:rsidRPr="00B149C1" w:rsidRDefault="00031490" w:rsidP="00BD07A3">
      <w:pPr>
        <w:rPr>
          <w:rFonts w:ascii="Calibri" w:hAnsi="Calibri" w:cs="Calibri"/>
        </w:rPr>
      </w:pPr>
    </w:p>
    <w:p w14:paraId="3D77A4CD" w14:textId="77777777" w:rsidR="00031490" w:rsidRPr="00BD07A3" w:rsidRDefault="00031490" w:rsidP="00031490">
      <w:pPr>
        <w:rPr>
          <w:rFonts w:ascii="Calibri" w:hAnsi="Calibri" w:cs="Calibri"/>
          <w:color w:val="0E0E0E"/>
        </w:rPr>
      </w:pPr>
      <w:r w:rsidRPr="00BD07A3">
        <w:rPr>
          <w:rFonts w:ascii="Calibri" w:hAnsi="Calibri" w:cs="Calibri"/>
          <w:color w:val="0E0E0E"/>
        </w:rPr>
        <w:t>“student_information.csv failed due to missing school_id.”</w:t>
      </w:r>
    </w:p>
    <w:p w14:paraId="31FA1C1F" w14:textId="77777777" w:rsidR="00031490" w:rsidRPr="00B149C1" w:rsidRDefault="00031490" w:rsidP="00BD07A3">
      <w:pPr>
        <w:rPr>
          <w:rFonts w:ascii="Calibri" w:hAnsi="Calibri" w:cs="Calibri"/>
        </w:rPr>
      </w:pPr>
    </w:p>
    <w:p w14:paraId="6315AE52" w14:textId="77777777" w:rsidR="00031490" w:rsidRPr="00B149C1" w:rsidRDefault="00031490" w:rsidP="00BD07A3">
      <w:pPr>
        <w:rPr>
          <w:rFonts w:ascii="Calibri" w:hAnsi="Calibri" w:cs="Calibri"/>
        </w:rPr>
      </w:pPr>
      <w:r w:rsidRPr="00B149C1">
        <w:rPr>
          <w:rFonts w:ascii="Calibri" w:hAnsi="Calibri" w:cs="Calibri"/>
        </w:rPr>
        <w:t xml:space="preserve">When clicking </w:t>
      </w:r>
      <w:r w:rsidRPr="00C80654">
        <w:rPr>
          <w:rStyle w:val="s2"/>
          <w:rFonts w:ascii="Calibri" w:eastAsiaTheme="majorEastAsia" w:hAnsi="Calibri" w:cs="Calibri"/>
        </w:rPr>
        <w:t>Open Source</w:t>
      </w:r>
      <w:r w:rsidRPr="00B149C1">
        <w:rPr>
          <w:rFonts w:ascii="Calibri" w:hAnsi="Calibri" w:cs="Calibri"/>
        </w:rPr>
        <w:t>, system performs:</w:t>
      </w:r>
    </w:p>
    <w:p w14:paraId="51CD708E" w14:textId="77777777" w:rsidR="00031490" w:rsidRPr="00B149C1" w:rsidRDefault="00031490" w:rsidP="00BD07A3">
      <w:pPr>
        <w:rPr>
          <w:rFonts w:ascii="Calibri" w:hAnsi="Calibri" w:cs="Calibri"/>
        </w:rPr>
      </w:pPr>
      <w:r w:rsidRPr="00B149C1">
        <w:rPr>
          <w:rStyle w:val="s1"/>
          <w:rFonts w:ascii="Calibri" w:eastAsiaTheme="majorEastAsia" w:hAnsi="Calibri" w:cs="Calibri"/>
        </w:rPr>
        <w:t xml:space="preserve">Navigate to </w:t>
      </w:r>
      <w:r w:rsidRPr="00C80654">
        <w:rPr>
          <w:rFonts w:ascii="Calibri" w:hAnsi="Calibri" w:cs="Calibri"/>
        </w:rPr>
        <w:t>Data Integrations</w:t>
      </w:r>
    </w:p>
    <w:p w14:paraId="5163DF96" w14:textId="77777777" w:rsidR="00031490" w:rsidRPr="00B149C1" w:rsidRDefault="00031490" w:rsidP="00BD07A3">
      <w:pPr>
        <w:rPr>
          <w:rFonts w:ascii="Calibri" w:hAnsi="Calibri" w:cs="Calibri"/>
        </w:rPr>
      </w:pPr>
      <w:r w:rsidRPr="00B149C1">
        <w:rPr>
          <w:rFonts w:ascii="Calibri" w:hAnsi="Calibri" w:cs="Calibri"/>
        </w:rPr>
        <w:t>Auto-open the correct batch</w:t>
      </w:r>
    </w:p>
    <w:p w14:paraId="7F855BD3" w14:textId="77777777" w:rsidR="00031490" w:rsidRPr="00B149C1" w:rsidRDefault="00031490" w:rsidP="00BD07A3">
      <w:pPr>
        <w:rPr>
          <w:rFonts w:ascii="Calibri" w:hAnsi="Calibri" w:cs="Calibri"/>
        </w:rPr>
      </w:pPr>
      <w:r w:rsidRPr="00B149C1">
        <w:rPr>
          <w:rFonts w:ascii="Calibri" w:hAnsi="Calibri" w:cs="Calibri"/>
        </w:rPr>
        <w:t>Highlight the file</w:t>
      </w:r>
    </w:p>
    <w:p w14:paraId="10EBB10E" w14:textId="756F0CC5" w:rsidR="00031490" w:rsidRPr="00B149C1" w:rsidRDefault="00031490" w:rsidP="00BD07A3">
      <w:pPr>
        <w:rPr>
          <w:rFonts w:ascii="Calibri" w:hAnsi="Calibri" w:cs="Calibri"/>
        </w:rPr>
      </w:pPr>
      <w:r w:rsidRPr="00B149C1">
        <w:rPr>
          <w:rFonts w:ascii="Calibri" w:hAnsi="Calibri" w:cs="Calibri"/>
        </w:rPr>
        <w:t>Auto-open file error modal</w:t>
      </w:r>
    </w:p>
    <w:p w14:paraId="3CF4246D" w14:textId="77777777" w:rsidR="00031490" w:rsidRPr="006F6A7E" w:rsidRDefault="00031490" w:rsidP="00BD07A3">
      <w:pPr>
        <w:rPr>
          <w:rFonts w:ascii="Calibri" w:hAnsi="Calibri" w:cs="Calibri"/>
        </w:rPr>
      </w:pPr>
      <w:r w:rsidRPr="00B149C1">
        <w:rPr>
          <w:rFonts w:ascii="Calibri" w:hAnsi="Calibri" w:cs="Calibri"/>
        </w:rPr>
        <w:t>This eliminates manual searching in batch logs.</w:t>
      </w:r>
    </w:p>
    <w:p w14:paraId="7D26483B" w14:textId="54A21406" w:rsidR="00031490" w:rsidRPr="00B149C1" w:rsidRDefault="00031490" w:rsidP="00031490">
      <w:pPr>
        <w:rPr>
          <w:rStyle w:val="s1"/>
          <w:rFonts w:ascii="Calibri" w:eastAsiaTheme="majorEastAsia" w:hAnsi="Calibri" w:cs="Calibri"/>
        </w:rPr>
      </w:pPr>
    </w:p>
    <w:p w14:paraId="6AD3A8D0" w14:textId="19FA4C6C" w:rsidR="00031490" w:rsidRPr="00BD07A3" w:rsidRDefault="00031490" w:rsidP="00F34612">
      <w:pPr>
        <w:spacing w:before="100" w:beforeAutospacing="1" w:after="100" w:afterAutospacing="1"/>
        <w:outlineLvl w:val="2"/>
        <w:rPr>
          <w:rFonts w:ascii="Calibri" w:hAnsi="Calibri" w:cs="Calibri"/>
          <w:b/>
          <w:sz w:val="27"/>
          <w:szCs w:val="27"/>
        </w:rPr>
      </w:pPr>
      <w:r w:rsidRPr="00BD07A3">
        <w:rPr>
          <w:rFonts w:ascii="Calibri" w:hAnsi="Calibri" w:cs="Calibri"/>
          <w:b/>
          <w:sz w:val="27"/>
          <w:szCs w:val="27"/>
        </w:rPr>
        <w:t>Negative Flows</w:t>
      </w:r>
    </w:p>
    <w:tbl>
      <w:tblPr>
        <w:tblStyle w:val="TableGrid"/>
        <w:tblW w:w="0" w:type="auto"/>
        <w:tblLook w:val="04A0" w:firstRow="1" w:lastRow="0" w:firstColumn="1" w:lastColumn="0" w:noHBand="0" w:noVBand="1"/>
      </w:tblPr>
      <w:tblGrid>
        <w:gridCol w:w="3942"/>
        <w:gridCol w:w="4452"/>
      </w:tblGrid>
      <w:tr w:rsidR="00031490" w:rsidRPr="00C65D82" w14:paraId="32FF5DB5" w14:textId="77777777" w:rsidTr="00C80654">
        <w:tc>
          <w:tcPr>
            <w:tcW w:w="0" w:type="auto"/>
            <w:hideMark/>
          </w:tcPr>
          <w:p w14:paraId="550019C4" w14:textId="77777777" w:rsidR="00031490" w:rsidRPr="00B149C1" w:rsidRDefault="00031490">
            <w:pPr>
              <w:pStyle w:val="p1"/>
              <w:jc w:val="center"/>
              <w:rPr>
                <w:rFonts w:ascii="Calibri" w:hAnsi="Calibri" w:cs="Calibri"/>
                <w:b/>
              </w:rPr>
            </w:pPr>
            <w:r w:rsidRPr="00B149C1">
              <w:rPr>
                <w:rFonts w:ascii="Calibri" w:hAnsi="Calibri" w:cs="Calibri"/>
                <w:b/>
              </w:rPr>
              <w:t>Scenario</w:t>
            </w:r>
          </w:p>
        </w:tc>
        <w:tc>
          <w:tcPr>
            <w:tcW w:w="0" w:type="auto"/>
            <w:hideMark/>
          </w:tcPr>
          <w:p w14:paraId="7FE944BF" w14:textId="77777777" w:rsidR="00031490" w:rsidRPr="00B149C1" w:rsidRDefault="00031490">
            <w:pPr>
              <w:pStyle w:val="p1"/>
              <w:jc w:val="center"/>
              <w:rPr>
                <w:rFonts w:ascii="Calibri" w:hAnsi="Calibri" w:cs="Calibri"/>
                <w:b/>
              </w:rPr>
            </w:pPr>
            <w:r w:rsidRPr="00B149C1">
              <w:rPr>
                <w:rFonts w:ascii="Calibri" w:hAnsi="Calibri" w:cs="Calibri"/>
                <w:b/>
              </w:rPr>
              <w:t>System Response</w:t>
            </w:r>
          </w:p>
        </w:tc>
      </w:tr>
      <w:tr w:rsidR="00031490" w:rsidRPr="00C65D82" w14:paraId="052B20ED" w14:textId="77777777" w:rsidTr="00C80654">
        <w:tc>
          <w:tcPr>
            <w:tcW w:w="0" w:type="auto"/>
            <w:hideMark/>
          </w:tcPr>
          <w:p w14:paraId="09BAA812" w14:textId="77777777" w:rsidR="00031490" w:rsidRPr="00B149C1" w:rsidRDefault="00031490">
            <w:pPr>
              <w:pStyle w:val="p1"/>
              <w:rPr>
                <w:rFonts w:ascii="Calibri" w:hAnsi="Calibri" w:cs="Calibri"/>
              </w:rPr>
            </w:pPr>
            <w:r w:rsidRPr="00B149C1">
              <w:rPr>
                <w:rFonts w:ascii="Calibri" w:hAnsi="Calibri" w:cs="Calibri"/>
              </w:rPr>
              <w:t>File not found in FTP</w:t>
            </w:r>
          </w:p>
        </w:tc>
        <w:tc>
          <w:tcPr>
            <w:tcW w:w="0" w:type="auto"/>
            <w:hideMark/>
          </w:tcPr>
          <w:p w14:paraId="58CE80AC" w14:textId="77777777" w:rsidR="00031490" w:rsidRPr="00B149C1" w:rsidRDefault="00031490">
            <w:pPr>
              <w:pStyle w:val="p1"/>
              <w:rPr>
                <w:rFonts w:ascii="Calibri" w:hAnsi="Calibri" w:cs="Calibri"/>
              </w:rPr>
            </w:pPr>
            <w:r w:rsidRPr="00B149C1">
              <w:rPr>
                <w:rFonts w:ascii="Calibri" w:hAnsi="Calibri" w:cs="Calibri"/>
              </w:rPr>
              <w:t>Status = Missing. Error explains missing file.</w:t>
            </w:r>
          </w:p>
        </w:tc>
      </w:tr>
      <w:tr w:rsidR="00031490" w:rsidRPr="00C65D82" w14:paraId="441136D8" w14:textId="77777777" w:rsidTr="00C80654">
        <w:tc>
          <w:tcPr>
            <w:tcW w:w="0" w:type="auto"/>
            <w:hideMark/>
          </w:tcPr>
          <w:p w14:paraId="629AE0CA" w14:textId="77777777" w:rsidR="00031490" w:rsidRPr="00B149C1" w:rsidRDefault="00031490">
            <w:pPr>
              <w:pStyle w:val="p1"/>
              <w:rPr>
                <w:rFonts w:ascii="Calibri" w:hAnsi="Calibri" w:cs="Calibri"/>
              </w:rPr>
            </w:pPr>
            <w:r w:rsidRPr="00B149C1">
              <w:rPr>
                <w:rFonts w:ascii="Calibri" w:hAnsi="Calibri" w:cs="Calibri"/>
              </w:rPr>
              <w:t>Retry File clicked for manual upload</w:t>
            </w:r>
          </w:p>
        </w:tc>
        <w:tc>
          <w:tcPr>
            <w:tcW w:w="0" w:type="auto"/>
            <w:hideMark/>
          </w:tcPr>
          <w:p w14:paraId="6AAE842A" w14:textId="77777777" w:rsidR="00031490" w:rsidRPr="00B149C1" w:rsidRDefault="00031490">
            <w:pPr>
              <w:pStyle w:val="p1"/>
              <w:rPr>
                <w:rFonts w:ascii="Calibri" w:hAnsi="Calibri" w:cs="Calibri"/>
              </w:rPr>
            </w:pPr>
            <w:r w:rsidRPr="00B149C1">
              <w:rPr>
                <w:rFonts w:ascii="Calibri" w:hAnsi="Calibri" w:cs="Calibri"/>
              </w:rPr>
              <w:t>Button not shown; no action.</w:t>
            </w:r>
          </w:p>
        </w:tc>
      </w:tr>
      <w:tr w:rsidR="00031490" w:rsidRPr="00C65D82" w14:paraId="7F11A195" w14:textId="77777777" w:rsidTr="00C80654">
        <w:tc>
          <w:tcPr>
            <w:tcW w:w="0" w:type="auto"/>
            <w:hideMark/>
          </w:tcPr>
          <w:p w14:paraId="6371D269" w14:textId="77777777" w:rsidR="00031490" w:rsidRPr="00B149C1" w:rsidRDefault="00031490">
            <w:pPr>
              <w:pStyle w:val="p1"/>
              <w:rPr>
                <w:rFonts w:ascii="Calibri" w:hAnsi="Calibri" w:cs="Calibri"/>
              </w:rPr>
            </w:pPr>
            <w:r w:rsidRPr="00B149C1">
              <w:rPr>
                <w:rFonts w:ascii="Calibri" w:hAnsi="Calibri" w:cs="Calibri"/>
              </w:rPr>
              <w:t>Large error logs &gt; 10k rows</w:t>
            </w:r>
          </w:p>
        </w:tc>
        <w:tc>
          <w:tcPr>
            <w:tcW w:w="0" w:type="auto"/>
            <w:hideMark/>
          </w:tcPr>
          <w:p w14:paraId="20A1ED19" w14:textId="77777777" w:rsidR="00031490" w:rsidRPr="00B149C1" w:rsidRDefault="00031490">
            <w:pPr>
              <w:pStyle w:val="p1"/>
              <w:rPr>
                <w:rFonts w:ascii="Calibri" w:hAnsi="Calibri" w:cs="Calibri"/>
              </w:rPr>
            </w:pPr>
            <w:r w:rsidRPr="00B149C1">
              <w:rPr>
                <w:rFonts w:ascii="Calibri" w:hAnsi="Calibri" w:cs="Calibri"/>
              </w:rPr>
              <w:t>System paginates automatically.</w:t>
            </w:r>
          </w:p>
        </w:tc>
      </w:tr>
      <w:tr w:rsidR="00031490" w:rsidRPr="00C65D82" w14:paraId="0B0DC903" w14:textId="77777777" w:rsidTr="00C80654">
        <w:tc>
          <w:tcPr>
            <w:tcW w:w="0" w:type="auto"/>
            <w:hideMark/>
          </w:tcPr>
          <w:p w14:paraId="6270D899" w14:textId="77777777" w:rsidR="00031490" w:rsidRPr="00B149C1" w:rsidRDefault="00031490">
            <w:pPr>
              <w:pStyle w:val="p1"/>
              <w:rPr>
                <w:rFonts w:ascii="Calibri" w:hAnsi="Calibri" w:cs="Calibri"/>
              </w:rPr>
            </w:pPr>
            <w:r w:rsidRPr="00B149C1">
              <w:rPr>
                <w:rFonts w:ascii="Calibri" w:hAnsi="Calibri" w:cs="Calibri"/>
              </w:rPr>
              <w:t>Batch logs older than retention period</w:t>
            </w:r>
          </w:p>
        </w:tc>
        <w:tc>
          <w:tcPr>
            <w:tcW w:w="0" w:type="auto"/>
            <w:hideMark/>
          </w:tcPr>
          <w:p w14:paraId="1E324F02" w14:textId="77777777" w:rsidR="00031490" w:rsidRPr="00B149C1" w:rsidRDefault="00031490">
            <w:pPr>
              <w:pStyle w:val="p1"/>
              <w:rPr>
                <w:rFonts w:ascii="Calibri" w:hAnsi="Calibri" w:cs="Calibri"/>
              </w:rPr>
            </w:pPr>
            <w:r w:rsidRPr="00B149C1">
              <w:rPr>
                <w:rFonts w:ascii="Calibri" w:hAnsi="Calibri" w:cs="Calibri"/>
              </w:rPr>
              <w:t>“This log has been archived.”</w:t>
            </w:r>
          </w:p>
        </w:tc>
      </w:tr>
      <w:tr w:rsidR="00031490" w:rsidRPr="00C65D82" w14:paraId="250D869F" w14:textId="77777777" w:rsidTr="00C80654">
        <w:tc>
          <w:tcPr>
            <w:tcW w:w="0" w:type="auto"/>
            <w:hideMark/>
          </w:tcPr>
          <w:p w14:paraId="2AE51DEE" w14:textId="77777777" w:rsidR="00031490" w:rsidRPr="00B149C1" w:rsidRDefault="00031490">
            <w:pPr>
              <w:pStyle w:val="p1"/>
              <w:rPr>
                <w:rFonts w:ascii="Calibri" w:hAnsi="Calibri" w:cs="Calibri"/>
              </w:rPr>
            </w:pPr>
            <w:r w:rsidRPr="00B149C1">
              <w:rPr>
                <w:rFonts w:ascii="Calibri" w:hAnsi="Calibri" w:cs="Calibri"/>
              </w:rPr>
              <w:t>User without permission opens logs</w:t>
            </w:r>
          </w:p>
        </w:tc>
        <w:tc>
          <w:tcPr>
            <w:tcW w:w="0" w:type="auto"/>
            <w:hideMark/>
          </w:tcPr>
          <w:p w14:paraId="32BA02E3" w14:textId="77777777" w:rsidR="00031490" w:rsidRPr="00B149C1" w:rsidRDefault="00031490">
            <w:pPr>
              <w:pStyle w:val="p1"/>
              <w:rPr>
                <w:rFonts w:ascii="Calibri" w:hAnsi="Calibri" w:cs="Calibri"/>
              </w:rPr>
            </w:pPr>
            <w:r w:rsidRPr="00B149C1">
              <w:rPr>
                <w:rFonts w:ascii="Calibri" w:hAnsi="Calibri" w:cs="Calibri"/>
              </w:rPr>
              <w:t>403 Access Denied page.</w:t>
            </w:r>
          </w:p>
        </w:tc>
      </w:tr>
    </w:tbl>
    <w:p w14:paraId="12F25888" w14:textId="5D087BD1" w:rsidR="00031490" w:rsidRPr="00B149C1" w:rsidRDefault="00031490" w:rsidP="00031490">
      <w:pPr>
        <w:rPr>
          <w:rStyle w:val="s1"/>
          <w:rFonts w:ascii="Calibri" w:eastAsiaTheme="majorEastAsia" w:hAnsi="Calibri" w:cs="Calibri"/>
        </w:rPr>
      </w:pPr>
    </w:p>
    <w:p w14:paraId="545E3545" w14:textId="5902D7E0" w:rsidR="00031490" w:rsidRPr="00BD07A3" w:rsidRDefault="00031490" w:rsidP="00F34612">
      <w:pPr>
        <w:spacing w:before="100" w:beforeAutospacing="1" w:after="100" w:afterAutospacing="1"/>
        <w:outlineLvl w:val="2"/>
        <w:rPr>
          <w:rFonts w:ascii="Calibri" w:hAnsi="Calibri" w:cs="Calibri"/>
          <w:b/>
          <w:sz w:val="27"/>
          <w:szCs w:val="27"/>
        </w:rPr>
      </w:pPr>
      <w:r w:rsidRPr="00BD07A3">
        <w:rPr>
          <w:rFonts w:ascii="Calibri" w:hAnsi="Calibri" w:cs="Calibri"/>
          <w:b/>
          <w:sz w:val="27"/>
          <w:szCs w:val="27"/>
        </w:rPr>
        <w:t>Post-Conditions</w:t>
      </w:r>
    </w:p>
    <w:p w14:paraId="3D2E7D4C" w14:textId="77777777" w:rsidR="00031490" w:rsidRPr="00B149C1" w:rsidRDefault="00031490" w:rsidP="004B3FFC">
      <w:pPr>
        <w:pStyle w:val="p1"/>
        <w:numPr>
          <w:ilvl w:val="0"/>
          <w:numId w:val="300"/>
        </w:numPr>
        <w:rPr>
          <w:rFonts w:ascii="Calibri" w:hAnsi="Calibri" w:cs="Calibri"/>
        </w:rPr>
      </w:pPr>
      <w:r w:rsidRPr="00B149C1">
        <w:rPr>
          <w:rFonts w:ascii="Calibri" w:hAnsi="Calibri" w:cs="Calibri"/>
        </w:rPr>
        <w:t>All error details are visible and exportable.</w:t>
      </w:r>
    </w:p>
    <w:p w14:paraId="3B898F4C" w14:textId="77777777" w:rsidR="00031490" w:rsidRPr="00B149C1" w:rsidRDefault="00031490" w:rsidP="004B3FFC">
      <w:pPr>
        <w:pStyle w:val="p1"/>
        <w:numPr>
          <w:ilvl w:val="0"/>
          <w:numId w:val="300"/>
        </w:numPr>
        <w:rPr>
          <w:rFonts w:ascii="Calibri" w:hAnsi="Calibri" w:cs="Calibri"/>
        </w:rPr>
      </w:pPr>
      <w:r w:rsidRPr="00B149C1">
        <w:rPr>
          <w:rFonts w:ascii="Calibri" w:hAnsi="Calibri" w:cs="Calibri"/>
        </w:rPr>
        <w:t>User understands exactly which files failed and why.</w:t>
      </w:r>
    </w:p>
    <w:p w14:paraId="274B236A" w14:textId="77777777" w:rsidR="00031490" w:rsidRPr="00B149C1" w:rsidRDefault="00031490" w:rsidP="004B3FFC">
      <w:pPr>
        <w:pStyle w:val="p1"/>
        <w:numPr>
          <w:ilvl w:val="0"/>
          <w:numId w:val="300"/>
        </w:numPr>
        <w:rPr>
          <w:rFonts w:ascii="Calibri" w:hAnsi="Calibri" w:cs="Calibri"/>
        </w:rPr>
      </w:pPr>
      <w:r w:rsidRPr="00B149C1">
        <w:rPr>
          <w:rFonts w:ascii="Calibri" w:hAnsi="Calibri" w:cs="Calibri"/>
        </w:rPr>
        <w:t>File-level retry actions may resolve errors.</w:t>
      </w:r>
    </w:p>
    <w:p w14:paraId="089A53F5" w14:textId="77777777" w:rsidR="00031490" w:rsidRPr="00B149C1" w:rsidRDefault="00031490" w:rsidP="004B3FFC">
      <w:pPr>
        <w:pStyle w:val="p1"/>
        <w:numPr>
          <w:ilvl w:val="0"/>
          <w:numId w:val="300"/>
        </w:numPr>
        <w:rPr>
          <w:rFonts w:ascii="Calibri" w:hAnsi="Calibri" w:cs="Calibri"/>
        </w:rPr>
      </w:pPr>
      <w:r w:rsidRPr="00B149C1">
        <w:rPr>
          <w:rFonts w:ascii="Calibri" w:hAnsi="Calibri" w:cs="Calibri"/>
        </w:rPr>
        <w:t>Alerts clear after successful reprocessing.</w:t>
      </w:r>
    </w:p>
    <w:p w14:paraId="6D698290" w14:textId="3FB6B80B" w:rsidR="00031490" w:rsidRPr="00487034" w:rsidRDefault="00031490" w:rsidP="004B3FFC">
      <w:pPr>
        <w:pStyle w:val="p1"/>
        <w:numPr>
          <w:ilvl w:val="0"/>
          <w:numId w:val="300"/>
        </w:numPr>
        <w:rPr>
          <w:rStyle w:val="s1"/>
          <w:rFonts w:ascii="Calibri" w:hAnsi="Calibri" w:cs="Calibri"/>
        </w:rPr>
      </w:pPr>
      <w:r w:rsidRPr="00B149C1">
        <w:rPr>
          <w:rFonts w:ascii="Calibri" w:hAnsi="Calibri" w:cs="Calibri"/>
        </w:rPr>
        <w:t>Logs are updated across the platform.</w:t>
      </w:r>
    </w:p>
    <w:p w14:paraId="6134C9D2" w14:textId="55F47CBD" w:rsidR="00031490" w:rsidRPr="00BD07A3" w:rsidRDefault="00031490" w:rsidP="00F34612">
      <w:pPr>
        <w:spacing w:before="100" w:beforeAutospacing="1" w:after="100" w:afterAutospacing="1"/>
        <w:outlineLvl w:val="2"/>
        <w:rPr>
          <w:rFonts w:ascii="Calibri" w:hAnsi="Calibri" w:cs="Calibri"/>
          <w:b/>
          <w:sz w:val="27"/>
          <w:szCs w:val="27"/>
        </w:rPr>
      </w:pPr>
      <w:r w:rsidRPr="00BD07A3">
        <w:rPr>
          <w:rFonts w:ascii="Calibri" w:hAnsi="Calibri" w:cs="Calibri"/>
          <w:b/>
          <w:sz w:val="27"/>
          <w:szCs w:val="27"/>
        </w:rPr>
        <w:t>Special Requirements</w:t>
      </w:r>
    </w:p>
    <w:p w14:paraId="412F7879" w14:textId="77777777" w:rsidR="00031490" w:rsidRPr="00B149C1" w:rsidRDefault="00031490" w:rsidP="004B3FFC">
      <w:pPr>
        <w:pStyle w:val="p1"/>
        <w:numPr>
          <w:ilvl w:val="0"/>
          <w:numId w:val="301"/>
        </w:numPr>
        <w:rPr>
          <w:rFonts w:ascii="Calibri" w:hAnsi="Calibri" w:cs="Calibri"/>
        </w:rPr>
      </w:pPr>
      <w:r w:rsidRPr="00B149C1">
        <w:rPr>
          <w:rFonts w:ascii="Calibri" w:hAnsi="Calibri" w:cs="Calibri"/>
        </w:rPr>
        <w:t>Must support 8-file architecture.</w:t>
      </w:r>
    </w:p>
    <w:p w14:paraId="552D851C" w14:textId="77777777" w:rsidR="00031490" w:rsidRPr="00B149C1" w:rsidRDefault="00031490" w:rsidP="004B3FFC">
      <w:pPr>
        <w:pStyle w:val="p1"/>
        <w:numPr>
          <w:ilvl w:val="0"/>
          <w:numId w:val="301"/>
        </w:numPr>
        <w:rPr>
          <w:rFonts w:ascii="Calibri" w:hAnsi="Calibri" w:cs="Calibri"/>
        </w:rPr>
      </w:pPr>
      <w:r w:rsidRPr="00B149C1">
        <w:rPr>
          <w:rFonts w:ascii="Calibri" w:hAnsi="Calibri" w:cs="Calibri"/>
        </w:rPr>
        <w:t>Error logs must match district-required Excel template.</w:t>
      </w:r>
    </w:p>
    <w:p w14:paraId="4E586421" w14:textId="77777777" w:rsidR="00031490" w:rsidRPr="00B149C1" w:rsidRDefault="00031490" w:rsidP="004B3FFC">
      <w:pPr>
        <w:pStyle w:val="p1"/>
        <w:numPr>
          <w:ilvl w:val="0"/>
          <w:numId w:val="301"/>
        </w:numPr>
        <w:rPr>
          <w:rFonts w:ascii="Calibri" w:hAnsi="Calibri" w:cs="Calibri"/>
        </w:rPr>
      </w:pPr>
      <w:r w:rsidRPr="00B149C1">
        <w:rPr>
          <w:rFonts w:ascii="Calibri" w:hAnsi="Calibri" w:cs="Calibri"/>
        </w:rPr>
        <w:t>Modal must support up to 50k error rows with pagination.</w:t>
      </w:r>
    </w:p>
    <w:p w14:paraId="3006217A" w14:textId="77777777" w:rsidR="00031490" w:rsidRPr="00B149C1" w:rsidRDefault="00031490" w:rsidP="004B3FFC">
      <w:pPr>
        <w:pStyle w:val="p1"/>
        <w:numPr>
          <w:ilvl w:val="0"/>
          <w:numId w:val="301"/>
        </w:numPr>
        <w:rPr>
          <w:rFonts w:ascii="Calibri" w:hAnsi="Calibri" w:cs="Calibri"/>
        </w:rPr>
      </w:pPr>
      <w:r w:rsidRPr="00B149C1">
        <w:rPr>
          <w:rFonts w:ascii="Calibri" w:hAnsi="Calibri" w:cs="Calibri"/>
        </w:rPr>
        <w:t>Deep linking is mandatory from Dashboard + Notifications.</w:t>
      </w:r>
    </w:p>
    <w:p w14:paraId="763F16D7" w14:textId="77777777" w:rsidR="00031490" w:rsidRPr="00B149C1" w:rsidRDefault="00031490" w:rsidP="004B3FFC">
      <w:pPr>
        <w:pStyle w:val="p1"/>
        <w:numPr>
          <w:ilvl w:val="0"/>
          <w:numId w:val="301"/>
        </w:numPr>
        <w:rPr>
          <w:rFonts w:ascii="Calibri" w:hAnsi="Calibri" w:cs="Calibri"/>
        </w:rPr>
      </w:pPr>
      <w:r w:rsidRPr="00B149C1">
        <w:rPr>
          <w:rFonts w:ascii="Calibri" w:hAnsi="Calibri" w:cs="Calibri"/>
        </w:rPr>
        <w:t>Highlighting and auto-scrolling required.</w:t>
      </w:r>
    </w:p>
    <w:p w14:paraId="6D5C27EB" w14:textId="1BA227CB" w:rsidR="00031490" w:rsidRPr="00B149C1" w:rsidRDefault="00031490" w:rsidP="00031490">
      <w:pPr>
        <w:rPr>
          <w:rStyle w:val="s1"/>
          <w:rFonts w:ascii="Calibri" w:eastAsiaTheme="majorEastAsia" w:hAnsi="Calibri" w:cs="Calibri"/>
        </w:rPr>
      </w:pPr>
    </w:p>
    <w:p w14:paraId="2277F8D7" w14:textId="0AD1720F" w:rsidR="00031490" w:rsidRPr="00BD07A3" w:rsidRDefault="00031490" w:rsidP="00F34612">
      <w:pPr>
        <w:spacing w:before="100" w:beforeAutospacing="1" w:after="100" w:afterAutospacing="1"/>
        <w:outlineLvl w:val="2"/>
        <w:rPr>
          <w:rFonts w:ascii="Calibri" w:hAnsi="Calibri" w:cs="Calibri"/>
          <w:b/>
          <w:sz w:val="27"/>
          <w:szCs w:val="27"/>
        </w:rPr>
      </w:pPr>
      <w:r w:rsidRPr="00BD07A3">
        <w:rPr>
          <w:rFonts w:ascii="Calibri" w:hAnsi="Calibri" w:cs="Calibri"/>
          <w:b/>
          <w:sz w:val="27"/>
          <w:szCs w:val="27"/>
        </w:rPr>
        <w:t>Constraints</w:t>
      </w:r>
    </w:p>
    <w:p w14:paraId="6F9225F9" w14:textId="77777777" w:rsidR="00031490" w:rsidRPr="00B149C1" w:rsidRDefault="00031490" w:rsidP="004B3FFC">
      <w:pPr>
        <w:pStyle w:val="p1"/>
        <w:numPr>
          <w:ilvl w:val="0"/>
          <w:numId w:val="302"/>
        </w:numPr>
        <w:rPr>
          <w:rFonts w:ascii="Calibri" w:hAnsi="Calibri" w:cs="Calibri"/>
        </w:rPr>
      </w:pPr>
      <w:r w:rsidRPr="00B149C1">
        <w:rPr>
          <w:rFonts w:ascii="Calibri" w:hAnsi="Calibri" w:cs="Calibri"/>
        </w:rPr>
        <w:t>Retry File only applies to FTP/SFTP uploads.</w:t>
      </w:r>
    </w:p>
    <w:p w14:paraId="54C7A170" w14:textId="77777777" w:rsidR="00031490" w:rsidRPr="00B149C1" w:rsidRDefault="00031490" w:rsidP="004B3FFC">
      <w:pPr>
        <w:pStyle w:val="p1"/>
        <w:numPr>
          <w:ilvl w:val="0"/>
          <w:numId w:val="302"/>
        </w:numPr>
        <w:rPr>
          <w:rFonts w:ascii="Calibri" w:hAnsi="Calibri" w:cs="Calibri"/>
        </w:rPr>
      </w:pPr>
      <w:r w:rsidRPr="00B149C1">
        <w:rPr>
          <w:rFonts w:ascii="Calibri" w:hAnsi="Calibri" w:cs="Calibri"/>
        </w:rPr>
        <w:t>Files must remain in storage archive to retry.</w:t>
      </w:r>
    </w:p>
    <w:p w14:paraId="098939C1" w14:textId="77777777" w:rsidR="00031490" w:rsidRPr="00B149C1" w:rsidRDefault="00031490" w:rsidP="004B3FFC">
      <w:pPr>
        <w:pStyle w:val="p1"/>
        <w:numPr>
          <w:ilvl w:val="0"/>
          <w:numId w:val="302"/>
        </w:numPr>
        <w:rPr>
          <w:rFonts w:ascii="Calibri" w:hAnsi="Calibri" w:cs="Calibri"/>
        </w:rPr>
      </w:pPr>
      <w:r w:rsidRPr="00B149C1">
        <w:rPr>
          <w:rFonts w:ascii="Calibri" w:hAnsi="Calibri" w:cs="Calibri"/>
        </w:rPr>
        <w:t>Sync cannot be retried if previous dataset auto-deleted.</w:t>
      </w:r>
    </w:p>
    <w:p w14:paraId="7BC2BE99" w14:textId="547590A4" w:rsidR="00031490" w:rsidRPr="00487034" w:rsidRDefault="00031490" w:rsidP="004B3FFC">
      <w:pPr>
        <w:pStyle w:val="p1"/>
        <w:numPr>
          <w:ilvl w:val="0"/>
          <w:numId w:val="302"/>
        </w:numPr>
        <w:rPr>
          <w:rStyle w:val="s1"/>
          <w:rFonts w:ascii="Calibri" w:hAnsi="Calibri" w:cs="Calibri"/>
        </w:rPr>
      </w:pPr>
      <w:r w:rsidRPr="00B149C1">
        <w:rPr>
          <w:rFonts w:ascii="Calibri" w:hAnsi="Calibri" w:cs="Calibri"/>
        </w:rPr>
        <w:t>Batch logs older than X days auto-archived (configurable).</w:t>
      </w:r>
    </w:p>
    <w:p w14:paraId="013FB003" w14:textId="2E49737D" w:rsidR="00031490" w:rsidRPr="00BD07A3" w:rsidRDefault="00031490" w:rsidP="00F34612">
      <w:pPr>
        <w:spacing w:before="100" w:beforeAutospacing="1" w:after="100" w:afterAutospacing="1"/>
        <w:outlineLvl w:val="2"/>
        <w:rPr>
          <w:rFonts w:ascii="Calibri" w:hAnsi="Calibri" w:cs="Calibri"/>
          <w:b/>
          <w:sz w:val="27"/>
          <w:szCs w:val="27"/>
        </w:rPr>
      </w:pPr>
      <w:r w:rsidRPr="00BD07A3">
        <w:rPr>
          <w:rFonts w:ascii="Calibri" w:hAnsi="Calibri" w:cs="Calibri"/>
          <w:b/>
          <w:sz w:val="27"/>
          <w:szCs w:val="27"/>
        </w:rPr>
        <w:t>Screen Element Matrix (SEM)</w:t>
      </w:r>
    </w:p>
    <w:tbl>
      <w:tblPr>
        <w:tblStyle w:val="TableGrid"/>
        <w:tblW w:w="0" w:type="auto"/>
        <w:tblLook w:val="04A0" w:firstRow="1" w:lastRow="0" w:firstColumn="1" w:lastColumn="0" w:noHBand="0" w:noVBand="1"/>
      </w:tblPr>
      <w:tblGrid>
        <w:gridCol w:w="2173"/>
        <w:gridCol w:w="887"/>
        <w:gridCol w:w="2891"/>
        <w:gridCol w:w="1706"/>
      </w:tblGrid>
      <w:tr w:rsidR="00031490" w:rsidRPr="00C65D82" w14:paraId="3C3B504D" w14:textId="77777777" w:rsidTr="00C80654">
        <w:tc>
          <w:tcPr>
            <w:tcW w:w="0" w:type="auto"/>
            <w:hideMark/>
          </w:tcPr>
          <w:p w14:paraId="03500C14" w14:textId="77777777" w:rsidR="00031490" w:rsidRPr="00B149C1" w:rsidRDefault="00031490">
            <w:pPr>
              <w:pStyle w:val="p1"/>
              <w:jc w:val="center"/>
              <w:rPr>
                <w:rFonts w:ascii="Calibri" w:hAnsi="Calibri" w:cs="Calibri"/>
                <w:b/>
              </w:rPr>
            </w:pPr>
            <w:r w:rsidRPr="00B149C1">
              <w:rPr>
                <w:rFonts w:ascii="Calibri" w:hAnsi="Calibri" w:cs="Calibri"/>
                <w:b/>
              </w:rPr>
              <w:t>Element</w:t>
            </w:r>
          </w:p>
        </w:tc>
        <w:tc>
          <w:tcPr>
            <w:tcW w:w="0" w:type="auto"/>
            <w:hideMark/>
          </w:tcPr>
          <w:p w14:paraId="30EC1C75" w14:textId="77777777" w:rsidR="00031490" w:rsidRPr="00B149C1" w:rsidRDefault="00031490">
            <w:pPr>
              <w:pStyle w:val="p1"/>
              <w:jc w:val="center"/>
              <w:rPr>
                <w:rFonts w:ascii="Calibri" w:hAnsi="Calibri" w:cs="Calibri"/>
                <w:b/>
              </w:rPr>
            </w:pPr>
            <w:r w:rsidRPr="00B149C1">
              <w:rPr>
                <w:rFonts w:ascii="Calibri" w:hAnsi="Calibri" w:cs="Calibri"/>
                <w:b/>
              </w:rPr>
              <w:t>Type</w:t>
            </w:r>
          </w:p>
        </w:tc>
        <w:tc>
          <w:tcPr>
            <w:tcW w:w="0" w:type="auto"/>
            <w:hideMark/>
          </w:tcPr>
          <w:p w14:paraId="6D0C7486" w14:textId="77777777" w:rsidR="00031490" w:rsidRPr="00B149C1" w:rsidRDefault="00031490">
            <w:pPr>
              <w:pStyle w:val="p1"/>
              <w:jc w:val="center"/>
              <w:rPr>
                <w:rFonts w:ascii="Calibri" w:hAnsi="Calibri" w:cs="Calibri"/>
                <w:b/>
              </w:rPr>
            </w:pPr>
            <w:r w:rsidRPr="00B149C1">
              <w:rPr>
                <w:rFonts w:ascii="Calibri" w:hAnsi="Calibri" w:cs="Calibri"/>
                <w:b/>
              </w:rPr>
              <w:t>Description</w:t>
            </w:r>
          </w:p>
        </w:tc>
        <w:tc>
          <w:tcPr>
            <w:tcW w:w="0" w:type="auto"/>
            <w:hideMark/>
          </w:tcPr>
          <w:p w14:paraId="11DF3D32" w14:textId="77777777" w:rsidR="00031490" w:rsidRPr="00B149C1" w:rsidRDefault="00031490">
            <w:pPr>
              <w:pStyle w:val="p1"/>
              <w:jc w:val="center"/>
              <w:rPr>
                <w:rFonts w:ascii="Calibri" w:hAnsi="Calibri" w:cs="Calibri"/>
                <w:b/>
              </w:rPr>
            </w:pPr>
            <w:r w:rsidRPr="00B149C1">
              <w:rPr>
                <w:rFonts w:ascii="Calibri" w:hAnsi="Calibri" w:cs="Calibri"/>
                <w:b/>
              </w:rPr>
              <w:t>Dependency</w:t>
            </w:r>
          </w:p>
        </w:tc>
      </w:tr>
      <w:tr w:rsidR="00031490" w:rsidRPr="00C65D82" w14:paraId="6F373DBE" w14:textId="77777777" w:rsidTr="00C80654">
        <w:tc>
          <w:tcPr>
            <w:tcW w:w="0" w:type="auto"/>
            <w:hideMark/>
          </w:tcPr>
          <w:p w14:paraId="4A846919" w14:textId="77777777" w:rsidR="00031490" w:rsidRPr="00B149C1" w:rsidRDefault="00031490">
            <w:pPr>
              <w:pStyle w:val="p1"/>
              <w:rPr>
                <w:rFonts w:ascii="Calibri" w:hAnsi="Calibri" w:cs="Calibri"/>
              </w:rPr>
            </w:pPr>
            <w:r w:rsidRPr="00B149C1">
              <w:rPr>
                <w:rFonts w:ascii="Calibri" w:hAnsi="Calibri" w:cs="Calibri"/>
              </w:rPr>
              <w:t>Recent Sync Errors</w:t>
            </w:r>
          </w:p>
        </w:tc>
        <w:tc>
          <w:tcPr>
            <w:tcW w:w="0" w:type="auto"/>
            <w:hideMark/>
          </w:tcPr>
          <w:p w14:paraId="54C0B6BA" w14:textId="77777777" w:rsidR="00031490" w:rsidRPr="00B149C1" w:rsidRDefault="00031490">
            <w:pPr>
              <w:pStyle w:val="p1"/>
              <w:rPr>
                <w:rFonts w:ascii="Calibri" w:hAnsi="Calibri" w:cs="Calibri"/>
              </w:rPr>
            </w:pPr>
            <w:r w:rsidRPr="00B149C1">
              <w:rPr>
                <w:rFonts w:ascii="Calibri" w:hAnsi="Calibri" w:cs="Calibri"/>
              </w:rPr>
              <w:t>Modal</w:t>
            </w:r>
          </w:p>
        </w:tc>
        <w:tc>
          <w:tcPr>
            <w:tcW w:w="0" w:type="auto"/>
            <w:hideMark/>
          </w:tcPr>
          <w:p w14:paraId="002EE4D3" w14:textId="77777777" w:rsidR="00031490" w:rsidRPr="00B149C1" w:rsidRDefault="00031490">
            <w:pPr>
              <w:pStyle w:val="p1"/>
              <w:rPr>
                <w:rFonts w:ascii="Calibri" w:hAnsi="Calibri" w:cs="Calibri"/>
              </w:rPr>
            </w:pPr>
            <w:r w:rsidRPr="00B149C1">
              <w:rPr>
                <w:rFonts w:ascii="Calibri" w:hAnsi="Calibri" w:cs="Calibri"/>
              </w:rPr>
              <w:t>Shows last batch errors</w:t>
            </w:r>
          </w:p>
        </w:tc>
        <w:tc>
          <w:tcPr>
            <w:tcW w:w="0" w:type="auto"/>
            <w:hideMark/>
          </w:tcPr>
          <w:p w14:paraId="220D31AB" w14:textId="77777777" w:rsidR="00031490" w:rsidRPr="00B149C1" w:rsidRDefault="00031490">
            <w:pPr>
              <w:pStyle w:val="p1"/>
              <w:rPr>
                <w:rFonts w:ascii="Calibri" w:hAnsi="Calibri" w:cs="Calibri"/>
              </w:rPr>
            </w:pPr>
            <w:r w:rsidRPr="00B149C1">
              <w:rPr>
                <w:rFonts w:ascii="Calibri" w:hAnsi="Calibri" w:cs="Calibri"/>
              </w:rPr>
              <w:t>Sync engine</w:t>
            </w:r>
          </w:p>
        </w:tc>
      </w:tr>
      <w:tr w:rsidR="00031490" w:rsidRPr="00C65D82" w14:paraId="4FA5004E" w14:textId="77777777" w:rsidTr="00C80654">
        <w:tc>
          <w:tcPr>
            <w:tcW w:w="0" w:type="auto"/>
            <w:hideMark/>
          </w:tcPr>
          <w:p w14:paraId="35489B55" w14:textId="77777777" w:rsidR="00031490" w:rsidRPr="00B149C1" w:rsidRDefault="00031490">
            <w:pPr>
              <w:pStyle w:val="p1"/>
              <w:rPr>
                <w:rFonts w:ascii="Calibri" w:hAnsi="Calibri" w:cs="Calibri"/>
              </w:rPr>
            </w:pPr>
            <w:r w:rsidRPr="00B149C1">
              <w:rPr>
                <w:rFonts w:ascii="Calibri" w:hAnsi="Calibri" w:cs="Calibri"/>
              </w:rPr>
              <w:t>View Errors</w:t>
            </w:r>
          </w:p>
        </w:tc>
        <w:tc>
          <w:tcPr>
            <w:tcW w:w="0" w:type="auto"/>
            <w:hideMark/>
          </w:tcPr>
          <w:p w14:paraId="3D7BE8B7" w14:textId="77777777" w:rsidR="00031490" w:rsidRPr="00B149C1" w:rsidRDefault="00031490">
            <w:pPr>
              <w:pStyle w:val="p1"/>
              <w:rPr>
                <w:rFonts w:ascii="Calibri" w:hAnsi="Calibri" w:cs="Calibri"/>
              </w:rPr>
            </w:pPr>
            <w:r w:rsidRPr="00B149C1">
              <w:rPr>
                <w:rFonts w:ascii="Calibri" w:hAnsi="Calibri" w:cs="Calibri"/>
              </w:rPr>
              <w:t>Button</w:t>
            </w:r>
          </w:p>
        </w:tc>
        <w:tc>
          <w:tcPr>
            <w:tcW w:w="0" w:type="auto"/>
            <w:hideMark/>
          </w:tcPr>
          <w:p w14:paraId="559B9057" w14:textId="77777777" w:rsidR="00031490" w:rsidRPr="00B149C1" w:rsidRDefault="00031490">
            <w:pPr>
              <w:pStyle w:val="p1"/>
              <w:rPr>
                <w:rFonts w:ascii="Calibri" w:hAnsi="Calibri" w:cs="Calibri"/>
              </w:rPr>
            </w:pPr>
            <w:r w:rsidRPr="00B149C1">
              <w:rPr>
                <w:rFonts w:ascii="Calibri" w:hAnsi="Calibri" w:cs="Calibri"/>
              </w:rPr>
              <w:t>Opens file-level detail</w:t>
            </w:r>
          </w:p>
        </w:tc>
        <w:tc>
          <w:tcPr>
            <w:tcW w:w="0" w:type="auto"/>
            <w:hideMark/>
          </w:tcPr>
          <w:p w14:paraId="4BFD4DF8" w14:textId="77777777" w:rsidR="00031490" w:rsidRPr="00B149C1" w:rsidRDefault="00031490">
            <w:pPr>
              <w:pStyle w:val="p1"/>
              <w:rPr>
                <w:rFonts w:ascii="Calibri" w:hAnsi="Calibri" w:cs="Calibri"/>
              </w:rPr>
            </w:pPr>
            <w:r w:rsidRPr="00B149C1">
              <w:rPr>
                <w:rFonts w:ascii="Calibri" w:hAnsi="Calibri" w:cs="Calibri"/>
              </w:rPr>
              <w:t>Error dataset</w:t>
            </w:r>
          </w:p>
        </w:tc>
      </w:tr>
      <w:tr w:rsidR="00031490" w:rsidRPr="00C65D82" w14:paraId="164844EE" w14:textId="77777777" w:rsidTr="00C80654">
        <w:tc>
          <w:tcPr>
            <w:tcW w:w="0" w:type="auto"/>
            <w:hideMark/>
          </w:tcPr>
          <w:p w14:paraId="080988AE" w14:textId="77777777" w:rsidR="00031490" w:rsidRPr="00B149C1" w:rsidRDefault="00031490">
            <w:pPr>
              <w:pStyle w:val="p1"/>
              <w:rPr>
                <w:rFonts w:ascii="Calibri" w:hAnsi="Calibri" w:cs="Calibri"/>
              </w:rPr>
            </w:pPr>
            <w:r w:rsidRPr="00B149C1">
              <w:rPr>
                <w:rFonts w:ascii="Calibri" w:hAnsi="Calibri" w:cs="Calibri"/>
              </w:rPr>
              <w:t>Retry File</w:t>
            </w:r>
          </w:p>
        </w:tc>
        <w:tc>
          <w:tcPr>
            <w:tcW w:w="0" w:type="auto"/>
            <w:hideMark/>
          </w:tcPr>
          <w:p w14:paraId="70CD349A" w14:textId="77777777" w:rsidR="00031490" w:rsidRPr="00B149C1" w:rsidRDefault="00031490">
            <w:pPr>
              <w:pStyle w:val="p1"/>
              <w:rPr>
                <w:rFonts w:ascii="Calibri" w:hAnsi="Calibri" w:cs="Calibri"/>
              </w:rPr>
            </w:pPr>
            <w:r w:rsidRPr="00B149C1">
              <w:rPr>
                <w:rFonts w:ascii="Calibri" w:hAnsi="Calibri" w:cs="Calibri"/>
              </w:rPr>
              <w:t>Button</w:t>
            </w:r>
          </w:p>
        </w:tc>
        <w:tc>
          <w:tcPr>
            <w:tcW w:w="0" w:type="auto"/>
            <w:hideMark/>
          </w:tcPr>
          <w:p w14:paraId="0B67FD65" w14:textId="77777777" w:rsidR="00031490" w:rsidRPr="00B149C1" w:rsidRDefault="00031490">
            <w:pPr>
              <w:pStyle w:val="p1"/>
              <w:rPr>
                <w:rFonts w:ascii="Calibri" w:hAnsi="Calibri" w:cs="Calibri"/>
              </w:rPr>
            </w:pPr>
            <w:r w:rsidRPr="00B149C1">
              <w:rPr>
                <w:rFonts w:ascii="Calibri" w:hAnsi="Calibri" w:cs="Calibri"/>
              </w:rPr>
              <w:t>FTP-only retry</w:t>
            </w:r>
          </w:p>
        </w:tc>
        <w:tc>
          <w:tcPr>
            <w:tcW w:w="0" w:type="auto"/>
            <w:hideMark/>
          </w:tcPr>
          <w:p w14:paraId="2F70D280" w14:textId="77777777" w:rsidR="00031490" w:rsidRPr="00B149C1" w:rsidRDefault="00031490">
            <w:pPr>
              <w:pStyle w:val="p1"/>
              <w:rPr>
                <w:rFonts w:ascii="Calibri" w:hAnsi="Calibri" w:cs="Calibri"/>
              </w:rPr>
            </w:pPr>
            <w:r w:rsidRPr="00B149C1">
              <w:rPr>
                <w:rFonts w:ascii="Calibri" w:hAnsi="Calibri" w:cs="Calibri"/>
              </w:rPr>
              <w:t>FTP archive</w:t>
            </w:r>
          </w:p>
        </w:tc>
      </w:tr>
      <w:tr w:rsidR="00031490" w:rsidRPr="00C65D82" w14:paraId="09694B4C" w14:textId="77777777" w:rsidTr="00C80654">
        <w:tc>
          <w:tcPr>
            <w:tcW w:w="0" w:type="auto"/>
            <w:hideMark/>
          </w:tcPr>
          <w:p w14:paraId="6D891C6D" w14:textId="77777777" w:rsidR="00031490" w:rsidRPr="00B149C1" w:rsidRDefault="00031490">
            <w:pPr>
              <w:pStyle w:val="p1"/>
              <w:rPr>
                <w:rFonts w:ascii="Calibri" w:hAnsi="Calibri" w:cs="Calibri"/>
              </w:rPr>
            </w:pPr>
            <w:r w:rsidRPr="00B149C1">
              <w:rPr>
                <w:rFonts w:ascii="Calibri" w:hAnsi="Calibri" w:cs="Calibri"/>
              </w:rPr>
              <w:t>View Full Logs</w:t>
            </w:r>
          </w:p>
        </w:tc>
        <w:tc>
          <w:tcPr>
            <w:tcW w:w="0" w:type="auto"/>
            <w:hideMark/>
          </w:tcPr>
          <w:p w14:paraId="401463C1" w14:textId="77777777" w:rsidR="00031490" w:rsidRPr="00B149C1" w:rsidRDefault="00031490">
            <w:pPr>
              <w:pStyle w:val="p1"/>
              <w:rPr>
                <w:rFonts w:ascii="Calibri" w:hAnsi="Calibri" w:cs="Calibri"/>
              </w:rPr>
            </w:pPr>
            <w:r w:rsidRPr="00B149C1">
              <w:rPr>
                <w:rFonts w:ascii="Calibri" w:hAnsi="Calibri" w:cs="Calibri"/>
              </w:rPr>
              <w:t>Link</w:t>
            </w:r>
          </w:p>
        </w:tc>
        <w:tc>
          <w:tcPr>
            <w:tcW w:w="0" w:type="auto"/>
            <w:hideMark/>
          </w:tcPr>
          <w:p w14:paraId="6943BB01" w14:textId="77777777" w:rsidR="00031490" w:rsidRPr="00B149C1" w:rsidRDefault="00031490">
            <w:pPr>
              <w:pStyle w:val="p1"/>
              <w:rPr>
                <w:rFonts w:ascii="Calibri" w:hAnsi="Calibri" w:cs="Calibri"/>
              </w:rPr>
            </w:pPr>
            <w:r w:rsidRPr="00B149C1">
              <w:rPr>
                <w:rFonts w:ascii="Calibri" w:hAnsi="Calibri" w:cs="Calibri"/>
              </w:rPr>
              <w:t>Opens batch logs</w:t>
            </w:r>
          </w:p>
        </w:tc>
        <w:tc>
          <w:tcPr>
            <w:tcW w:w="0" w:type="auto"/>
            <w:hideMark/>
          </w:tcPr>
          <w:p w14:paraId="6669F1AC" w14:textId="77777777" w:rsidR="00031490" w:rsidRPr="00B149C1" w:rsidRDefault="00031490">
            <w:pPr>
              <w:pStyle w:val="p1"/>
              <w:rPr>
                <w:rFonts w:ascii="Calibri" w:hAnsi="Calibri" w:cs="Calibri"/>
              </w:rPr>
            </w:pPr>
            <w:r w:rsidRPr="00B149C1">
              <w:rPr>
                <w:rFonts w:ascii="Calibri" w:hAnsi="Calibri" w:cs="Calibri"/>
              </w:rPr>
              <w:t>Sync logs</w:t>
            </w:r>
          </w:p>
        </w:tc>
      </w:tr>
      <w:tr w:rsidR="00031490" w:rsidRPr="00C65D82" w14:paraId="5236696C" w14:textId="77777777" w:rsidTr="00C80654">
        <w:tc>
          <w:tcPr>
            <w:tcW w:w="0" w:type="auto"/>
            <w:hideMark/>
          </w:tcPr>
          <w:p w14:paraId="277A6718" w14:textId="77777777" w:rsidR="00031490" w:rsidRPr="00B149C1" w:rsidRDefault="00031490">
            <w:pPr>
              <w:pStyle w:val="p1"/>
              <w:rPr>
                <w:rFonts w:ascii="Calibri" w:hAnsi="Calibri" w:cs="Calibri"/>
              </w:rPr>
            </w:pPr>
            <w:r w:rsidRPr="00B149C1">
              <w:rPr>
                <w:rFonts w:ascii="Calibri" w:hAnsi="Calibri" w:cs="Calibri"/>
              </w:rPr>
              <w:t>Batch Logs Table</w:t>
            </w:r>
          </w:p>
        </w:tc>
        <w:tc>
          <w:tcPr>
            <w:tcW w:w="0" w:type="auto"/>
            <w:hideMark/>
          </w:tcPr>
          <w:p w14:paraId="1DD1DE4F" w14:textId="77777777" w:rsidR="00031490" w:rsidRPr="00B149C1" w:rsidRDefault="00031490">
            <w:pPr>
              <w:pStyle w:val="p1"/>
              <w:rPr>
                <w:rFonts w:ascii="Calibri" w:hAnsi="Calibri" w:cs="Calibri"/>
              </w:rPr>
            </w:pPr>
            <w:r w:rsidRPr="00B149C1">
              <w:rPr>
                <w:rFonts w:ascii="Calibri" w:hAnsi="Calibri" w:cs="Calibri"/>
              </w:rPr>
              <w:t>Table</w:t>
            </w:r>
          </w:p>
        </w:tc>
        <w:tc>
          <w:tcPr>
            <w:tcW w:w="0" w:type="auto"/>
            <w:hideMark/>
          </w:tcPr>
          <w:p w14:paraId="174A4755" w14:textId="77777777" w:rsidR="00031490" w:rsidRPr="00B149C1" w:rsidRDefault="00031490">
            <w:pPr>
              <w:pStyle w:val="p1"/>
              <w:rPr>
                <w:rFonts w:ascii="Calibri" w:hAnsi="Calibri" w:cs="Calibri"/>
              </w:rPr>
            </w:pPr>
            <w:r w:rsidRPr="00B149C1">
              <w:rPr>
                <w:rFonts w:ascii="Calibri" w:hAnsi="Calibri" w:cs="Calibri"/>
              </w:rPr>
              <w:t>Shows all past batches</w:t>
            </w:r>
          </w:p>
        </w:tc>
        <w:tc>
          <w:tcPr>
            <w:tcW w:w="0" w:type="auto"/>
            <w:hideMark/>
          </w:tcPr>
          <w:p w14:paraId="179F3810" w14:textId="77777777" w:rsidR="00031490" w:rsidRPr="00B149C1" w:rsidRDefault="00031490">
            <w:pPr>
              <w:pStyle w:val="p1"/>
              <w:rPr>
                <w:rFonts w:ascii="Calibri" w:hAnsi="Calibri" w:cs="Calibri"/>
              </w:rPr>
            </w:pPr>
            <w:r w:rsidRPr="00B149C1">
              <w:rPr>
                <w:rFonts w:ascii="Calibri" w:hAnsi="Calibri" w:cs="Calibri"/>
              </w:rPr>
              <w:t>Logging system</w:t>
            </w:r>
          </w:p>
        </w:tc>
      </w:tr>
      <w:tr w:rsidR="00031490" w:rsidRPr="00C65D82" w14:paraId="0D4FBD57" w14:textId="77777777" w:rsidTr="00C80654">
        <w:tc>
          <w:tcPr>
            <w:tcW w:w="0" w:type="auto"/>
            <w:hideMark/>
          </w:tcPr>
          <w:p w14:paraId="0C772323" w14:textId="77777777" w:rsidR="00031490" w:rsidRPr="00B149C1" w:rsidRDefault="00031490">
            <w:pPr>
              <w:pStyle w:val="p1"/>
              <w:rPr>
                <w:rFonts w:ascii="Calibri" w:hAnsi="Calibri" w:cs="Calibri"/>
              </w:rPr>
            </w:pPr>
            <w:r w:rsidRPr="00B149C1">
              <w:rPr>
                <w:rFonts w:ascii="Calibri" w:hAnsi="Calibri" w:cs="Calibri"/>
              </w:rPr>
              <w:t>Batch Details Modal</w:t>
            </w:r>
          </w:p>
        </w:tc>
        <w:tc>
          <w:tcPr>
            <w:tcW w:w="0" w:type="auto"/>
            <w:hideMark/>
          </w:tcPr>
          <w:p w14:paraId="518BB374" w14:textId="77777777" w:rsidR="00031490" w:rsidRPr="00B149C1" w:rsidRDefault="00031490">
            <w:pPr>
              <w:pStyle w:val="p1"/>
              <w:rPr>
                <w:rFonts w:ascii="Calibri" w:hAnsi="Calibri" w:cs="Calibri"/>
              </w:rPr>
            </w:pPr>
            <w:r w:rsidRPr="00B149C1">
              <w:rPr>
                <w:rFonts w:ascii="Calibri" w:hAnsi="Calibri" w:cs="Calibri"/>
              </w:rPr>
              <w:t>Modal</w:t>
            </w:r>
          </w:p>
        </w:tc>
        <w:tc>
          <w:tcPr>
            <w:tcW w:w="0" w:type="auto"/>
            <w:hideMark/>
          </w:tcPr>
          <w:p w14:paraId="77705CC0" w14:textId="77777777" w:rsidR="00031490" w:rsidRPr="00B149C1" w:rsidRDefault="00031490">
            <w:pPr>
              <w:pStyle w:val="p1"/>
              <w:rPr>
                <w:rFonts w:ascii="Calibri" w:hAnsi="Calibri" w:cs="Calibri"/>
              </w:rPr>
            </w:pPr>
            <w:r w:rsidRPr="00B149C1">
              <w:rPr>
                <w:rFonts w:ascii="Calibri" w:hAnsi="Calibri" w:cs="Calibri"/>
              </w:rPr>
              <w:t>Shows file-level breakdown</w:t>
            </w:r>
          </w:p>
        </w:tc>
        <w:tc>
          <w:tcPr>
            <w:tcW w:w="0" w:type="auto"/>
            <w:hideMark/>
          </w:tcPr>
          <w:p w14:paraId="2CA33C5E" w14:textId="77777777" w:rsidR="00031490" w:rsidRPr="00B149C1" w:rsidRDefault="00031490">
            <w:pPr>
              <w:pStyle w:val="p1"/>
              <w:rPr>
                <w:rFonts w:ascii="Calibri" w:hAnsi="Calibri" w:cs="Calibri"/>
              </w:rPr>
            </w:pPr>
            <w:r w:rsidRPr="00B149C1">
              <w:rPr>
                <w:rFonts w:ascii="Calibri" w:hAnsi="Calibri" w:cs="Calibri"/>
              </w:rPr>
              <w:t>Sync logs</w:t>
            </w:r>
          </w:p>
        </w:tc>
      </w:tr>
      <w:tr w:rsidR="00031490" w:rsidRPr="00C65D82" w14:paraId="58617E9E" w14:textId="77777777" w:rsidTr="00C80654">
        <w:tc>
          <w:tcPr>
            <w:tcW w:w="0" w:type="auto"/>
            <w:hideMark/>
          </w:tcPr>
          <w:p w14:paraId="471F6841" w14:textId="77777777" w:rsidR="00031490" w:rsidRPr="00B149C1" w:rsidRDefault="00031490">
            <w:pPr>
              <w:pStyle w:val="p1"/>
              <w:rPr>
                <w:rFonts w:ascii="Calibri" w:hAnsi="Calibri" w:cs="Calibri"/>
              </w:rPr>
            </w:pPr>
            <w:r w:rsidRPr="00B149C1">
              <w:rPr>
                <w:rFonts w:ascii="Calibri" w:hAnsi="Calibri" w:cs="Calibri"/>
              </w:rPr>
              <w:t>Export Logs</w:t>
            </w:r>
          </w:p>
        </w:tc>
        <w:tc>
          <w:tcPr>
            <w:tcW w:w="0" w:type="auto"/>
            <w:hideMark/>
          </w:tcPr>
          <w:p w14:paraId="1AEF618E" w14:textId="77777777" w:rsidR="00031490" w:rsidRPr="00B149C1" w:rsidRDefault="00031490">
            <w:pPr>
              <w:pStyle w:val="p1"/>
              <w:rPr>
                <w:rFonts w:ascii="Calibri" w:hAnsi="Calibri" w:cs="Calibri"/>
              </w:rPr>
            </w:pPr>
            <w:r w:rsidRPr="00B149C1">
              <w:rPr>
                <w:rFonts w:ascii="Calibri" w:hAnsi="Calibri" w:cs="Calibri"/>
              </w:rPr>
              <w:t>Button</w:t>
            </w:r>
          </w:p>
        </w:tc>
        <w:tc>
          <w:tcPr>
            <w:tcW w:w="0" w:type="auto"/>
            <w:hideMark/>
          </w:tcPr>
          <w:p w14:paraId="6C7E3330" w14:textId="77777777" w:rsidR="00031490" w:rsidRPr="00B149C1" w:rsidRDefault="00031490">
            <w:pPr>
              <w:pStyle w:val="p1"/>
              <w:rPr>
                <w:rFonts w:ascii="Calibri" w:hAnsi="Calibri" w:cs="Calibri"/>
              </w:rPr>
            </w:pPr>
            <w:r w:rsidRPr="00B149C1">
              <w:rPr>
                <w:rFonts w:ascii="Calibri" w:hAnsi="Calibri" w:cs="Calibri"/>
              </w:rPr>
              <w:t>Exports full batch</w:t>
            </w:r>
          </w:p>
        </w:tc>
        <w:tc>
          <w:tcPr>
            <w:tcW w:w="0" w:type="auto"/>
            <w:hideMark/>
          </w:tcPr>
          <w:p w14:paraId="407EB7E4" w14:textId="77777777" w:rsidR="00031490" w:rsidRPr="00B149C1" w:rsidRDefault="00031490">
            <w:pPr>
              <w:pStyle w:val="p1"/>
              <w:rPr>
                <w:rFonts w:ascii="Calibri" w:hAnsi="Calibri" w:cs="Calibri"/>
              </w:rPr>
            </w:pPr>
            <w:r w:rsidRPr="00B149C1">
              <w:rPr>
                <w:rFonts w:ascii="Calibri" w:hAnsi="Calibri" w:cs="Calibri"/>
              </w:rPr>
              <w:t>Export service</w:t>
            </w:r>
          </w:p>
        </w:tc>
      </w:tr>
      <w:tr w:rsidR="00031490" w:rsidRPr="00C65D82" w14:paraId="050311A1" w14:textId="77777777" w:rsidTr="00C80654">
        <w:tc>
          <w:tcPr>
            <w:tcW w:w="0" w:type="auto"/>
            <w:hideMark/>
          </w:tcPr>
          <w:p w14:paraId="2F43569B" w14:textId="77777777" w:rsidR="00031490" w:rsidRPr="00B149C1" w:rsidRDefault="00031490">
            <w:pPr>
              <w:pStyle w:val="p1"/>
              <w:rPr>
                <w:rFonts w:ascii="Calibri" w:hAnsi="Calibri" w:cs="Calibri"/>
              </w:rPr>
            </w:pPr>
            <w:r w:rsidRPr="00B149C1">
              <w:rPr>
                <w:rFonts w:ascii="Calibri" w:hAnsi="Calibri" w:cs="Calibri"/>
              </w:rPr>
              <w:t>Error Table</w:t>
            </w:r>
          </w:p>
        </w:tc>
        <w:tc>
          <w:tcPr>
            <w:tcW w:w="0" w:type="auto"/>
            <w:hideMark/>
          </w:tcPr>
          <w:p w14:paraId="455E3EAB" w14:textId="77777777" w:rsidR="00031490" w:rsidRPr="00B149C1" w:rsidRDefault="00031490">
            <w:pPr>
              <w:pStyle w:val="p1"/>
              <w:rPr>
                <w:rFonts w:ascii="Calibri" w:hAnsi="Calibri" w:cs="Calibri"/>
              </w:rPr>
            </w:pPr>
            <w:r w:rsidRPr="00B149C1">
              <w:rPr>
                <w:rFonts w:ascii="Calibri" w:hAnsi="Calibri" w:cs="Calibri"/>
              </w:rPr>
              <w:t>Table</w:t>
            </w:r>
          </w:p>
        </w:tc>
        <w:tc>
          <w:tcPr>
            <w:tcW w:w="0" w:type="auto"/>
            <w:hideMark/>
          </w:tcPr>
          <w:p w14:paraId="4B96EF1A" w14:textId="77777777" w:rsidR="00031490" w:rsidRPr="00B149C1" w:rsidRDefault="00031490">
            <w:pPr>
              <w:pStyle w:val="p1"/>
              <w:rPr>
                <w:rFonts w:ascii="Calibri" w:hAnsi="Calibri" w:cs="Calibri"/>
              </w:rPr>
            </w:pPr>
            <w:r w:rsidRPr="00B149C1">
              <w:rPr>
                <w:rFonts w:ascii="Calibri" w:hAnsi="Calibri" w:cs="Calibri"/>
              </w:rPr>
              <w:t>Row-level errors</w:t>
            </w:r>
          </w:p>
        </w:tc>
        <w:tc>
          <w:tcPr>
            <w:tcW w:w="0" w:type="auto"/>
            <w:hideMark/>
          </w:tcPr>
          <w:p w14:paraId="785F8F22" w14:textId="77777777" w:rsidR="00031490" w:rsidRPr="00B149C1" w:rsidRDefault="00031490">
            <w:pPr>
              <w:pStyle w:val="p1"/>
              <w:rPr>
                <w:rFonts w:ascii="Calibri" w:hAnsi="Calibri" w:cs="Calibri"/>
              </w:rPr>
            </w:pPr>
            <w:r w:rsidRPr="00B149C1">
              <w:rPr>
                <w:rFonts w:ascii="Calibri" w:hAnsi="Calibri" w:cs="Calibri"/>
              </w:rPr>
              <w:t>Error store</w:t>
            </w:r>
          </w:p>
        </w:tc>
      </w:tr>
    </w:tbl>
    <w:p w14:paraId="61C7EDC8" w14:textId="7E201416" w:rsidR="00031490" w:rsidRPr="00B149C1" w:rsidRDefault="00031490" w:rsidP="00031490">
      <w:pPr>
        <w:rPr>
          <w:rStyle w:val="s1"/>
          <w:rFonts w:ascii="Calibri" w:eastAsiaTheme="majorEastAsia" w:hAnsi="Calibri" w:cs="Calibri"/>
        </w:rPr>
      </w:pPr>
    </w:p>
    <w:p w14:paraId="28CEFE1C" w14:textId="550026F1" w:rsidR="00D011F7" w:rsidRPr="00BD07A3" w:rsidRDefault="00D011F7" w:rsidP="00F34612">
      <w:pPr>
        <w:spacing w:before="100" w:beforeAutospacing="1" w:after="100" w:afterAutospacing="1"/>
        <w:outlineLvl w:val="2"/>
        <w:rPr>
          <w:rFonts w:ascii="Calibri" w:hAnsi="Calibri" w:cs="Calibri"/>
          <w:b/>
          <w:sz w:val="27"/>
          <w:szCs w:val="27"/>
        </w:rPr>
      </w:pPr>
      <w:r w:rsidRPr="00BD07A3">
        <w:rPr>
          <w:rFonts w:ascii="Calibri" w:hAnsi="Calibri" w:cs="Calibri"/>
          <w:b/>
          <w:sz w:val="27"/>
          <w:szCs w:val="27"/>
        </w:rPr>
        <w:t>Screenshots</w:t>
      </w:r>
    </w:p>
    <w:p w14:paraId="296876FD" w14:textId="77777777" w:rsidR="00B16B9D" w:rsidRPr="006F6A7E" w:rsidRDefault="0096167A" w:rsidP="00B16B9D">
      <w:pPr>
        <w:keepNext/>
        <w:rPr>
          <w:rFonts w:ascii="Calibri" w:hAnsi="Calibri" w:cs="Calibri"/>
        </w:rPr>
      </w:pPr>
      <w:r w:rsidRPr="006F6A7E">
        <w:rPr>
          <w:rFonts w:ascii="Calibri" w:hAnsi="Calibri" w:cs="Calibri"/>
          <w:noProof/>
        </w:rPr>
        <w:drawing>
          <wp:inline distT="0" distB="0" distL="0" distR="0" wp14:anchorId="7FCBD9E2" wp14:editId="546794EE">
            <wp:extent cx="5731510" cy="2275840"/>
            <wp:effectExtent l="0" t="0" r="2540" b="0"/>
            <wp:docPr id="223271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71727" name=""/>
                    <pic:cNvPicPr/>
                  </pic:nvPicPr>
                  <pic:blipFill>
                    <a:blip r:embed="rId37"/>
                    <a:stretch>
                      <a:fillRect/>
                    </a:stretch>
                  </pic:blipFill>
                  <pic:spPr>
                    <a:xfrm>
                      <a:off x="0" y="0"/>
                      <a:ext cx="5731510" cy="2275840"/>
                    </a:xfrm>
                    <a:prstGeom prst="rect">
                      <a:avLst/>
                    </a:prstGeom>
                  </pic:spPr>
                </pic:pic>
              </a:graphicData>
            </a:graphic>
          </wp:inline>
        </w:drawing>
      </w:r>
    </w:p>
    <w:p w14:paraId="3DBD2A0B" w14:textId="0EE70EB0" w:rsidR="002B70B9" w:rsidRPr="006F6A7E" w:rsidRDefault="00B16B9D" w:rsidP="00B16B9D">
      <w:pPr>
        <w:pStyle w:val="Caption"/>
        <w:jc w:val="center"/>
        <w:rPr>
          <w:rFonts w:ascii="Calibri" w:hAnsi="Calibri" w:cs="Calibri"/>
        </w:rPr>
      </w:pPr>
      <w:r w:rsidRPr="006F6A7E">
        <w:rPr>
          <w:rFonts w:ascii="Calibri" w:hAnsi="Calibri" w:cs="Calibri"/>
        </w:rPr>
        <w:t xml:space="preserve">Figure </w:t>
      </w:r>
      <w:r w:rsidRPr="006F6A7E">
        <w:rPr>
          <w:rFonts w:ascii="Calibri" w:hAnsi="Calibri" w:cs="Calibri"/>
        </w:rPr>
        <w:fldChar w:fldCharType="begin"/>
      </w:r>
      <w:r w:rsidRPr="006F6A7E">
        <w:rPr>
          <w:rFonts w:ascii="Calibri" w:hAnsi="Calibri" w:cs="Calibri"/>
        </w:rPr>
        <w:instrText xml:space="preserve"> SEQ Figure \* ARABIC </w:instrText>
      </w:r>
      <w:r w:rsidRPr="006F6A7E">
        <w:rPr>
          <w:rFonts w:ascii="Calibri" w:hAnsi="Calibri" w:cs="Calibri"/>
        </w:rPr>
        <w:fldChar w:fldCharType="separate"/>
      </w:r>
      <w:r w:rsidRPr="006F6A7E">
        <w:rPr>
          <w:rFonts w:ascii="Calibri" w:hAnsi="Calibri" w:cs="Calibri"/>
        </w:rPr>
        <w:fldChar w:fldCharType="end"/>
      </w:r>
      <w:r w:rsidRPr="006F6A7E">
        <w:rPr>
          <w:rFonts w:ascii="Calibri" w:hAnsi="Calibri" w:cs="Calibri"/>
        </w:rPr>
        <w:t>: Dashboard - Recent Sync Errors</w:t>
      </w:r>
    </w:p>
    <w:p w14:paraId="1D720AC5" w14:textId="77777777" w:rsidR="00B16B9D" w:rsidRPr="006F6A7E" w:rsidRDefault="0096167A" w:rsidP="00B16B9D">
      <w:pPr>
        <w:keepNext/>
        <w:rPr>
          <w:rFonts w:ascii="Calibri" w:hAnsi="Calibri" w:cs="Calibri"/>
        </w:rPr>
      </w:pPr>
      <w:r w:rsidRPr="006F6A7E">
        <w:rPr>
          <w:rFonts w:ascii="Calibri" w:hAnsi="Calibri" w:cs="Calibri"/>
          <w:noProof/>
        </w:rPr>
        <w:drawing>
          <wp:inline distT="0" distB="0" distL="0" distR="0" wp14:anchorId="2254BBA2" wp14:editId="140795CD">
            <wp:extent cx="5731510" cy="3644265"/>
            <wp:effectExtent l="0" t="0" r="2540" b="0"/>
            <wp:docPr id="183162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2879" name=""/>
                    <pic:cNvPicPr/>
                  </pic:nvPicPr>
                  <pic:blipFill>
                    <a:blip r:embed="rId38"/>
                    <a:stretch>
                      <a:fillRect/>
                    </a:stretch>
                  </pic:blipFill>
                  <pic:spPr>
                    <a:xfrm>
                      <a:off x="0" y="0"/>
                      <a:ext cx="5731510" cy="3644265"/>
                    </a:xfrm>
                    <a:prstGeom prst="rect">
                      <a:avLst/>
                    </a:prstGeom>
                  </pic:spPr>
                </pic:pic>
              </a:graphicData>
            </a:graphic>
          </wp:inline>
        </w:drawing>
      </w:r>
    </w:p>
    <w:p w14:paraId="012656FD" w14:textId="512B3EEB" w:rsidR="0096167A" w:rsidRPr="006F6A7E" w:rsidRDefault="00B16B9D" w:rsidP="00B16B9D">
      <w:pPr>
        <w:pStyle w:val="Caption"/>
        <w:jc w:val="center"/>
        <w:rPr>
          <w:rFonts w:ascii="Calibri" w:hAnsi="Calibri" w:cs="Calibri"/>
        </w:rPr>
      </w:pPr>
      <w:r w:rsidRPr="006F6A7E">
        <w:rPr>
          <w:rFonts w:ascii="Calibri" w:hAnsi="Calibri" w:cs="Calibri"/>
        </w:rPr>
        <w:t xml:space="preserve">Figure </w:t>
      </w:r>
      <w:r w:rsidRPr="006F6A7E">
        <w:rPr>
          <w:rFonts w:ascii="Calibri" w:hAnsi="Calibri" w:cs="Calibri"/>
        </w:rPr>
        <w:fldChar w:fldCharType="begin"/>
      </w:r>
      <w:r w:rsidRPr="006F6A7E">
        <w:rPr>
          <w:rFonts w:ascii="Calibri" w:hAnsi="Calibri" w:cs="Calibri"/>
        </w:rPr>
        <w:instrText xml:space="preserve"> SEQ Figure \* ARABIC </w:instrText>
      </w:r>
      <w:r w:rsidRPr="006F6A7E">
        <w:rPr>
          <w:rFonts w:ascii="Calibri" w:hAnsi="Calibri" w:cs="Calibri"/>
        </w:rPr>
        <w:fldChar w:fldCharType="separate"/>
      </w:r>
      <w:r w:rsidRPr="006F6A7E">
        <w:rPr>
          <w:rFonts w:ascii="Calibri" w:hAnsi="Calibri" w:cs="Calibri"/>
        </w:rPr>
        <w:fldChar w:fldCharType="end"/>
      </w:r>
      <w:r w:rsidRPr="006F6A7E">
        <w:rPr>
          <w:rFonts w:ascii="Calibri" w:hAnsi="Calibri" w:cs="Calibri"/>
        </w:rPr>
        <w:t>: Error Details</w:t>
      </w:r>
    </w:p>
    <w:p w14:paraId="1398B336" w14:textId="77777777" w:rsidR="00B16B9D" w:rsidRPr="006F6A7E" w:rsidRDefault="00D60339" w:rsidP="00B16B9D">
      <w:pPr>
        <w:keepNext/>
        <w:rPr>
          <w:rFonts w:ascii="Calibri" w:hAnsi="Calibri" w:cs="Calibri"/>
        </w:rPr>
      </w:pPr>
      <w:r w:rsidRPr="006F6A7E">
        <w:rPr>
          <w:rFonts w:ascii="Calibri" w:hAnsi="Calibri" w:cs="Calibri"/>
          <w:noProof/>
        </w:rPr>
        <w:drawing>
          <wp:inline distT="0" distB="0" distL="0" distR="0" wp14:anchorId="6DAEF94A" wp14:editId="4A926398">
            <wp:extent cx="5731510" cy="1898650"/>
            <wp:effectExtent l="0" t="0" r="2540" b="6350"/>
            <wp:docPr id="835818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18820" name=""/>
                    <pic:cNvPicPr/>
                  </pic:nvPicPr>
                  <pic:blipFill>
                    <a:blip r:embed="rId39"/>
                    <a:stretch>
                      <a:fillRect/>
                    </a:stretch>
                  </pic:blipFill>
                  <pic:spPr>
                    <a:xfrm>
                      <a:off x="0" y="0"/>
                      <a:ext cx="5731510" cy="1898650"/>
                    </a:xfrm>
                    <a:prstGeom prst="rect">
                      <a:avLst/>
                    </a:prstGeom>
                  </pic:spPr>
                </pic:pic>
              </a:graphicData>
            </a:graphic>
          </wp:inline>
        </w:drawing>
      </w:r>
    </w:p>
    <w:p w14:paraId="6A639139" w14:textId="03199411" w:rsidR="0096167A" w:rsidRPr="006F6A7E" w:rsidRDefault="00B16B9D" w:rsidP="00B16B9D">
      <w:pPr>
        <w:pStyle w:val="Caption"/>
        <w:jc w:val="center"/>
        <w:rPr>
          <w:rFonts w:ascii="Calibri" w:hAnsi="Calibri" w:cs="Calibri"/>
        </w:rPr>
      </w:pPr>
      <w:r w:rsidRPr="006F6A7E">
        <w:rPr>
          <w:rFonts w:ascii="Calibri" w:hAnsi="Calibri" w:cs="Calibri"/>
        </w:rPr>
        <w:t xml:space="preserve">Figure </w:t>
      </w:r>
      <w:r w:rsidRPr="006F6A7E">
        <w:rPr>
          <w:rFonts w:ascii="Calibri" w:hAnsi="Calibri" w:cs="Calibri"/>
        </w:rPr>
        <w:fldChar w:fldCharType="begin"/>
      </w:r>
      <w:r w:rsidRPr="006F6A7E">
        <w:rPr>
          <w:rFonts w:ascii="Calibri" w:hAnsi="Calibri" w:cs="Calibri"/>
        </w:rPr>
        <w:instrText xml:space="preserve"> SEQ Figure \* ARABIC </w:instrText>
      </w:r>
      <w:r w:rsidRPr="006F6A7E">
        <w:rPr>
          <w:rFonts w:ascii="Calibri" w:hAnsi="Calibri" w:cs="Calibri"/>
        </w:rPr>
        <w:fldChar w:fldCharType="separate"/>
      </w:r>
      <w:r w:rsidRPr="006F6A7E">
        <w:rPr>
          <w:rFonts w:ascii="Calibri" w:hAnsi="Calibri" w:cs="Calibri"/>
        </w:rPr>
        <w:fldChar w:fldCharType="end"/>
      </w:r>
      <w:r w:rsidRPr="006F6A7E">
        <w:rPr>
          <w:rFonts w:ascii="Calibri" w:hAnsi="Calibri" w:cs="Calibri"/>
        </w:rPr>
        <w:t>: Data Integration - Recent Sync Errors</w:t>
      </w:r>
    </w:p>
    <w:p w14:paraId="0972C5CD" w14:textId="700EB52A" w:rsidR="00031490" w:rsidRPr="00BD07A3" w:rsidRDefault="00031490" w:rsidP="00F34612">
      <w:pPr>
        <w:spacing w:before="100" w:beforeAutospacing="1" w:after="100" w:afterAutospacing="1"/>
        <w:outlineLvl w:val="2"/>
        <w:rPr>
          <w:rFonts w:ascii="Calibri" w:hAnsi="Calibri" w:cs="Calibri"/>
          <w:b/>
          <w:sz w:val="27"/>
          <w:szCs w:val="27"/>
        </w:rPr>
      </w:pPr>
      <w:r w:rsidRPr="00BD07A3">
        <w:rPr>
          <w:rFonts w:ascii="Calibri" w:hAnsi="Calibri" w:cs="Calibri"/>
          <w:b/>
          <w:sz w:val="27"/>
          <w:szCs w:val="27"/>
        </w:rPr>
        <w:t>Involved APIs</w:t>
      </w:r>
    </w:p>
    <w:tbl>
      <w:tblPr>
        <w:tblStyle w:val="TableGrid"/>
        <w:tblW w:w="0" w:type="auto"/>
        <w:tblLook w:val="04A0" w:firstRow="1" w:lastRow="0" w:firstColumn="1" w:lastColumn="0" w:noHBand="0" w:noVBand="1"/>
      </w:tblPr>
      <w:tblGrid>
        <w:gridCol w:w="1461"/>
        <w:gridCol w:w="4406"/>
        <w:gridCol w:w="1799"/>
        <w:gridCol w:w="1350"/>
      </w:tblGrid>
      <w:tr w:rsidR="00031490" w:rsidRPr="00C65D82" w14:paraId="12778E5B" w14:textId="77777777" w:rsidTr="00C80654">
        <w:tc>
          <w:tcPr>
            <w:tcW w:w="0" w:type="auto"/>
            <w:hideMark/>
          </w:tcPr>
          <w:p w14:paraId="131B0485" w14:textId="77777777" w:rsidR="00031490" w:rsidRPr="00B149C1" w:rsidRDefault="00031490">
            <w:pPr>
              <w:pStyle w:val="p1"/>
              <w:jc w:val="center"/>
              <w:rPr>
                <w:rFonts w:ascii="Calibri" w:hAnsi="Calibri" w:cs="Calibri"/>
                <w:b/>
              </w:rPr>
            </w:pPr>
            <w:r w:rsidRPr="00B149C1">
              <w:rPr>
                <w:rFonts w:ascii="Calibri" w:hAnsi="Calibri" w:cs="Calibri"/>
                <w:b/>
              </w:rPr>
              <w:t>API Name</w:t>
            </w:r>
          </w:p>
        </w:tc>
        <w:tc>
          <w:tcPr>
            <w:tcW w:w="0" w:type="auto"/>
            <w:hideMark/>
          </w:tcPr>
          <w:p w14:paraId="0E891AE4" w14:textId="77777777" w:rsidR="00031490" w:rsidRPr="00B149C1" w:rsidRDefault="00031490">
            <w:pPr>
              <w:pStyle w:val="p1"/>
              <w:jc w:val="center"/>
              <w:rPr>
                <w:rFonts w:ascii="Calibri" w:hAnsi="Calibri" w:cs="Calibri"/>
                <w:b/>
              </w:rPr>
            </w:pPr>
            <w:r w:rsidRPr="00B149C1">
              <w:rPr>
                <w:rFonts w:ascii="Calibri" w:hAnsi="Calibri" w:cs="Calibri"/>
                <w:b/>
              </w:rPr>
              <w:t>Endpoint</w:t>
            </w:r>
          </w:p>
        </w:tc>
        <w:tc>
          <w:tcPr>
            <w:tcW w:w="0" w:type="auto"/>
            <w:hideMark/>
          </w:tcPr>
          <w:p w14:paraId="3CD955A0" w14:textId="77777777" w:rsidR="00031490" w:rsidRPr="00B149C1" w:rsidRDefault="00031490">
            <w:pPr>
              <w:pStyle w:val="p1"/>
              <w:jc w:val="center"/>
              <w:rPr>
                <w:rFonts w:ascii="Calibri" w:hAnsi="Calibri" w:cs="Calibri"/>
                <w:b/>
              </w:rPr>
            </w:pPr>
            <w:r w:rsidRPr="00B149C1">
              <w:rPr>
                <w:rFonts w:ascii="Calibri" w:hAnsi="Calibri" w:cs="Calibri"/>
                <w:b/>
              </w:rPr>
              <w:t>Description</w:t>
            </w:r>
          </w:p>
        </w:tc>
        <w:tc>
          <w:tcPr>
            <w:tcW w:w="0" w:type="auto"/>
            <w:hideMark/>
          </w:tcPr>
          <w:p w14:paraId="78B6A8D3" w14:textId="77777777" w:rsidR="00031490" w:rsidRPr="00B149C1" w:rsidRDefault="00031490">
            <w:pPr>
              <w:pStyle w:val="p1"/>
              <w:jc w:val="center"/>
              <w:rPr>
                <w:rFonts w:ascii="Calibri" w:hAnsi="Calibri" w:cs="Calibri"/>
                <w:b/>
              </w:rPr>
            </w:pPr>
            <w:r w:rsidRPr="00B149C1">
              <w:rPr>
                <w:rFonts w:ascii="Calibri" w:hAnsi="Calibri" w:cs="Calibri"/>
                <w:b/>
              </w:rPr>
              <w:t>Trigger</w:t>
            </w:r>
          </w:p>
        </w:tc>
      </w:tr>
      <w:tr w:rsidR="00031490" w:rsidRPr="00C65D82" w14:paraId="5DE4CB58" w14:textId="77777777" w:rsidTr="00C80654">
        <w:tc>
          <w:tcPr>
            <w:tcW w:w="0" w:type="auto"/>
            <w:hideMark/>
          </w:tcPr>
          <w:p w14:paraId="0F9CFB86" w14:textId="77777777" w:rsidR="00031490" w:rsidRPr="00B149C1" w:rsidRDefault="00031490">
            <w:pPr>
              <w:pStyle w:val="p1"/>
              <w:rPr>
                <w:rFonts w:ascii="Calibri" w:hAnsi="Calibri" w:cs="Calibri"/>
              </w:rPr>
            </w:pPr>
            <w:r w:rsidRPr="00B149C1">
              <w:rPr>
                <w:rFonts w:ascii="Calibri" w:hAnsi="Calibri" w:cs="Calibri"/>
              </w:rPr>
              <w:t>Get Recent Errors</w:t>
            </w:r>
          </w:p>
        </w:tc>
        <w:tc>
          <w:tcPr>
            <w:tcW w:w="0" w:type="auto"/>
            <w:hideMark/>
          </w:tcPr>
          <w:p w14:paraId="1469FB94" w14:textId="77777777" w:rsidR="00031490" w:rsidRPr="00B149C1" w:rsidRDefault="00031490">
            <w:pPr>
              <w:pStyle w:val="p1"/>
              <w:rPr>
                <w:rFonts w:ascii="Calibri" w:hAnsi="Calibri" w:cs="Calibri"/>
              </w:rPr>
            </w:pPr>
            <w:r w:rsidRPr="00B149C1">
              <w:rPr>
                <w:rStyle w:val="s1"/>
                <w:rFonts w:ascii="Calibri" w:eastAsiaTheme="majorEastAsia" w:hAnsi="Calibri" w:cs="Calibri"/>
              </w:rPr>
              <w:t xml:space="preserve">GET </w:t>
            </w:r>
            <w:r w:rsidRPr="00B149C1">
              <w:rPr>
                <w:rFonts w:ascii="Calibri" w:hAnsi="Calibri" w:cs="Calibri"/>
              </w:rPr>
              <w:t>/integration/sync/errors/recent</w:t>
            </w:r>
          </w:p>
        </w:tc>
        <w:tc>
          <w:tcPr>
            <w:tcW w:w="0" w:type="auto"/>
            <w:hideMark/>
          </w:tcPr>
          <w:p w14:paraId="40E52393" w14:textId="77777777" w:rsidR="00031490" w:rsidRPr="00B149C1" w:rsidRDefault="00031490">
            <w:pPr>
              <w:pStyle w:val="p1"/>
              <w:rPr>
                <w:rFonts w:ascii="Calibri" w:hAnsi="Calibri" w:cs="Calibri"/>
              </w:rPr>
            </w:pPr>
            <w:r w:rsidRPr="00B149C1">
              <w:rPr>
                <w:rFonts w:ascii="Calibri" w:hAnsi="Calibri" w:cs="Calibri"/>
              </w:rPr>
              <w:t>Loads latest errors</w:t>
            </w:r>
          </w:p>
        </w:tc>
        <w:tc>
          <w:tcPr>
            <w:tcW w:w="0" w:type="auto"/>
            <w:hideMark/>
          </w:tcPr>
          <w:p w14:paraId="31928AD5" w14:textId="77777777" w:rsidR="00031490" w:rsidRPr="00B149C1" w:rsidRDefault="00031490">
            <w:pPr>
              <w:pStyle w:val="p1"/>
              <w:rPr>
                <w:rFonts w:ascii="Calibri" w:hAnsi="Calibri" w:cs="Calibri"/>
              </w:rPr>
            </w:pPr>
            <w:r w:rsidRPr="00B149C1">
              <w:rPr>
                <w:rFonts w:ascii="Calibri" w:hAnsi="Calibri" w:cs="Calibri"/>
              </w:rPr>
              <w:t>Recent Sync Errors</w:t>
            </w:r>
          </w:p>
        </w:tc>
      </w:tr>
      <w:tr w:rsidR="00031490" w:rsidRPr="00C65D82" w14:paraId="0F89EAA8" w14:textId="77777777" w:rsidTr="00C80654">
        <w:tc>
          <w:tcPr>
            <w:tcW w:w="0" w:type="auto"/>
            <w:hideMark/>
          </w:tcPr>
          <w:p w14:paraId="2D59D120" w14:textId="77777777" w:rsidR="00031490" w:rsidRPr="00B149C1" w:rsidRDefault="00031490">
            <w:pPr>
              <w:pStyle w:val="p1"/>
              <w:rPr>
                <w:rFonts w:ascii="Calibri" w:hAnsi="Calibri" w:cs="Calibri"/>
              </w:rPr>
            </w:pPr>
            <w:r w:rsidRPr="00B149C1">
              <w:rPr>
                <w:rFonts w:ascii="Calibri" w:hAnsi="Calibri" w:cs="Calibri"/>
              </w:rPr>
              <w:t>Get File Error Details</w:t>
            </w:r>
          </w:p>
        </w:tc>
        <w:tc>
          <w:tcPr>
            <w:tcW w:w="0" w:type="auto"/>
            <w:hideMark/>
          </w:tcPr>
          <w:p w14:paraId="69B89083" w14:textId="77777777" w:rsidR="00031490" w:rsidRPr="00B149C1" w:rsidRDefault="00031490">
            <w:pPr>
              <w:pStyle w:val="p1"/>
              <w:rPr>
                <w:rFonts w:ascii="Calibri" w:hAnsi="Calibri" w:cs="Calibri"/>
              </w:rPr>
            </w:pPr>
            <w:r w:rsidRPr="00B149C1">
              <w:rPr>
                <w:rStyle w:val="s1"/>
                <w:rFonts w:ascii="Calibri" w:eastAsiaTheme="majorEastAsia" w:hAnsi="Calibri" w:cs="Calibri"/>
              </w:rPr>
              <w:t xml:space="preserve">GET </w:t>
            </w:r>
            <w:r w:rsidRPr="00B149C1">
              <w:rPr>
                <w:rFonts w:ascii="Calibri" w:hAnsi="Calibri" w:cs="Calibri"/>
              </w:rPr>
              <w:t>/integration/sync/file-errors/{</w:t>
            </w:r>
            <w:proofErr w:type="spellStart"/>
            <w:r w:rsidRPr="00B149C1">
              <w:rPr>
                <w:rFonts w:ascii="Calibri" w:hAnsi="Calibri" w:cs="Calibri"/>
              </w:rPr>
              <w:t>fileId</w:t>
            </w:r>
            <w:proofErr w:type="spellEnd"/>
            <w:r w:rsidRPr="00B149C1">
              <w:rPr>
                <w:rFonts w:ascii="Calibri" w:hAnsi="Calibri" w:cs="Calibri"/>
              </w:rPr>
              <w:t>}</w:t>
            </w:r>
          </w:p>
        </w:tc>
        <w:tc>
          <w:tcPr>
            <w:tcW w:w="0" w:type="auto"/>
            <w:hideMark/>
          </w:tcPr>
          <w:p w14:paraId="688CF443" w14:textId="77777777" w:rsidR="00031490" w:rsidRPr="00B149C1" w:rsidRDefault="00031490">
            <w:pPr>
              <w:pStyle w:val="p1"/>
              <w:rPr>
                <w:rFonts w:ascii="Calibri" w:hAnsi="Calibri" w:cs="Calibri"/>
              </w:rPr>
            </w:pPr>
            <w:r w:rsidRPr="00B149C1">
              <w:rPr>
                <w:rFonts w:ascii="Calibri" w:hAnsi="Calibri" w:cs="Calibri"/>
              </w:rPr>
              <w:t>Row-level errors</w:t>
            </w:r>
          </w:p>
        </w:tc>
        <w:tc>
          <w:tcPr>
            <w:tcW w:w="0" w:type="auto"/>
            <w:hideMark/>
          </w:tcPr>
          <w:p w14:paraId="0283A627" w14:textId="77777777" w:rsidR="00031490" w:rsidRPr="00B149C1" w:rsidRDefault="00031490">
            <w:pPr>
              <w:pStyle w:val="p1"/>
              <w:rPr>
                <w:rFonts w:ascii="Calibri" w:hAnsi="Calibri" w:cs="Calibri"/>
              </w:rPr>
            </w:pPr>
            <w:r w:rsidRPr="00B149C1">
              <w:rPr>
                <w:rFonts w:ascii="Calibri" w:hAnsi="Calibri" w:cs="Calibri"/>
              </w:rPr>
              <w:t>View Errors</w:t>
            </w:r>
          </w:p>
        </w:tc>
      </w:tr>
      <w:tr w:rsidR="00031490" w:rsidRPr="00C65D82" w14:paraId="762720C4" w14:textId="77777777" w:rsidTr="00C80654">
        <w:tc>
          <w:tcPr>
            <w:tcW w:w="0" w:type="auto"/>
            <w:hideMark/>
          </w:tcPr>
          <w:p w14:paraId="38FBE342" w14:textId="77777777" w:rsidR="00031490" w:rsidRPr="00B149C1" w:rsidRDefault="00031490">
            <w:pPr>
              <w:pStyle w:val="p1"/>
              <w:rPr>
                <w:rFonts w:ascii="Calibri" w:hAnsi="Calibri" w:cs="Calibri"/>
              </w:rPr>
            </w:pPr>
            <w:r w:rsidRPr="00B149C1">
              <w:rPr>
                <w:rFonts w:ascii="Calibri" w:hAnsi="Calibri" w:cs="Calibri"/>
              </w:rPr>
              <w:t>Retry File Sync</w:t>
            </w:r>
          </w:p>
        </w:tc>
        <w:tc>
          <w:tcPr>
            <w:tcW w:w="0" w:type="auto"/>
            <w:hideMark/>
          </w:tcPr>
          <w:p w14:paraId="324A3C9C" w14:textId="77777777" w:rsidR="00031490" w:rsidRPr="00B149C1" w:rsidRDefault="00031490">
            <w:pPr>
              <w:pStyle w:val="p1"/>
              <w:rPr>
                <w:rFonts w:ascii="Calibri" w:hAnsi="Calibri" w:cs="Calibri"/>
              </w:rPr>
            </w:pPr>
            <w:r w:rsidRPr="00B149C1">
              <w:rPr>
                <w:rStyle w:val="s1"/>
                <w:rFonts w:ascii="Calibri" w:eastAsiaTheme="majorEastAsia" w:hAnsi="Calibri" w:cs="Calibri"/>
              </w:rPr>
              <w:t xml:space="preserve">POST </w:t>
            </w:r>
            <w:r w:rsidRPr="00B149C1">
              <w:rPr>
                <w:rFonts w:ascii="Calibri" w:hAnsi="Calibri" w:cs="Calibri"/>
              </w:rPr>
              <w:t>/integration/ftp/retry-file</w:t>
            </w:r>
          </w:p>
        </w:tc>
        <w:tc>
          <w:tcPr>
            <w:tcW w:w="0" w:type="auto"/>
            <w:hideMark/>
          </w:tcPr>
          <w:p w14:paraId="6503FA25" w14:textId="77777777" w:rsidR="00031490" w:rsidRPr="00B149C1" w:rsidRDefault="00031490">
            <w:pPr>
              <w:pStyle w:val="p1"/>
              <w:rPr>
                <w:rFonts w:ascii="Calibri" w:hAnsi="Calibri" w:cs="Calibri"/>
              </w:rPr>
            </w:pPr>
            <w:r w:rsidRPr="00B149C1">
              <w:rPr>
                <w:rFonts w:ascii="Calibri" w:hAnsi="Calibri" w:cs="Calibri"/>
              </w:rPr>
              <w:t>Retry only that file</w:t>
            </w:r>
          </w:p>
        </w:tc>
        <w:tc>
          <w:tcPr>
            <w:tcW w:w="0" w:type="auto"/>
            <w:hideMark/>
          </w:tcPr>
          <w:p w14:paraId="64A05699" w14:textId="77777777" w:rsidR="00031490" w:rsidRPr="00B149C1" w:rsidRDefault="00031490">
            <w:pPr>
              <w:pStyle w:val="p1"/>
              <w:rPr>
                <w:rFonts w:ascii="Calibri" w:hAnsi="Calibri" w:cs="Calibri"/>
              </w:rPr>
            </w:pPr>
            <w:r w:rsidRPr="00B149C1">
              <w:rPr>
                <w:rFonts w:ascii="Calibri" w:hAnsi="Calibri" w:cs="Calibri"/>
              </w:rPr>
              <w:t>Retry File</w:t>
            </w:r>
          </w:p>
        </w:tc>
      </w:tr>
      <w:tr w:rsidR="00031490" w:rsidRPr="00C65D82" w14:paraId="3FF8FF0B" w14:textId="77777777" w:rsidTr="00C80654">
        <w:tc>
          <w:tcPr>
            <w:tcW w:w="0" w:type="auto"/>
            <w:hideMark/>
          </w:tcPr>
          <w:p w14:paraId="562102B4" w14:textId="77777777" w:rsidR="00031490" w:rsidRPr="00B149C1" w:rsidRDefault="00031490">
            <w:pPr>
              <w:pStyle w:val="p1"/>
              <w:rPr>
                <w:rFonts w:ascii="Calibri" w:hAnsi="Calibri" w:cs="Calibri"/>
              </w:rPr>
            </w:pPr>
            <w:r w:rsidRPr="00B149C1">
              <w:rPr>
                <w:rFonts w:ascii="Calibri" w:hAnsi="Calibri" w:cs="Calibri"/>
              </w:rPr>
              <w:t>Get Batch Logs</w:t>
            </w:r>
          </w:p>
        </w:tc>
        <w:tc>
          <w:tcPr>
            <w:tcW w:w="0" w:type="auto"/>
            <w:hideMark/>
          </w:tcPr>
          <w:p w14:paraId="4B7184D6" w14:textId="77777777" w:rsidR="00031490" w:rsidRPr="00B149C1" w:rsidRDefault="00031490">
            <w:pPr>
              <w:pStyle w:val="p1"/>
              <w:rPr>
                <w:rFonts w:ascii="Calibri" w:hAnsi="Calibri" w:cs="Calibri"/>
              </w:rPr>
            </w:pPr>
            <w:r w:rsidRPr="00B149C1">
              <w:rPr>
                <w:rStyle w:val="s1"/>
                <w:rFonts w:ascii="Calibri" w:eastAsiaTheme="majorEastAsia" w:hAnsi="Calibri" w:cs="Calibri"/>
              </w:rPr>
              <w:t xml:space="preserve">GET </w:t>
            </w:r>
            <w:r w:rsidRPr="00B149C1">
              <w:rPr>
                <w:rFonts w:ascii="Calibri" w:hAnsi="Calibri" w:cs="Calibri"/>
              </w:rPr>
              <w:t>/integration/sync/logs</w:t>
            </w:r>
          </w:p>
        </w:tc>
        <w:tc>
          <w:tcPr>
            <w:tcW w:w="0" w:type="auto"/>
            <w:hideMark/>
          </w:tcPr>
          <w:p w14:paraId="5D01F097" w14:textId="77777777" w:rsidR="00031490" w:rsidRPr="00B149C1" w:rsidRDefault="00031490">
            <w:pPr>
              <w:pStyle w:val="p1"/>
              <w:rPr>
                <w:rFonts w:ascii="Calibri" w:hAnsi="Calibri" w:cs="Calibri"/>
              </w:rPr>
            </w:pPr>
            <w:r w:rsidRPr="00B149C1">
              <w:rPr>
                <w:rFonts w:ascii="Calibri" w:hAnsi="Calibri" w:cs="Calibri"/>
              </w:rPr>
              <w:t>Load batch history</w:t>
            </w:r>
          </w:p>
        </w:tc>
        <w:tc>
          <w:tcPr>
            <w:tcW w:w="0" w:type="auto"/>
            <w:hideMark/>
          </w:tcPr>
          <w:p w14:paraId="2E77AB72" w14:textId="77777777" w:rsidR="00031490" w:rsidRPr="00B149C1" w:rsidRDefault="00031490">
            <w:pPr>
              <w:pStyle w:val="p1"/>
              <w:rPr>
                <w:rFonts w:ascii="Calibri" w:hAnsi="Calibri" w:cs="Calibri"/>
              </w:rPr>
            </w:pPr>
            <w:r w:rsidRPr="00B149C1">
              <w:rPr>
                <w:rFonts w:ascii="Calibri" w:hAnsi="Calibri" w:cs="Calibri"/>
              </w:rPr>
              <w:t>Sync Logs</w:t>
            </w:r>
          </w:p>
        </w:tc>
      </w:tr>
      <w:tr w:rsidR="00031490" w:rsidRPr="00C65D82" w14:paraId="457CD52C" w14:textId="77777777" w:rsidTr="00C80654">
        <w:tc>
          <w:tcPr>
            <w:tcW w:w="0" w:type="auto"/>
            <w:hideMark/>
          </w:tcPr>
          <w:p w14:paraId="4E5D1F8A" w14:textId="77777777" w:rsidR="00031490" w:rsidRPr="00B149C1" w:rsidRDefault="00031490">
            <w:pPr>
              <w:pStyle w:val="p1"/>
              <w:rPr>
                <w:rFonts w:ascii="Calibri" w:hAnsi="Calibri" w:cs="Calibri"/>
              </w:rPr>
            </w:pPr>
            <w:r w:rsidRPr="00B149C1">
              <w:rPr>
                <w:rFonts w:ascii="Calibri" w:hAnsi="Calibri" w:cs="Calibri"/>
              </w:rPr>
              <w:t>Get Batch Detail</w:t>
            </w:r>
          </w:p>
        </w:tc>
        <w:tc>
          <w:tcPr>
            <w:tcW w:w="0" w:type="auto"/>
            <w:hideMark/>
          </w:tcPr>
          <w:p w14:paraId="658FC31A" w14:textId="77777777" w:rsidR="00031490" w:rsidRPr="00B149C1" w:rsidRDefault="00031490">
            <w:pPr>
              <w:pStyle w:val="p1"/>
              <w:rPr>
                <w:rFonts w:ascii="Calibri" w:hAnsi="Calibri" w:cs="Calibri"/>
              </w:rPr>
            </w:pPr>
            <w:r w:rsidRPr="00B149C1">
              <w:rPr>
                <w:rStyle w:val="s1"/>
                <w:rFonts w:ascii="Calibri" w:eastAsiaTheme="majorEastAsia" w:hAnsi="Calibri" w:cs="Calibri"/>
              </w:rPr>
              <w:t xml:space="preserve">GET </w:t>
            </w:r>
            <w:r w:rsidRPr="00B149C1">
              <w:rPr>
                <w:rFonts w:ascii="Calibri" w:hAnsi="Calibri" w:cs="Calibri"/>
              </w:rPr>
              <w:t>/integration/sync/logs/{</w:t>
            </w:r>
            <w:proofErr w:type="spellStart"/>
            <w:r w:rsidRPr="00B149C1">
              <w:rPr>
                <w:rFonts w:ascii="Calibri" w:hAnsi="Calibri" w:cs="Calibri"/>
              </w:rPr>
              <w:t>batchId</w:t>
            </w:r>
            <w:proofErr w:type="spellEnd"/>
            <w:r w:rsidRPr="00B149C1">
              <w:rPr>
                <w:rFonts w:ascii="Calibri" w:hAnsi="Calibri" w:cs="Calibri"/>
              </w:rPr>
              <w:t>}</w:t>
            </w:r>
          </w:p>
        </w:tc>
        <w:tc>
          <w:tcPr>
            <w:tcW w:w="0" w:type="auto"/>
            <w:hideMark/>
          </w:tcPr>
          <w:p w14:paraId="573CB1B5" w14:textId="77777777" w:rsidR="00031490" w:rsidRPr="00B149C1" w:rsidRDefault="00031490">
            <w:pPr>
              <w:pStyle w:val="p1"/>
              <w:rPr>
                <w:rFonts w:ascii="Calibri" w:hAnsi="Calibri" w:cs="Calibri"/>
              </w:rPr>
            </w:pPr>
            <w:r w:rsidRPr="00B149C1">
              <w:rPr>
                <w:rFonts w:ascii="Calibri" w:hAnsi="Calibri" w:cs="Calibri"/>
              </w:rPr>
              <w:t>Batch breakdown</w:t>
            </w:r>
          </w:p>
        </w:tc>
        <w:tc>
          <w:tcPr>
            <w:tcW w:w="0" w:type="auto"/>
            <w:hideMark/>
          </w:tcPr>
          <w:p w14:paraId="4E7A50DC" w14:textId="77777777" w:rsidR="00031490" w:rsidRPr="00B149C1" w:rsidRDefault="00031490">
            <w:pPr>
              <w:pStyle w:val="p1"/>
              <w:rPr>
                <w:rFonts w:ascii="Calibri" w:hAnsi="Calibri" w:cs="Calibri"/>
              </w:rPr>
            </w:pPr>
            <w:r w:rsidRPr="00B149C1">
              <w:rPr>
                <w:rFonts w:ascii="Calibri" w:hAnsi="Calibri" w:cs="Calibri"/>
              </w:rPr>
              <w:t>View Details</w:t>
            </w:r>
          </w:p>
        </w:tc>
      </w:tr>
      <w:tr w:rsidR="00031490" w:rsidRPr="00C65D82" w14:paraId="5A324240" w14:textId="77777777" w:rsidTr="00C80654">
        <w:tc>
          <w:tcPr>
            <w:tcW w:w="0" w:type="auto"/>
            <w:hideMark/>
          </w:tcPr>
          <w:p w14:paraId="610ADD3D" w14:textId="77777777" w:rsidR="00031490" w:rsidRPr="00B149C1" w:rsidRDefault="00031490">
            <w:pPr>
              <w:pStyle w:val="p1"/>
              <w:rPr>
                <w:rFonts w:ascii="Calibri" w:hAnsi="Calibri" w:cs="Calibri"/>
              </w:rPr>
            </w:pPr>
            <w:r w:rsidRPr="00B149C1">
              <w:rPr>
                <w:rFonts w:ascii="Calibri" w:hAnsi="Calibri" w:cs="Calibri"/>
              </w:rPr>
              <w:t>Export File Errors</w:t>
            </w:r>
          </w:p>
        </w:tc>
        <w:tc>
          <w:tcPr>
            <w:tcW w:w="0" w:type="auto"/>
            <w:hideMark/>
          </w:tcPr>
          <w:p w14:paraId="78D64858" w14:textId="77777777" w:rsidR="00031490" w:rsidRPr="00B149C1" w:rsidRDefault="00031490">
            <w:pPr>
              <w:pStyle w:val="p1"/>
              <w:rPr>
                <w:rFonts w:ascii="Calibri" w:hAnsi="Calibri" w:cs="Calibri"/>
              </w:rPr>
            </w:pPr>
            <w:r w:rsidRPr="00B149C1">
              <w:rPr>
                <w:rStyle w:val="s1"/>
                <w:rFonts w:ascii="Calibri" w:eastAsiaTheme="majorEastAsia" w:hAnsi="Calibri" w:cs="Calibri"/>
              </w:rPr>
              <w:t xml:space="preserve">GET </w:t>
            </w:r>
            <w:r w:rsidRPr="00B149C1">
              <w:rPr>
                <w:rFonts w:ascii="Calibri" w:hAnsi="Calibri" w:cs="Calibri"/>
              </w:rPr>
              <w:t>/integration/sync/file-errors/{</w:t>
            </w:r>
            <w:proofErr w:type="spellStart"/>
            <w:r w:rsidRPr="00B149C1">
              <w:rPr>
                <w:rFonts w:ascii="Calibri" w:hAnsi="Calibri" w:cs="Calibri"/>
              </w:rPr>
              <w:t>fileId</w:t>
            </w:r>
            <w:proofErr w:type="spellEnd"/>
            <w:r w:rsidRPr="00B149C1">
              <w:rPr>
                <w:rFonts w:ascii="Calibri" w:hAnsi="Calibri" w:cs="Calibri"/>
              </w:rPr>
              <w:t>}/export</w:t>
            </w:r>
          </w:p>
        </w:tc>
        <w:tc>
          <w:tcPr>
            <w:tcW w:w="0" w:type="auto"/>
            <w:hideMark/>
          </w:tcPr>
          <w:p w14:paraId="4FA25A58" w14:textId="77777777" w:rsidR="00031490" w:rsidRPr="00B149C1" w:rsidRDefault="00031490">
            <w:pPr>
              <w:pStyle w:val="p1"/>
              <w:rPr>
                <w:rFonts w:ascii="Calibri" w:hAnsi="Calibri" w:cs="Calibri"/>
              </w:rPr>
            </w:pPr>
            <w:r w:rsidRPr="00B149C1">
              <w:rPr>
                <w:rFonts w:ascii="Calibri" w:hAnsi="Calibri" w:cs="Calibri"/>
              </w:rPr>
              <w:t>Export CSV</w:t>
            </w:r>
          </w:p>
        </w:tc>
        <w:tc>
          <w:tcPr>
            <w:tcW w:w="0" w:type="auto"/>
            <w:hideMark/>
          </w:tcPr>
          <w:p w14:paraId="2270BDE8" w14:textId="77777777" w:rsidR="00031490" w:rsidRPr="00B149C1" w:rsidRDefault="00031490">
            <w:pPr>
              <w:pStyle w:val="p1"/>
              <w:rPr>
                <w:rFonts w:ascii="Calibri" w:hAnsi="Calibri" w:cs="Calibri"/>
              </w:rPr>
            </w:pPr>
            <w:r w:rsidRPr="00B149C1">
              <w:rPr>
                <w:rFonts w:ascii="Calibri" w:hAnsi="Calibri" w:cs="Calibri"/>
              </w:rPr>
              <w:t>File error modal</w:t>
            </w:r>
          </w:p>
        </w:tc>
      </w:tr>
      <w:tr w:rsidR="00031490" w:rsidRPr="00C65D82" w14:paraId="1E4073A9" w14:textId="77777777" w:rsidTr="00C80654">
        <w:tc>
          <w:tcPr>
            <w:tcW w:w="0" w:type="auto"/>
            <w:hideMark/>
          </w:tcPr>
          <w:p w14:paraId="55246A57" w14:textId="77777777" w:rsidR="00031490" w:rsidRPr="00B149C1" w:rsidRDefault="00031490">
            <w:pPr>
              <w:pStyle w:val="p1"/>
              <w:rPr>
                <w:rFonts w:ascii="Calibri" w:hAnsi="Calibri" w:cs="Calibri"/>
              </w:rPr>
            </w:pPr>
            <w:r w:rsidRPr="00B149C1">
              <w:rPr>
                <w:rFonts w:ascii="Calibri" w:hAnsi="Calibri" w:cs="Calibri"/>
              </w:rPr>
              <w:t>Export Batch Logs</w:t>
            </w:r>
          </w:p>
        </w:tc>
        <w:tc>
          <w:tcPr>
            <w:tcW w:w="0" w:type="auto"/>
            <w:hideMark/>
          </w:tcPr>
          <w:p w14:paraId="71106451" w14:textId="77777777" w:rsidR="00031490" w:rsidRPr="00B149C1" w:rsidRDefault="00031490">
            <w:pPr>
              <w:pStyle w:val="p1"/>
              <w:rPr>
                <w:rFonts w:ascii="Calibri" w:hAnsi="Calibri" w:cs="Calibri"/>
              </w:rPr>
            </w:pPr>
            <w:r w:rsidRPr="00B149C1">
              <w:rPr>
                <w:rStyle w:val="s1"/>
                <w:rFonts w:ascii="Calibri" w:eastAsiaTheme="majorEastAsia" w:hAnsi="Calibri" w:cs="Calibri"/>
              </w:rPr>
              <w:t xml:space="preserve">GET </w:t>
            </w:r>
            <w:r w:rsidRPr="00B149C1">
              <w:rPr>
                <w:rFonts w:ascii="Calibri" w:hAnsi="Calibri" w:cs="Calibri"/>
              </w:rPr>
              <w:t>/integration/sync/logs/{</w:t>
            </w:r>
            <w:proofErr w:type="spellStart"/>
            <w:r w:rsidRPr="00B149C1">
              <w:rPr>
                <w:rFonts w:ascii="Calibri" w:hAnsi="Calibri" w:cs="Calibri"/>
              </w:rPr>
              <w:t>batchId</w:t>
            </w:r>
            <w:proofErr w:type="spellEnd"/>
            <w:r w:rsidRPr="00B149C1">
              <w:rPr>
                <w:rFonts w:ascii="Calibri" w:hAnsi="Calibri" w:cs="Calibri"/>
              </w:rPr>
              <w:t>}/export</w:t>
            </w:r>
          </w:p>
        </w:tc>
        <w:tc>
          <w:tcPr>
            <w:tcW w:w="0" w:type="auto"/>
            <w:hideMark/>
          </w:tcPr>
          <w:p w14:paraId="1CE57A07" w14:textId="77777777" w:rsidR="00031490" w:rsidRPr="00B149C1" w:rsidRDefault="00031490">
            <w:pPr>
              <w:pStyle w:val="p1"/>
              <w:rPr>
                <w:rFonts w:ascii="Calibri" w:hAnsi="Calibri" w:cs="Calibri"/>
              </w:rPr>
            </w:pPr>
            <w:r w:rsidRPr="00B149C1">
              <w:rPr>
                <w:rFonts w:ascii="Calibri" w:hAnsi="Calibri" w:cs="Calibri"/>
              </w:rPr>
              <w:t>Export CSV</w:t>
            </w:r>
          </w:p>
        </w:tc>
        <w:tc>
          <w:tcPr>
            <w:tcW w:w="0" w:type="auto"/>
            <w:hideMark/>
          </w:tcPr>
          <w:p w14:paraId="2A872919" w14:textId="77777777" w:rsidR="00031490" w:rsidRPr="00B149C1" w:rsidRDefault="00031490">
            <w:pPr>
              <w:pStyle w:val="p1"/>
              <w:rPr>
                <w:rFonts w:ascii="Calibri" w:hAnsi="Calibri" w:cs="Calibri"/>
              </w:rPr>
            </w:pPr>
            <w:r w:rsidRPr="00B149C1">
              <w:rPr>
                <w:rFonts w:ascii="Calibri" w:hAnsi="Calibri" w:cs="Calibri"/>
              </w:rPr>
              <w:t>Export Batch Logs</w:t>
            </w:r>
          </w:p>
        </w:tc>
      </w:tr>
      <w:tr w:rsidR="00031490" w:rsidRPr="00C65D82" w14:paraId="7F380A4E" w14:textId="77777777" w:rsidTr="00C80654">
        <w:tc>
          <w:tcPr>
            <w:tcW w:w="0" w:type="auto"/>
            <w:hideMark/>
          </w:tcPr>
          <w:p w14:paraId="29A1CA20" w14:textId="77777777" w:rsidR="00031490" w:rsidRPr="00B149C1" w:rsidRDefault="00031490">
            <w:pPr>
              <w:pStyle w:val="p1"/>
              <w:rPr>
                <w:rFonts w:ascii="Calibri" w:hAnsi="Calibri" w:cs="Calibri"/>
              </w:rPr>
            </w:pPr>
            <w:r w:rsidRPr="00B149C1">
              <w:rPr>
                <w:rFonts w:ascii="Calibri" w:hAnsi="Calibri" w:cs="Calibri"/>
              </w:rPr>
              <w:t>Detect FTP Dataset</w:t>
            </w:r>
          </w:p>
        </w:tc>
        <w:tc>
          <w:tcPr>
            <w:tcW w:w="0" w:type="auto"/>
            <w:hideMark/>
          </w:tcPr>
          <w:p w14:paraId="3ED3FC26" w14:textId="77777777" w:rsidR="00031490" w:rsidRPr="00B149C1" w:rsidRDefault="00031490">
            <w:pPr>
              <w:pStyle w:val="p1"/>
              <w:rPr>
                <w:rFonts w:ascii="Calibri" w:hAnsi="Calibri" w:cs="Calibri"/>
              </w:rPr>
            </w:pPr>
            <w:r w:rsidRPr="00B149C1">
              <w:rPr>
                <w:rStyle w:val="s1"/>
                <w:rFonts w:ascii="Calibri" w:eastAsiaTheme="majorEastAsia" w:hAnsi="Calibri" w:cs="Calibri"/>
              </w:rPr>
              <w:t xml:space="preserve">GET </w:t>
            </w:r>
            <w:r w:rsidRPr="00B149C1">
              <w:rPr>
                <w:rFonts w:ascii="Calibri" w:hAnsi="Calibri" w:cs="Calibri"/>
              </w:rPr>
              <w:t>/integration/ftp/latest-file</w:t>
            </w:r>
          </w:p>
        </w:tc>
        <w:tc>
          <w:tcPr>
            <w:tcW w:w="0" w:type="auto"/>
            <w:hideMark/>
          </w:tcPr>
          <w:p w14:paraId="657D256E" w14:textId="77777777" w:rsidR="00031490" w:rsidRPr="00B149C1" w:rsidRDefault="00031490">
            <w:pPr>
              <w:pStyle w:val="p1"/>
              <w:rPr>
                <w:rFonts w:ascii="Calibri" w:hAnsi="Calibri" w:cs="Calibri"/>
              </w:rPr>
            </w:pPr>
            <w:r w:rsidRPr="00B149C1">
              <w:rPr>
                <w:rFonts w:ascii="Calibri" w:hAnsi="Calibri" w:cs="Calibri"/>
              </w:rPr>
              <w:t>Used for Run Sync Now</w:t>
            </w:r>
          </w:p>
        </w:tc>
        <w:tc>
          <w:tcPr>
            <w:tcW w:w="0" w:type="auto"/>
            <w:hideMark/>
          </w:tcPr>
          <w:p w14:paraId="0D11CED2" w14:textId="77777777" w:rsidR="00031490" w:rsidRPr="00B149C1" w:rsidRDefault="00031490">
            <w:pPr>
              <w:pStyle w:val="p1"/>
              <w:rPr>
                <w:rFonts w:ascii="Calibri" w:hAnsi="Calibri" w:cs="Calibri"/>
              </w:rPr>
            </w:pPr>
            <w:r w:rsidRPr="00B149C1">
              <w:rPr>
                <w:rFonts w:ascii="Calibri" w:hAnsi="Calibri" w:cs="Calibri"/>
              </w:rPr>
              <w:t>Pre-check</w:t>
            </w:r>
          </w:p>
        </w:tc>
      </w:tr>
    </w:tbl>
    <w:p w14:paraId="23F03F22" w14:textId="75526870" w:rsidR="00031490" w:rsidRPr="00B149C1" w:rsidRDefault="00031490" w:rsidP="00031490">
      <w:pPr>
        <w:rPr>
          <w:rStyle w:val="s1"/>
          <w:rFonts w:ascii="Calibri" w:eastAsiaTheme="majorEastAsia" w:hAnsi="Calibri" w:cs="Calibri"/>
        </w:rPr>
      </w:pPr>
    </w:p>
    <w:p w14:paraId="49931B04" w14:textId="12081B5A" w:rsidR="004C694F" w:rsidRPr="0059076D" w:rsidRDefault="004C694F" w:rsidP="0091278E">
      <w:pPr>
        <w:rPr>
          <w:rFonts w:ascii="Calibri" w:hAnsi="Calibri" w:cs="Calibri"/>
          <w:b/>
          <w:bCs/>
        </w:rPr>
      </w:pPr>
    </w:p>
    <w:p w14:paraId="3C384E28" w14:textId="77777777" w:rsidR="009D46FE" w:rsidRPr="00B450AE" w:rsidRDefault="009D46FE">
      <w:pPr>
        <w:rPr>
          <w:rFonts w:ascii="Calibri" w:hAnsi="Calibri" w:cs="Calibri"/>
          <w:color w:val="0F4761" w:themeColor="accent1" w:themeShade="BF"/>
          <w:sz w:val="40"/>
          <w:szCs w:val="40"/>
        </w:rPr>
      </w:pPr>
      <w:r w:rsidRPr="00B450AE">
        <w:rPr>
          <w:rFonts w:ascii="Calibri" w:hAnsi="Calibri" w:cs="Calibri"/>
        </w:rPr>
        <w:br w:type="page"/>
      </w:r>
    </w:p>
    <w:p w14:paraId="3C8FB9B8" w14:textId="248D18E5" w:rsidR="004C694F" w:rsidRPr="00B450AE" w:rsidRDefault="004C694F" w:rsidP="00D2309C">
      <w:pPr>
        <w:pStyle w:val="Heading1"/>
        <w:rPr>
          <w:rFonts w:ascii="Calibri" w:eastAsia="Times New Roman" w:hAnsi="Calibri" w:cs="Calibri"/>
        </w:rPr>
      </w:pPr>
      <w:r w:rsidRPr="00B450AE">
        <w:rPr>
          <w:rFonts w:ascii="Calibri" w:eastAsia="Times New Roman" w:hAnsi="Calibri" w:cs="Calibri"/>
        </w:rPr>
        <w:t xml:space="preserve">Use Case </w:t>
      </w:r>
      <w:r w:rsidR="00EB63AA">
        <w:rPr>
          <w:rFonts w:ascii="Calibri" w:eastAsia="Times New Roman" w:hAnsi="Calibri" w:cs="Calibri"/>
        </w:rPr>
        <w:t>7</w:t>
      </w:r>
      <w:r w:rsidRPr="00B450AE">
        <w:rPr>
          <w:rFonts w:ascii="Calibri" w:eastAsia="Times New Roman" w:hAnsi="Calibri" w:cs="Calibri"/>
        </w:rPr>
        <w:t>: Configure and Validate Single Sign-On (SSO)</w:t>
      </w:r>
    </w:p>
    <w:p w14:paraId="27C18E75" w14:textId="44B8E31A" w:rsidR="004C694F" w:rsidRPr="0059076D" w:rsidRDefault="004C694F" w:rsidP="00AD422B">
      <w:pPr>
        <w:spacing w:before="100" w:beforeAutospacing="1" w:after="100" w:afterAutospacing="1"/>
        <w:outlineLvl w:val="2"/>
        <w:rPr>
          <w:rFonts w:ascii="Calibri" w:hAnsi="Calibri" w:cs="Calibri"/>
          <w:b/>
          <w:bCs/>
          <w:sz w:val="27"/>
          <w:szCs w:val="27"/>
        </w:rPr>
      </w:pPr>
      <w:r w:rsidRPr="0059076D">
        <w:rPr>
          <w:rFonts w:ascii="Calibri" w:hAnsi="Calibri" w:cs="Calibri"/>
          <w:b/>
          <w:bCs/>
          <w:sz w:val="27"/>
          <w:szCs w:val="27"/>
        </w:rPr>
        <w:t>Description:</w:t>
      </w:r>
    </w:p>
    <w:p w14:paraId="4782D786"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This use case defines how the District Tech Lead sets up, tests, and maintains the district’s SSO configuration for secure user authentication into the ScholarPath platform.</w:t>
      </w:r>
    </w:p>
    <w:p w14:paraId="023155DC" w14:textId="499D6102"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 xml:space="preserve">It includes per-provider configuration (Google Workspace, Clever, </w:t>
      </w:r>
      <w:proofErr w:type="spellStart"/>
      <w:r w:rsidRPr="0059076D">
        <w:rPr>
          <w:rFonts w:ascii="Calibri" w:hAnsi="Calibri" w:cs="Calibri"/>
        </w:rPr>
        <w:t>ClassLink</w:t>
      </w:r>
      <w:proofErr w:type="spellEnd"/>
      <w:r w:rsidRPr="0059076D">
        <w:rPr>
          <w:rFonts w:ascii="Calibri" w:hAnsi="Calibri" w:cs="Calibri"/>
        </w:rPr>
        <w:t xml:space="preserve">, </w:t>
      </w:r>
      <w:proofErr w:type="spellStart"/>
      <w:r w:rsidRPr="0059076D">
        <w:rPr>
          <w:rFonts w:ascii="Calibri" w:hAnsi="Calibri" w:cs="Calibri"/>
        </w:rPr>
        <w:t>Edlink</w:t>
      </w:r>
      <w:proofErr w:type="spellEnd"/>
      <w:r w:rsidRPr="0059076D">
        <w:rPr>
          <w:rFonts w:ascii="Calibri" w:hAnsi="Calibri" w:cs="Calibri"/>
        </w:rPr>
        <w:t>, and Generic SAML 2.0), attribute and claim mapping, and connection testing.</w:t>
      </w:r>
    </w:p>
    <w:p w14:paraId="53FC066B" w14:textId="7F2D53ED" w:rsidR="004C694F" w:rsidRPr="0059076D" w:rsidRDefault="004C694F" w:rsidP="00AD422B">
      <w:pPr>
        <w:spacing w:before="100" w:beforeAutospacing="1" w:after="100" w:afterAutospacing="1"/>
        <w:rPr>
          <w:rFonts w:ascii="Calibri" w:hAnsi="Calibri" w:cs="Calibri"/>
        </w:rPr>
      </w:pPr>
      <w:r w:rsidRPr="0059076D">
        <w:rPr>
          <w:rFonts w:ascii="Calibri" w:hAnsi="Calibri" w:cs="Calibri"/>
        </w:rPr>
        <w:t xml:space="preserve">The </w:t>
      </w:r>
      <w:r w:rsidR="00DD6D66">
        <w:rPr>
          <w:rFonts w:ascii="Calibri" w:hAnsi="Calibri" w:cs="Calibri"/>
        </w:rPr>
        <w:t>Goal:</w:t>
      </w:r>
      <w:r w:rsidRPr="0059076D">
        <w:rPr>
          <w:rFonts w:ascii="Calibri" w:hAnsi="Calibri" w:cs="Calibri"/>
        </w:rPr>
        <w:t xml:space="preserve"> is to ensure that district users can authenticate seamlessly via their organization’s identity provider while maintaining compliance and security.</w:t>
      </w:r>
    </w:p>
    <w:p w14:paraId="068F2AA4" w14:textId="77777777" w:rsidR="004C694F" w:rsidRPr="0059076D" w:rsidRDefault="004C694F" w:rsidP="004C694F">
      <w:pPr>
        <w:spacing w:before="100" w:beforeAutospacing="1" w:after="100" w:afterAutospacing="1"/>
        <w:outlineLvl w:val="2"/>
        <w:rPr>
          <w:rFonts w:ascii="Calibri" w:hAnsi="Calibri" w:cs="Calibri"/>
          <w:b/>
          <w:bCs/>
          <w:sz w:val="27"/>
          <w:szCs w:val="27"/>
        </w:rPr>
      </w:pPr>
      <w:r w:rsidRPr="0059076D">
        <w:rPr>
          <w:rFonts w:ascii="Calibri" w:hAnsi="Calibri" w:cs="Calibri"/>
          <w:b/>
          <w:bCs/>
          <w:sz w:val="27"/>
          <w:szCs w:val="27"/>
        </w:rPr>
        <w:t>Actors:</w:t>
      </w:r>
    </w:p>
    <w:p w14:paraId="3D637B0B" w14:textId="77777777" w:rsidR="004C694F" w:rsidRPr="0059076D" w:rsidRDefault="004C694F" w:rsidP="00031490">
      <w:pPr>
        <w:numPr>
          <w:ilvl w:val="0"/>
          <w:numId w:val="1"/>
        </w:numPr>
        <w:spacing w:before="100" w:beforeAutospacing="1" w:after="100" w:afterAutospacing="1"/>
        <w:rPr>
          <w:rFonts w:ascii="Calibri" w:hAnsi="Calibri" w:cs="Calibri"/>
        </w:rPr>
      </w:pPr>
      <w:r w:rsidRPr="0059076D">
        <w:rPr>
          <w:rFonts w:ascii="Calibri" w:hAnsi="Calibri" w:cs="Calibri"/>
          <w:b/>
          <w:bCs/>
        </w:rPr>
        <w:t>Primary Actor:</w:t>
      </w:r>
      <w:r w:rsidRPr="0059076D">
        <w:rPr>
          <w:rFonts w:ascii="Calibri" w:hAnsi="Calibri" w:cs="Calibri"/>
        </w:rPr>
        <w:t xml:space="preserve"> District Tech Lead</w:t>
      </w:r>
    </w:p>
    <w:p w14:paraId="2C7427F1" w14:textId="77777777" w:rsidR="004C694F" w:rsidRPr="0059076D" w:rsidRDefault="004C694F" w:rsidP="00031490">
      <w:pPr>
        <w:numPr>
          <w:ilvl w:val="0"/>
          <w:numId w:val="1"/>
        </w:numPr>
        <w:spacing w:before="100" w:beforeAutospacing="1" w:after="100" w:afterAutospacing="1"/>
        <w:rPr>
          <w:rFonts w:ascii="Calibri" w:hAnsi="Calibri" w:cs="Calibri"/>
        </w:rPr>
      </w:pPr>
      <w:r w:rsidRPr="0059076D">
        <w:rPr>
          <w:rFonts w:ascii="Calibri" w:hAnsi="Calibri" w:cs="Calibri"/>
          <w:b/>
          <w:bCs/>
        </w:rPr>
        <w:t>Supporting Actor:</w:t>
      </w:r>
      <w:r w:rsidRPr="0059076D">
        <w:rPr>
          <w:rFonts w:ascii="Calibri" w:hAnsi="Calibri" w:cs="Calibri"/>
        </w:rPr>
        <w:t xml:space="preserve"> ScholarPath Admin (for validation and technical assistance)</w:t>
      </w:r>
    </w:p>
    <w:p w14:paraId="01FD42F6" w14:textId="5088C3DA" w:rsidR="004C694F" w:rsidRPr="0059076D" w:rsidRDefault="004C694F" w:rsidP="00031490">
      <w:pPr>
        <w:numPr>
          <w:ilvl w:val="0"/>
          <w:numId w:val="1"/>
        </w:numPr>
        <w:spacing w:before="100" w:beforeAutospacing="1" w:after="100" w:afterAutospacing="1"/>
        <w:rPr>
          <w:rFonts w:ascii="Calibri" w:hAnsi="Calibri" w:cs="Calibri"/>
        </w:rPr>
      </w:pPr>
      <w:r w:rsidRPr="0059076D">
        <w:rPr>
          <w:rFonts w:ascii="Calibri" w:hAnsi="Calibri" w:cs="Calibri"/>
          <w:b/>
          <w:bCs/>
        </w:rPr>
        <w:t>System:</w:t>
      </w:r>
      <w:r w:rsidRPr="0059076D">
        <w:rPr>
          <w:rFonts w:ascii="Calibri" w:hAnsi="Calibri" w:cs="Calibri"/>
        </w:rPr>
        <w:t xml:space="preserve"> ScholarPath Platform</w:t>
      </w:r>
    </w:p>
    <w:p w14:paraId="1DFC1F56" w14:textId="07993297" w:rsidR="004C694F" w:rsidRPr="0059076D" w:rsidRDefault="004C694F" w:rsidP="00AD422B">
      <w:pPr>
        <w:spacing w:before="100" w:beforeAutospacing="1" w:after="100" w:afterAutospacing="1"/>
        <w:outlineLvl w:val="2"/>
        <w:rPr>
          <w:rFonts w:ascii="Calibri" w:hAnsi="Calibri" w:cs="Calibri"/>
          <w:b/>
          <w:bCs/>
          <w:sz w:val="27"/>
          <w:szCs w:val="27"/>
        </w:rPr>
      </w:pPr>
      <w:r w:rsidRPr="0059076D">
        <w:rPr>
          <w:rFonts w:ascii="Calibri" w:hAnsi="Calibri" w:cs="Calibri"/>
          <w:b/>
          <w:bCs/>
          <w:sz w:val="27"/>
          <w:szCs w:val="27"/>
        </w:rPr>
        <w:t>Goal:</w:t>
      </w:r>
    </w:p>
    <w:p w14:paraId="11AE5591" w14:textId="432FC6FC" w:rsidR="004C694F" w:rsidRPr="0059076D" w:rsidRDefault="004C694F" w:rsidP="00AD422B">
      <w:pPr>
        <w:spacing w:before="100" w:beforeAutospacing="1" w:after="100" w:afterAutospacing="1"/>
        <w:rPr>
          <w:rFonts w:ascii="Calibri" w:hAnsi="Calibri" w:cs="Calibri"/>
        </w:rPr>
      </w:pPr>
      <w:r w:rsidRPr="0059076D">
        <w:rPr>
          <w:rFonts w:ascii="Calibri" w:hAnsi="Calibri" w:cs="Calibri"/>
        </w:rPr>
        <w:t>To configure and validate Single Sign-On integration between ScholarPath and the district’s chosen authentication provider(s).</w:t>
      </w:r>
    </w:p>
    <w:p w14:paraId="15425491" w14:textId="22B85D75" w:rsidR="004C694F" w:rsidRPr="0059076D" w:rsidRDefault="004C694F" w:rsidP="00AD422B">
      <w:pPr>
        <w:spacing w:before="100" w:beforeAutospacing="1" w:after="100" w:afterAutospacing="1"/>
        <w:outlineLvl w:val="2"/>
        <w:rPr>
          <w:rFonts w:ascii="Calibri" w:hAnsi="Calibri" w:cs="Calibri"/>
          <w:b/>
          <w:bCs/>
          <w:sz w:val="27"/>
          <w:szCs w:val="27"/>
        </w:rPr>
      </w:pPr>
      <w:r w:rsidRPr="0059076D">
        <w:rPr>
          <w:rFonts w:ascii="Calibri" w:hAnsi="Calibri" w:cs="Calibri"/>
          <w:b/>
          <w:bCs/>
          <w:sz w:val="27"/>
          <w:szCs w:val="27"/>
        </w:rPr>
        <w:t>Trigger:</w:t>
      </w:r>
    </w:p>
    <w:p w14:paraId="68A74C56" w14:textId="70696CCD" w:rsidR="004C694F" w:rsidRPr="0059076D" w:rsidRDefault="004C694F" w:rsidP="00AD422B">
      <w:pPr>
        <w:spacing w:before="100" w:beforeAutospacing="1" w:after="100" w:afterAutospacing="1"/>
        <w:rPr>
          <w:rFonts w:ascii="Calibri" w:hAnsi="Calibri" w:cs="Calibri"/>
        </w:rPr>
      </w:pPr>
      <w:r w:rsidRPr="0059076D">
        <w:rPr>
          <w:rFonts w:ascii="Calibri" w:hAnsi="Calibri" w:cs="Calibri"/>
        </w:rPr>
        <w:t xml:space="preserve">User navigates to the </w:t>
      </w:r>
      <w:r w:rsidR="002572ED">
        <w:rPr>
          <w:rFonts w:ascii="Calibri" w:hAnsi="Calibri" w:cs="Calibri"/>
        </w:rPr>
        <w:t xml:space="preserve">Security </w:t>
      </w:r>
      <w:proofErr w:type="spellStart"/>
      <w:r w:rsidR="002572ED">
        <w:rPr>
          <w:rFonts w:ascii="Calibri" w:hAnsi="Calibri" w:cs="Calibri"/>
        </w:rPr>
        <w:t>Center</w:t>
      </w:r>
      <w:proofErr w:type="spellEnd"/>
      <w:r w:rsidR="002572ED">
        <w:rPr>
          <w:rFonts w:ascii="Calibri" w:hAnsi="Calibri" w:cs="Calibri"/>
        </w:rPr>
        <w:t xml:space="preserve"> &gt; </w:t>
      </w:r>
      <w:r w:rsidRPr="0059076D">
        <w:rPr>
          <w:rFonts w:ascii="Calibri" w:hAnsi="Calibri" w:cs="Calibri"/>
        </w:rPr>
        <w:t>SSO screen.</w:t>
      </w:r>
    </w:p>
    <w:p w14:paraId="75287627" w14:textId="77777777" w:rsidR="004C694F" w:rsidRPr="0059076D" w:rsidRDefault="004C694F" w:rsidP="004C694F">
      <w:pPr>
        <w:spacing w:before="100" w:beforeAutospacing="1" w:after="100" w:afterAutospacing="1"/>
        <w:outlineLvl w:val="2"/>
        <w:rPr>
          <w:rFonts w:ascii="Calibri" w:hAnsi="Calibri" w:cs="Calibri"/>
          <w:b/>
          <w:bCs/>
          <w:sz w:val="27"/>
          <w:szCs w:val="27"/>
        </w:rPr>
      </w:pPr>
      <w:r w:rsidRPr="0059076D">
        <w:rPr>
          <w:rFonts w:ascii="Calibri" w:hAnsi="Calibri" w:cs="Calibri"/>
          <w:b/>
          <w:bCs/>
          <w:sz w:val="27"/>
          <w:szCs w:val="27"/>
        </w:rPr>
        <w:t>Business Rules:</w:t>
      </w:r>
    </w:p>
    <w:tbl>
      <w:tblPr>
        <w:tblStyle w:val="TableGrid"/>
        <w:tblW w:w="0" w:type="auto"/>
        <w:tblLook w:val="04A0" w:firstRow="1" w:lastRow="0" w:firstColumn="1" w:lastColumn="0" w:noHBand="0" w:noVBand="1"/>
      </w:tblPr>
      <w:tblGrid>
        <w:gridCol w:w="702"/>
        <w:gridCol w:w="2158"/>
        <w:gridCol w:w="6156"/>
      </w:tblGrid>
      <w:tr w:rsidR="004C694F" w:rsidRPr="00C65D82" w14:paraId="3302E704" w14:textId="77777777" w:rsidTr="00126B4C">
        <w:tc>
          <w:tcPr>
            <w:tcW w:w="0" w:type="auto"/>
            <w:hideMark/>
          </w:tcPr>
          <w:p w14:paraId="2C499A20" w14:textId="77777777" w:rsidR="004C694F" w:rsidRPr="0059076D" w:rsidRDefault="004C694F" w:rsidP="004C694F">
            <w:pPr>
              <w:spacing w:before="100" w:beforeAutospacing="1" w:after="100" w:afterAutospacing="1"/>
              <w:jc w:val="center"/>
              <w:rPr>
                <w:rFonts w:ascii="Calibri" w:hAnsi="Calibri" w:cs="Calibri"/>
                <w:b/>
                <w:bCs/>
              </w:rPr>
            </w:pPr>
            <w:r w:rsidRPr="0059076D">
              <w:rPr>
                <w:rFonts w:ascii="Calibri" w:hAnsi="Calibri" w:cs="Calibri"/>
                <w:b/>
                <w:bCs/>
              </w:rPr>
              <w:t>#</w:t>
            </w:r>
          </w:p>
        </w:tc>
        <w:tc>
          <w:tcPr>
            <w:tcW w:w="0" w:type="auto"/>
            <w:hideMark/>
          </w:tcPr>
          <w:p w14:paraId="1EAA7CF1" w14:textId="77777777" w:rsidR="004C694F" w:rsidRPr="0059076D" w:rsidRDefault="004C694F" w:rsidP="004C694F">
            <w:pPr>
              <w:spacing w:before="100" w:beforeAutospacing="1" w:after="100" w:afterAutospacing="1"/>
              <w:jc w:val="center"/>
              <w:rPr>
                <w:rFonts w:ascii="Calibri" w:hAnsi="Calibri" w:cs="Calibri"/>
                <w:b/>
                <w:bCs/>
              </w:rPr>
            </w:pPr>
            <w:r w:rsidRPr="0059076D">
              <w:rPr>
                <w:rFonts w:ascii="Calibri" w:hAnsi="Calibri" w:cs="Calibri"/>
                <w:b/>
                <w:bCs/>
              </w:rPr>
              <w:t>Rule</w:t>
            </w:r>
          </w:p>
        </w:tc>
        <w:tc>
          <w:tcPr>
            <w:tcW w:w="0" w:type="auto"/>
            <w:hideMark/>
          </w:tcPr>
          <w:p w14:paraId="0D87EFB0" w14:textId="77777777" w:rsidR="004C694F" w:rsidRPr="0059076D" w:rsidRDefault="004C694F" w:rsidP="004C694F">
            <w:pPr>
              <w:spacing w:before="100" w:beforeAutospacing="1" w:after="100" w:afterAutospacing="1"/>
              <w:jc w:val="center"/>
              <w:rPr>
                <w:rFonts w:ascii="Calibri" w:hAnsi="Calibri" w:cs="Calibri"/>
                <w:b/>
                <w:bCs/>
              </w:rPr>
            </w:pPr>
            <w:r w:rsidRPr="0059076D">
              <w:rPr>
                <w:rFonts w:ascii="Calibri" w:hAnsi="Calibri" w:cs="Calibri"/>
                <w:b/>
                <w:bCs/>
              </w:rPr>
              <w:t>Description</w:t>
            </w:r>
          </w:p>
        </w:tc>
      </w:tr>
      <w:tr w:rsidR="004C694F" w:rsidRPr="00C65D82" w14:paraId="17ADCC31" w14:textId="77777777" w:rsidTr="00126B4C">
        <w:tc>
          <w:tcPr>
            <w:tcW w:w="0" w:type="auto"/>
            <w:hideMark/>
          </w:tcPr>
          <w:p w14:paraId="11654126"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BR-01</w:t>
            </w:r>
          </w:p>
        </w:tc>
        <w:tc>
          <w:tcPr>
            <w:tcW w:w="0" w:type="auto"/>
            <w:hideMark/>
          </w:tcPr>
          <w:p w14:paraId="74810739"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Provider Options</w:t>
            </w:r>
          </w:p>
        </w:tc>
        <w:tc>
          <w:tcPr>
            <w:tcW w:w="0" w:type="auto"/>
            <w:hideMark/>
          </w:tcPr>
          <w:p w14:paraId="14FF0D4C"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 xml:space="preserve">Supported SSO providers: Google Workspace, Clever, </w:t>
            </w:r>
            <w:proofErr w:type="spellStart"/>
            <w:r w:rsidRPr="0059076D">
              <w:rPr>
                <w:rFonts w:ascii="Calibri" w:hAnsi="Calibri" w:cs="Calibri"/>
              </w:rPr>
              <w:t>ClassLink</w:t>
            </w:r>
            <w:proofErr w:type="spellEnd"/>
            <w:r w:rsidRPr="0059076D">
              <w:rPr>
                <w:rFonts w:ascii="Calibri" w:hAnsi="Calibri" w:cs="Calibri"/>
              </w:rPr>
              <w:t xml:space="preserve">, </w:t>
            </w:r>
            <w:proofErr w:type="spellStart"/>
            <w:r w:rsidRPr="0059076D">
              <w:rPr>
                <w:rFonts w:ascii="Calibri" w:hAnsi="Calibri" w:cs="Calibri"/>
              </w:rPr>
              <w:t>Edlink</w:t>
            </w:r>
            <w:proofErr w:type="spellEnd"/>
            <w:r w:rsidRPr="0059076D">
              <w:rPr>
                <w:rFonts w:ascii="Calibri" w:hAnsi="Calibri" w:cs="Calibri"/>
              </w:rPr>
              <w:t>, Generic SAML 2.0.</w:t>
            </w:r>
          </w:p>
        </w:tc>
      </w:tr>
      <w:tr w:rsidR="004C694F" w:rsidRPr="00C65D82" w14:paraId="290856F9" w14:textId="77777777" w:rsidTr="00126B4C">
        <w:tc>
          <w:tcPr>
            <w:tcW w:w="0" w:type="auto"/>
            <w:hideMark/>
          </w:tcPr>
          <w:p w14:paraId="017F3465"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BR-02</w:t>
            </w:r>
          </w:p>
        </w:tc>
        <w:tc>
          <w:tcPr>
            <w:tcW w:w="0" w:type="auto"/>
            <w:hideMark/>
          </w:tcPr>
          <w:p w14:paraId="0809A9D6"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Tab Separation</w:t>
            </w:r>
          </w:p>
        </w:tc>
        <w:tc>
          <w:tcPr>
            <w:tcW w:w="0" w:type="auto"/>
            <w:hideMark/>
          </w:tcPr>
          <w:p w14:paraId="75C5317C"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Each SSO provider appears under a separate configuration tab.</w:t>
            </w:r>
          </w:p>
        </w:tc>
      </w:tr>
      <w:tr w:rsidR="004C694F" w:rsidRPr="00C65D82" w14:paraId="407F7FE3" w14:textId="77777777" w:rsidTr="00126B4C">
        <w:tc>
          <w:tcPr>
            <w:tcW w:w="0" w:type="auto"/>
            <w:hideMark/>
          </w:tcPr>
          <w:p w14:paraId="3FFD6659"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BR-03</w:t>
            </w:r>
          </w:p>
        </w:tc>
        <w:tc>
          <w:tcPr>
            <w:tcW w:w="0" w:type="auto"/>
            <w:hideMark/>
          </w:tcPr>
          <w:p w14:paraId="774C40A4"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Field Validation</w:t>
            </w:r>
          </w:p>
        </w:tc>
        <w:tc>
          <w:tcPr>
            <w:tcW w:w="0" w:type="auto"/>
            <w:hideMark/>
          </w:tcPr>
          <w:p w14:paraId="4358CB63"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All required fields (Client ID, Secret, or Metadata URL) must be filled before saving.</w:t>
            </w:r>
          </w:p>
        </w:tc>
      </w:tr>
      <w:tr w:rsidR="004C694F" w:rsidRPr="00C65D82" w14:paraId="05F556F5" w14:textId="77777777" w:rsidTr="00126B4C">
        <w:tc>
          <w:tcPr>
            <w:tcW w:w="0" w:type="auto"/>
            <w:hideMark/>
          </w:tcPr>
          <w:p w14:paraId="765A0905"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BR-04</w:t>
            </w:r>
          </w:p>
        </w:tc>
        <w:tc>
          <w:tcPr>
            <w:tcW w:w="0" w:type="auto"/>
            <w:hideMark/>
          </w:tcPr>
          <w:p w14:paraId="7718F1AF"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Attribute Mapping</w:t>
            </w:r>
          </w:p>
        </w:tc>
        <w:tc>
          <w:tcPr>
            <w:tcW w:w="0" w:type="auto"/>
            <w:hideMark/>
          </w:tcPr>
          <w:p w14:paraId="12FCC3EF"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Mapping fields (email, first name, last name, role) must be defined for each provider.</w:t>
            </w:r>
          </w:p>
        </w:tc>
      </w:tr>
      <w:tr w:rsidR="004C694F" w:rsidRPr="00C65D82" w14:paraId="7D0F0828" w14:textId="77777777" w:rsidTr="00126B4C">
        <w:tc>
          <w:tcPr>
            <w:tcW w:w="0" w:type="auto"/>
            <w:hideMark/>
          </w:tcPr>
          <w:p w14:paraId="3015B226"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BR-05</w:t>
            </w:r>
          </w:p>
        </w:tc>
        <w:tc>
          <w:tcPr>
            <w:tcW w:w="0" w:type="auto"/>
            <w:hideMark/>
          </w:tcPr>
          <w:p w14:paraId="4B6017AC"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Test Requirement</w:t>
            </w:r>
          </w:p>
        </w:tc>
        <w:tc>
          <w:tcPr>
            <w:tcW w:w="0" w:type="auto"/>
            <w:hideMark/>
          </w:tcPr>
          <w:p w14:paraId="40790058"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SSO configuration must be tested successfully before activation.</w:t>
            </w:r>
          </w:p>
        </w:tc>
      </w:tr>
      <w:tr w:rsidR="004C694F" w:rsidRPr="00C65D82" w14:paraId="3E1B1794" w14:textId="77777777" w:rsidTr="00126B4C">
        <w:tc>
          <w:tcPr>
            <w:tcW w:w="0" w:type="auto"/>
            <w:hideMark/>
          </w:tcPr>
          <w:p w14:paraId="44B8DEB7"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BR-06</w:t>
            </w:r>
          </w:p>
        </w:tc>
        <w:tc>
          <w:tcPr>
            <w:tcW w:w="0" w:type="auto"/>
            <w:hideMark/>
          </w:tcPr>
          <w:p w14:paraId="0344F9D0"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Credential Encryption</w:t>
            </w:r>
          </w:p>
        </w:tc>
        <w:tc>
          <w:tcPr>
            <w:tcW w:w="0" w:type="auto"/>
            <w:hideMark/>
          </w:tcPr>
          <w:p w14:paraId="08304030"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API credentials must be encrypted at rest.</w:t>
            </w:r>
          </w:p>
        </w:tc>
      </w:tr>
      <w:tr w:rsidR="004C694F" w:rsidRPr="00C65D82" w14:paraId="21821493" w14:textId="77777777" w:rsidTr="00126B4C">
        <w:tc>
          <w:tcPr>
            <w:tcW w:w="0" w:type="auto"/>
            <w:hideMark/>
          </w:tcPr>
          <w:p w14:paraId="306464B2"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BR-07</w:t>
            </w:r>
          </w:p>
        </w:tc>
        <w:tc>
          <w:tcPr>
            <w:tcW w:w="0" w:type="auto"/>
            <w:hideMark/>
          </w:tcPr>
          <w:p w14:paraId="1677C65A"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One Provider per Type</w:t>
            </w:r>
          </w:p>
        </w:tc>
        <w:tc>
          <w:tcPr>
            <w:tcW w:w="0" w:type="auto"/>
            <w:hideMark/>
          </w:tcPr>
          <w:p w14:paraId="0C011B54"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Only one configuration per provider type is allowed.</w:t>
            </w:r>
          </w:p>
        </w:tc>
      </w:tr>
      <w:tr w:rsidR="004C694F" w:rsidRPr="00C65D82" w14:paraId="3B47454B" w14:textId="77777777" w:rsidTr="00126B4C">
        <w:tc>
          <w:tcPr>
            <w:tcW w:w="0" w:type="auto"/>
            <w:hideMark/>
          </w:tcPr>
          <w:p w14:paraId="165C0194"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BR-08</w:t>
            </w:r>
          </w:p>
        </w:tc>
        <w:tc>
          <w:tcPr>
            <w:tcW w:w="0" w:type="auto"/>
            <w:hideMark/>
          </w:tcPr>
          <w:p w14:paraId="62B54AC1"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Login Branding Disabled</w:t>
            </w:r>
          </w:p>
        </w:tc>
        <w:tc>
          <w:tcPr>
            <w:tcW w:w="0" w:type="auto"/>
            <w:hideMark/>
          </w:tcPr>
          <w:p w14:paraId="6001AC99"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Login branding customization is not available (ScholarPath uses a universal login page).</w:t>
            </w:r>
          </w:p>
        </w:tc>
      </w:tr>
    </w:tbl>
    <w:p w14:paraId="383A34AD" w14:textId="7546E0E7" w:rsidR="004C694F" w:rsidRPr="0059076D" w:rsidRDefault="004C694F" w:rsidP="004C694F">
      <w:pPr>
        <w:rPr>
          <w:rFonts w:ascii="Calibri" w:hAnsi="Calibri" w:cs="Calibri"/>
        </w:rPr>
      </w:pPr>
    </w:p>
    <w:p w14:paraId="2C038FF0" w14:textId="77777777" w:rsidR="004C694F" w:rsidRPr="0059076D" w:rsidRDefault="004C694F" w:rsidP="004C694F">
      <w:pPr>
        <w:spacing w:before="100" w:beforeAutospacing="1" w:after="100" w:afterAutospacing="1"/>
        <w:outlineLvl w:val="2"/>
        <w:rPr>
          <w:rFonts w:ascii="Calibri" w:hAnsi="Calibri" w:cs="Calibri"/>
          <w:b/>
          <w:bCs/>
          <w:sz w:val="27"/>
          <w:szCs w:val="27"/>
        </w:rPr>
      </w:pPr>
      <w:r w:rsidRPr="0059076D">
        <w:rPr>
          <w:rFonts w:ascii="Calibri" w:hAnsi="Calibri" w:cs="Calibri"/>
          <w:b/>
          <w:bCs/>
          <w:sz w:val="27"/>
          <w:szCs w:val="27"/>
        </w:rPr>
        <w:t>Pre-Conditions:</w:t>
      </w:r>
    </w:p>
    <w:p w14:paraId="1FB5C1C8" w14:textId="77777777" w:rsidR="004C694F" w:rsidRPr="0059076D" w:rsidRDefault="004C694F" w:rsidP="00031490">
      <w:pPr>
        <w:numPr>
          <w:ilvl w:val="0"/>
          <w:numId w:val="2"/>
        </w:numPr>
        <w:spacing w:before="100" w:beforeAutospacing="1" w:after="100" w:afterAutospacing="1"/>
        <w:rPr>
          <w:rFonts w:ascii="Calibri" w:hAnsi="Calibri" w:cs="Calibri"/>
        </w:rPr>
      </w:pPr>
      <w:r w:rsidRPr="0059076D">
        <w:rPr>
          <w:rFonts w:ascii="Calibri" w:hAnsi="Calibri" w:cs="Calibri"/>
        </w:rPr>
        <w:t>District account must be Active.</w:t>
      </w:r>
    </w:p>
    <w:p w14:paraId="1AD7D619" w14:textId="77777777" w:rsidR="004C694F" w:rsidRPr="0059076D" w:rsidRDefault="004C694F" w:rsidP="00031490">
      <w:pPr>
        <w:numPr>
          <w:ilvl w:val="0"/>
          <w:numId w:val="2"/>
        </w:numPr>
        <w:spacing w:before="100" w:beforeAutospacing="1" w:after="100" w:afterAutospacing="1"/>
        <w:rPr>
          <w:rFonts w:ascii="Calibri" w:hAnsi="Calibri" w:cs="Calibri"/>
        </w:rPr>
      </w:pPr>
      <w:r w:rsidRPr="0059076D">
        <w:rPr>
          <w:rFonts w:ascii="Calibri" w:hAnsi="Calibri" w:cs="Calibri"/>
        </w:rPr>
        <w:t>SSO provider access credentials (Client ID, Secret, or Metadata URL) must be available.</w:t>
      </w:r>
    </w:p>
    <w:p w14:paraId="78B321A7" w14:textId="33B4DB9D" w:rsidR="004C694F" w:rsidRPr="0059076D" w:rsidRDefault="004C694F" w:rsidP="00031490">
      <w:pPr>
        <w:numPr>
          <w:ilvl w:val="0"/>
          <w:numId w:val="2"/>
        </w:numPr>
        <w:spacing w:before="100" w:beforeAutospacing="1" w:after="100" w:afterAutospacing="1"/>
        <w:rPr>
          <w:rFonts w:ascii="Calibri" w:hAnsi="Calibri" w:cs="Calibri"/>
        </w:rPr>
      </w:pPr>
      <w:r w:rsidRPr="0059076D">
        <w:rPr>
          <w:rFonts w:ascii="Calibri" w:hAnsi="Calibri" w:cs="Calibri"/>
        </w:rPr>
        <w:t>ScholarPath Admin must have provided redirect URIs.</w:t>
      </w:r>
    </w:p>
    <w:p w14:paraId="0B1EEC59" w14:textId="77777777" w:rsidR="004C694F" w:rsidRPr="0059076D" w:rsidRDefault="004C694F" w:rsidP="004C694F">
      <w:pPr>
        <w:spacing w:before="100" w:beforeAutospacing="1" w:after="100" w:afterAutospacing="1"/>
        <w:outlineLvl w:val="2"/>
        <w:rPr>
          <w:rFonts w:ascii="Calibri" w:hAnsi="Calibri" w:cs="Calibri"/>
          <w:b/>
          <w:bCs/>
          <w:sz w:val="27"/>
          <w:szCs w:val="27"/>
        </w:rPr>
      </w:pPr>
      <w:r w:rsidRPr="0059076D">
        <w:rPr>
          <w:rFonts w:ascii="Calibri" w:hAnsi="Calibri" w:cs="Calibri"/>
          <w:b/>
          <w:bCs/>
          <w:sz w:val="27"/>
          <w:szCs w:val="27"/>
        </w:rPr>
        <w:t>Steps:</w:t>
      </w:r>
    </w:p>
    <w:tbl>
      <w:tblPr>
        <w:tblStyle w:val="TableGrid"/>
        <w:tblW w:w="9016" w:type="dxa"/>
        <w:tblLook w:val="04A0" w:firstRow="1" w:lastRow="0" w:firstColumn="1" w:lastColumn="0" w:noHBand="0" w:noVBand="1"/>
      </w:tblPr>
      <w:tblGrid>
        <w:gridCol w:w="823"/>
        <w:gridCol w:w="3915"/>
        <w:gridCol w:w="4278"/>
      </w:tblGrid>
      <w:tr w:rsidR="004C694F" w:rsidRPr="00C65D82" w14:paraId="6499572B" w14:textId="77777777" w:rsidTr="4D30A9D9">
        <w:tc>
          <w:tcPr>
            <w:tcW w:w="823" w:type="dxa"/>
            <w:hideMark/>
          </w:tcPr>
          <w:p w14:paraId="3C5DBC5E" w14:textId="77777777" w:rsidR="004C694F" w:rsidRPr="0059076D" w:rsidRDefault="004C694F" w:rsidP="004C694F">
            <w:pPr>
              <w:spacing w:before="100" w:beforeAutospacing="1" w:after="100" w:afterAutospacing="1"/>
              <w:jc w:val="center"/>
              <w:rPr>
                <w:rFonts w:ascii="Calibri" w:hAnsi="Calibri" w:cs="Calibri"/>
                <w:b/>
                <w:bCs/>
              </w:rPr>
            </w:pPr>
            <w:r w:rsidRPr="0059076D">
              <w:rPr>
                <w:rFonts w:ascii="Calibri" w:hAnsi="Calibri" w:cs="Calibri"/>
                <w:b/>
                <w:bCs/>
              </w:rPr>
              <w:t>Step No.</w:t>
            </w:r>
          </w:p>
        </w:tc>
        <w:tc>
          <w:tcPr>
            <w:tcW w:w="3915" w:type="dxa"/>
            <w:hideMark/>
          </w:tcPr>
          <w:p w14:paraId="7310382A" w14:textId="77777777" w:rsidR="004C694F" w:rsidRPr="0059076D" w:rsidRDefault="004C694F" w:rsidP="004C694F">
            <w:pPr>
              <w:spacing w:before="100" w:beforeAutospacing="1" w:after="100" w:afterAutospacing="1"/>
              <w:jc w:val="center"/>
              <w:rPr>
                <w:rFonts w:ascii="Calibri" w:hAnsi="Calibri" w:cs="Calibri"/>
                <w:b/>
                <w:bCs/>
              </w:rPr>
            </w:pPr>
            <w:r w:rsidRPr="0059076D">
              <w:rPr>
                <w:rFonts w:ascii="Calibri" w:hAnsi="Calibri" w:cs="Calibri"/>
                <w:b/>
                <w:bCs/>
              </w:rPr>
              <w:t>Action</w:t>
            </w:r>
          </w:p>
        </w:tc>
        <w:tc>
          <w:tcPr>
            <w:tcW w:w="4278" w:type="dxa"/>
            <w:hideMark/>
          </w:tcPr>
          <w:p w14:paraId="5047912D" w14:textId="77777777" w:rsidR="004C694F" w:rsidRPr="0059076D" w:rsidRDefault="004C694F" w:rsidP="004C694F">
            <w:pPr>
              <w:spacing w:before="100" w:beforeAutospacing="1" w:after="100" w:afterAutospacing="1"/>
              <w:jc w:val="center"/>
              <w:rPr>
                <w:rFonts w:ascii="Calibri" w:hAnsi="Calibri" w:cs="Calibri"/>
                <w:b/>
                <w:bCs/>
              </w:rPr>
            </w:pPr>
            <w:r w:rsidRPr="0059076D">
              <w:rPr>
                <w:rFonts w:ascii="Calibri" w:hAnsi="Calibri" w:cs="Calibri"/>
                <w:b/>
                <w:bCs/>
              </w:rPr>
              <w:t>System Behavior</w:t>
            </w:r>
          </w:p>
        </w:tc>
      </w:tr>
      <w:tr w:rsidR="004C694F" w:rsidRPr="00C65D82" w14:paraId="61160371" w14:textId="77777777" w:rsidTr="4D30A9D9">
        <w:tc>
          <w:tcPr>
            <w:tcW w:w="823" w:type="dxa"/>
            <w:hideMark/>
          </w:tcPr>
          <w:p w14:paraId="69B1F512"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1</w:t>
            </w:r>
          </w:p>
        </w:tc>
        <w:tc>
          <w:tcPr>
            <w:tcW w:w="3915" w:type="dxa"/>
            <w:hideMark/>
          </w:tcPr>
          <w:p w14:paraId="6B139551"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User navigates to SSO &amp; Authentication.</w:t>
            </w:r>
          </w:p>
        </w:tc>
        <w:tc>
          <w:tcPr>
            <w:tcW w:w="4278" w:type="dxa"/>
            <w:hideMark/>
          </w:tcPr>
          <w:p w14:paraId="69544633"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 xml:space="preserve">System loads provider tabs: Google Workspace, Clever, </w:t>
            </w:r>
            <w:proofErr w:type="spellStart"/>
            <w:r w:rsidRPr="0059076D">
              <w:rPr>
                <w:rFonts w:ascii="Calibri" w:hAnsi="Calibri" w:cs="Calibri"/>
              </w:rPr>
              <w:t>ClassLink</w:t>
            </w:r>
            <w:proofErr w:type="spellEnd"/>
            <w:r w:rsidRPr="0059076D">
              <w:rPr>
                <w:rFonts w:ascii="Calibri" w:hAnsi="Calibri" w:cs="Calibri"/>
              </w:rPr>
              <w:t xml:space="preserve">, </w:t>
            </w:r>
            <w:proofErr w:type="spellStart"/>
            <w:r w:rsidRPr="0059076D">
              <w:rPr>
                <w:rFonts w:ascii="Calibri" w:hAnsi="Calibri" w:cs="Calibri"/>
              </w:rPr>
              <w:t>Edlink</w:t>
            </w:r>
            <w:proofErr w:type="spellEnd"/>
            <w:r w:rsidRPr="0059076D">
              <w:rPr>
                <w:rFonts w:ascii="Calibri" w:hAnsi="Calibri" w:cs="Calibri"/>
              </w:rPr>
              <w:t>, SAML 2.0.</w:t>
            </w:r>
          </w:p>
        </w:tc>
      </w:tr>
      <w:tr w:rsidR="004C694F" w:rsidRPr="00C65D82" w14:paraId="39973717" w14:textId="77777777" w:rsidTr="4D30A9D9">
        <w:tc>
          <w:tcPr>
            <w:tcW w:w="823" w:type="dxa"/>
            <w:hideMark/>
          </w:tcPr>
          <w:p w14:paraId="248EFBFD"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2</w:t>
            </w:r>
          </w:p>
        </w:tc>
        <w:tc>
          <w:tcPr>
            <w:tcW w:w="3915" w:type="dxa"/>
            <w:hideMark/>
          </w:tcPr>
          <w:p w14:paraId="1C65EF01"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User clicks on a provider tab (e.g., Google Workspace).</w:t>
            </w:r>
          </w:p>
        </w:tc>
        <w:tc>
          <w:tcPr>
            <w:tcW w:w="4278" w:type="dxa"/>
            <w:hideMark/>
          </w:tcPr>
          <w:p w14:paraId="0D8EC7E4"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The configuration form for that provider appears.</w:t>
            </w:r>
          </w:p>
        </w:tc>
      </w:tr>
      <w:tr w:rsidR="004C694F" w:rsidRPr="00C65D82" w14:paraId="5AB91524" w14:textId="77777777" w:rsidTr="4D30A9D9">
        <w:tc>
          <w:tcPr>
            <w:tcW w:w="823" w:type="dxa"/>
            <w:hideMark/>
          </w:tcPr>
          <w:p w14:paraId="79294F35"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3</w:t>
            </w:r>
          </w:p>
        </w:tc>
        <w:tc>
          <w:tcPr>
            <w:tcW w:w="3915" w:type="dxa"/>
            <w:hideMark/>
          </w:tcPr>
          <w:p w14:paraId="40D0AD00"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User fills in required fields (e.g., Client ID, Client Secret, Domain).</w:t>
            </w:r>
          </w:p>
        </w:tc>
        <w:tc>
          <w:tcPr>
            <w:tcW w:w="4278" w:type="dxa"/>
            <w:hideMark/>
          </w:tcPr>
          <w:p w14:paraId="20899F83"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System validates mandatory fields and field format.</w:t>
            </w:r>
          </w:p>
        </w:tc>
      </w:tr>
      <w:tr w:rsidR="004C694F" w:rsidRPr="00C65D82" w14:paraId="4A3EFC30" w14:textId="77777777" w:rsidTr="4D30A9D9">
        <w:tc>
          <w:tcPr>
            <w:tcW w:w="823" w:type="dxa"/>
            <w:hideMark/>
          </w:tcPr>
          <w:p w14:paraId="096CFAE5"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4</w:t>
            </w:r>
          </w:p>
        </w:tc>
        <w:tc>
          <w:tcPr>
            <w:tcW w:w="3915" w:type="dxa"/>
            <w:hideMark/>
          </w:tcPr>
          <w:p w14:paraId="34E1DD7D"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User clicks Test Connection.</w:t>
            </w:r>
          </w:p>
        </w:tc>
        <w:tc>
          <w:tcPr>
            <w:tcW w:w="4278" w:type="dxa"/>
            <w:hideMark/>
          </w:tcPr>
          <w:p w14:paraId="57FAC406"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System runs a live connection test and displays the result (Success / Failed).</w:t>
            </w:r>
          </w:p>
        </w:tc>
      </w:tr>
      <w:tr w:rsidR="004C694F" w:rsidRPr="00C65D82" w14:paraId="5F833D00" w14:textId="77777777" w:rsidTr="4D30A9D9">
        <w:tc>
          <w:tcPr>
            <w:tcW w:w="823" w:type="dxa"/>
            <w:hideMark/>
          </w:tcPr>
          <w:p w14:paraId="6D5D8764"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5</w:t>
            </w:r>
          </w:p>
        </w:tc>
        <w:tc>
          <w:tcPr>
            <w:tcW w:w="3915" w:type="dxa"/>
            <w:hideMark/>
          </w:tcPr>
          <w:p w14:paraId="381FEBE2"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If test succeeds, user clicks Save Configuration.</w:t>
            </w:r>
          </w:p>
        </w:tc>
        <w:tc>
          <w:tcPr>
            <w:tcW w:w="4278" w:type="dxa"/>
            <w:hideMark/>
          </w:tcPr>
          <w:p w14:paraId="3BA90DCD"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System saves configuration securely and updates provider status to “Active.”</w:t>
            </w:r>
          </w:p>
        </w:tc>
      </w:tr>
      <w:tr w:rsidR="004C694F" w:rsidRPr="00C65D82" w14:paraId="0DD14B89" w14:textId="77777777" w:rsidTr="4D30A9D9">
        <w:tc>
          <w:tcPr>
            <w:tcW w:w="823" w:type="dxa"/>
            <w:hideMark/>
          </w:tcPr>
          <w:p w14:paraId="48C8066F"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6</w:t>
            </w:r>
          </w:p>
        </w:tc>
        <w:tc>
          <w:tcPr>
            <w:tcW w:w="3915" w:type="dxa"/>
            <w:hideMark/>
          </w:tcPr>
          <w:p w14:paraId="3CABBD92"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User scrolls to Attributes &amp; Claims Mapping section within the same tab.</w:t>
            </w:r>
          </w:p>
        </w:tc>
        <w:tc>
          <w:tcPr>
            <w:tcW w:w="4278" w:type="dxa"/>
            <w:hideMark/>
          </w:tcPr>
          <w:p w14:paraId="23945D70"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System loads default mapping fields for email, first name, last name, and role.</w:t>
            </w:r>
          </w:p>
        </w:tc>
      </w:tr>
      <w:tr w:rsidR="004C694F" w:rsidRPr="00C65D82" w14:paraId="78A92E59" w14:textId="77777777" w:rsidTr="4D30A9D9">
        <w:tc>
          <w:tcPr>
            <w:tcW w:w="823" w:type="dxa"/>
            <w:hideMark/>
          </w:tcPr>
          <w:p w14:paraId="314B82F0"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7</w:t>
            </w:r>
          </w:p>
        </w:tc>
        <w:tc>
          <w:tcPr>
            <w:tcW w:w="3915" w:type="dxa"/>
            <w:hideMark/>
          </w:tcPr>
          <w:p w14:paraId="38EB058F"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User customizes mappings as per district’s identity schema.</w:t>
            </w:r>
          </w:p>
        </w:tc>
        <w:tc>
          <w:tcPr>
            <w:tcW w:w="4278" w:type="dxa"/>
            <w:hideMark/>
          </w:tcPr>
          <w:p w14:paraId="2B4106A8"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System validates field presence and format.</w:t>
            </w:r>
          </w:p>
        </w:tc>
      </w:tr>
      <w:tr w:rsidR="004C694F" w:rsidRPr="00C65D82" w14:paraId="57BB6A8B" w14:textId="77777777" w:rsidTr="4D30A9D9">
        <w:tc>
          <w:tcPr>
            <w:tcW w:w="823" w:type="dxa"/>
            <w:hideMark/>
          </w:tcPr>
          <w:p w14:paraId="0D640BF0"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8</w:t>
            </w:r>
          </w:p>
        </w:tc>
        <w:tc>
          <w:tcPr>
            <w:tcW w:w="3915" w:type="dxa"/>
            <w:hideMark/>
          </w:tcPr>
          <w:p w14:paraId="522AB68D"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User clicks Test Mapping.</w:t>
            </w:r>
          </w:p>
        </w:tc>
        <w:tc>
          <w:tcPr>
            <w:tcW w:w="4278" w:type="dxa"/>
            <w:hideMark/>
          </w:tcPr>
          <w:p w14:paraId="4BAA1A2F"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System validates mapping using a mock SSO payload and displays sample results.</w:t>
            </w:r>
          </w:p>
        </w:tc>
      </w:tr>
      <w:tr w:rsidR="004C694F" w:rsidRPr="00C65D82" w14:paraId="2B1AD46A" w14:textId="77777777" w:rsidTr="4D30A9D9">
        <w:tc>
          <w:tcPr>
            <w:tcW w:w="823" w:type="dxa"/>
            <w:hideMark/>
          </w:tcPr>
          <w:p w14:paraId="4BF33ECC"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9</w:t>
            </w:r>
          </w:p>
        </w:tc>
        <w:tc>
          <w:tcPr>
            <w:tcW w:w="3915" w:type="dxa"/>
            <w:hideMark/>
          </w:tcPr>
          <w:p w14:paraId="4DBCEBF4"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User clicks Save Mapping.</w:t>
            </w:r>
          </w:p>
        </w:tc>
        <w:tc>
          <w:tcPr>
            <w:tcW w:w="4278" w:type="dxa"/>
            <w:hideMark/>
          </w:tcPr>
          <w:p w14:paraId="63B4D34B"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Mapping settings are stored for that provider.</w:t>
            </w:r>
          </w:p>
        </w:tc>
      </w:tr>
      <w:tr w:rsidR="004C694F" w:rsidRPr="00C65D82" w14:paraId="289F0C9F" w14:textId="77777777" w:rsidTr="4D30A9D9">
        <w:tc>
          <w:tcPr>
            <w:tcW w:w="823" w:type="dxa"/>
            <w:hideMark/>
          </w:tcPr>
          <w:p w14:paraId="3F53BD20"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10</w:t>
            </w:r>
          </w:p>
        </w:tc>
        <w:tc>
          <w:tcPr>
            <w:tcW w:w="3915" w:type="dxa"/>
            <w:hideMark/>
          </w:tcPr>
          <w:p w14:paraId="0A8B4D92"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User clicks Reset Defaults (optional).</w:t>
            </w:r>
          </w:p>
        </w:tc>
        <w:tc>
          <w:tcPr>
            <w:tcW w:w="4278" w:type="dxa"/>
            <w:hideMark/>
          </w:tcPr>
          <w:p w14:paraId="1D2B7E75"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 xml:space="preserve">Mapping reverts to </w:t>
            </w:r>
            <w:proofErr w:type="spellStart"/>
            <w:r w:rsidRPr="0059076D">
              <w:rPr>
                <w:rFonts w:ascii="Calibri" w:hAnsi="Calibri" w:cs="Calibri"/>
              </w:rPr>
              <w:t>ScholarPath’s</w:t>
            </w:r>
            <w:proofErr w:type="spellEnd"/>
            <w:r w:rsidRPr="0059076D">
              <w:rPr>
                <w:rFonts w:ascii="Calibri" w:hAnsi="Calibri" w:cs="Calibri"/>
              </w:rPr>
              <w:t xml:space="preserve"> default claim structure.</w:t>
            </w:r>
          </w:p>
        </w:tc>
      </w:tr>
      <w:tr w:rsidR="004C694F" w:rsidRPr="00C65D82" w14:paraId="360B3FE3" w14:textId="77777777" w:rsidTr="4D30A9D9">
        <w:tc>
          <w:tcPr>
            <w:tcW w:w="823" w:type="dxa"/>
            <w:hideMark/>
          </w:tcPr>
          <w:p w14:paraId="78B3F97D"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11</w:t>
            </w:r>
          </w:p>
        </w:tc>
        <w:tc>
          <w:tcPr>
            <w:tcW w:w="3915" w:type="dxa"/>
            <w:hideMark/>
          </w:tcPr>
          <w:p w14:paraId="2B77266C"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User repeats setup for any other provider (optional).</w:t>
            </w:r>
          </w:p>
        </w:tc>
        <w:tc>
          <w:tcPr>
            <w:tcW w:w="4278" w:type="dxa"/>
            <w:hideMark/>
          </w:tcPr>
          <w:p w14:paraId="1509DA60"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System enforces one active configuration per provider type.</w:t>
            </w:r>
          </w:p>
        </w:tc>
      </w:tr>
      <w:tr w:rsidR="004C694F" w:rsidRPr="00C65D82" w14:paraId="04E7857B" w14:textId="77777777" w:rsidTr="4D30A9D9">
        <w:tc>
          <w:tcPr>
            <w:tcW w:w="823" w:type="dxa"/>
            <w:hideMark/>
          </w:tcPr>
          <w:p w14:paraId="689EA4FB"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12</w:t>
            </w:r>
          </w:p>
        </w:tc>
        <w:tc>
          <w:tcPr>
            <w:tcW w:w="3915" w:type="dxa"/>
            <w:hideMark/>
          </w:tcPr>
          <w:p w14:paraId="292C0FE5"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User reviews Monitoring &amp; Alerts metrics.</w:t>
            </w:r>
          </w:p>
        </w:tc>
        <w:tc>
          <w:tcPr>
            <w:tcW w:w="4278" w:type="dxa"/>
            <w:hideMark/>
          </w:tcPr>
          <w:p w14:paraId="1A6A8E73"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Displays SSO health, connection uptime, and authentication trends.</w:t>
            </w:r>
          </w:p>
        </w:tc>
      </w:tr>
    </w:tbl>
    <w:p w14:paraId="40F87FE6" w14:textId="5A4559E3" w:rsidR="004C694F" w:rsidRPr="0059076D" w:rsidRDefault="004C694F" w:rsidP="004C694F">
      <w:pPr>
        <w:rPr>
          <w:rFonts w:ascii="Calibri" w:hAnsi="Calibri" w:cs="Calibri"/>
        </w:rPr>
      </w:pPr>
    </w:p>
    <w:p w14:paraId="184F6795" w14:textId="77777777" w:rsidR="004C694F" w:rsidRPr="0059076D" w:rsidRDefault="004C694F" w:rsidP="004C694F">
      <w:pPr>
        <w:spacing w:before="100" w:beforeAutospacing="1" w:after="100" w:afterAutospacing="1"/>
        <w:outlineLvl w:val="2"/>
        <w:rPr>
          <w:rFonts w:ascii="Calibri" w:hAnsi="Calibri" w:cs="Calibri"/>
          <w:b/>
          <w:bCs/>
          <w:sz w:val="27"/>
          <w:szCs w:val="27"/>
        </w:rPr>
      </w:pPr>
      <w:r w:rsidRPr="0059076D">
        <w:rPr>
          <w:rFonts w:ascii="Calibri" w:hAnsi="Calibri" w:cs="Calibri"/>
          <w:b/>
          <w:bCs/>
          <w:sz w:val="27"/>
          <w:szCs w:val="27"/>
        </w:rPr>
        <w:t>Negative Flow:</w:t>
      </w:r>
    </w:p>
    <w:tbl>
      <w:tblPr>
        <w:tblStyle w:val="TableGrid"/>
        <w:tblW w:w="0" w:type="auto"/>
        <w:tblLook w:val="04A0" w:firstRow="1" w:lastRow="0" w:firstColumn="1" w:lastColumn="0" w:noHBand="0" w:noVBand="1"/>
      </w:tblPr>
      <w:tblGrid>
        <w:gridCol w:w="3383"/>
        <w:gridCol w:w="5633"/>
      </w:tblGrid>
      <w:tr w:rsidR="004C694F" w:rsidRPr="00C65D82" w14:paraId="59EED6E6" w14:textId="77777777" w:rsidTr="00D2309C">
        <w:tc>
          <w:tcPr>
            <w:tcW w:w="0" w:type="auto"/>
            <w:hideMark/>
          </w:tcPr>
          <w:p w14:paraId="39458E7B" w14:textId="77777777" w:rsidR="004C694F" w:rsidRPr="0059076D" w:rsidRDefault="004C694F" w:rsidP="004C694F">
            <w:pPr>
              <w:spacing w:before="100" w:beforeAutospacing="1" w:after="100" w:afterAutospacing="1"/>
              <w:jc w:val="center"/>
              <w:rPr>
                <w:rFonts w:ascii="Calibri" w:hAnsi="Calibri" w:cs="Calibri"/>
                <w:b/>
                <w:bCs/>
              </w:rPr>
            </w:pPr>
            <w:r w:rsidRPr="0059076D">
              <w:rPr>
                <w:rFonts w:ascii="Calibri" w:hAnsi="Calibri" w:cs="Calibri"/>
                <w:b/>
                <w:bCs/>
              </w:rPr>
              <w:t>Scenario</w:t>
            </w:r>
          </w:p>
        </w:tc>
        <w:tc>
          <w:tcPr>
            <w:tcW w:w="0" w:type="auto"/>
            <w:hideMark/>
          </w:tcPr>
          <w:p w14:paraId="3C77C5DF" w14:textId="77777777" w:rsidR="004C694F" w:rsidRPr="0059076D" w:rsidRDefault="004C694F" w:rsidP="004C694F">
            <w:pPr>
              <w:spacing w:before="100" w:beforeAutospacing="1" w:after="100" w:afterAutospacing="1"/>
              <w:jc w:val="center"/>
              <w:rPr>
                <w:rFonts w:ascii="Calibri" w:hAnsi="Calibri" w:cs="Calibri"/>
                <w:b/>
                <w:bCs/>
              </w:rPr>
            </w:pPr>
            <w:r w:rsidRPr="0059076D">
              <w:rPr>
                <w:rFonts w:ascii="Calibri" w:hAnsi="Calibri" w:cs="Calibri"/>
                <w:b/>
                <w:bCs/>
              </w:rPr>
              <w:t>System Response</w:t>
            </w:r>
          </w:p>
        </w:tc>
      </w:tr>
      <w:tr w:rsidR="004C694F" w:rsidRPr="00C65D82" w14:paraId="57C41BB2" w14:textId="77777777" w:rsidTr="00D2309C">
        <w:tc>
          <w:tcPr>
            <w:tcW w:w="0" w:type="auto"/>
            <w:hideMark/>
          </w:tcPr>
          <w:p w14:paraId="3AB71C0F"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Invalid credentials entered.</w:t>
            </w:r>
          </w:p>
        </w:tc>
        <w:tc>
          <w:tcPr>
            <w:tcW w:w="0" w:type="auto"/>
            <w:hideMark/>
          </w:tcPr>
          <w:p w14:paraId="1DBC3182"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w:t>
            </w:r>
            <w:r w:rsidRPr="00F24BC1">
              <w:rPr>
                <w:rFonts w:ascii="Segoe UI Emoji" w:hAnsi="Segoe UI Emoji" w:cs="Segoe UI Emoji"/>
              </w:rPr>
              <w:t>⚠️</w:t>
            </w:r>
            <w:r w:rsidRPr="0059076D">
              <w:rPr>
                <w:rFonts w:ascii="Calibri" w:hAnsi="Calibri" w:cs="Calibri"/>
              </w:rPr>
              <w:t xml:space="preserve"> Invalid Client ID or Secret. Please recheck your credentials.”</w:t>
            </w:r>
          </w:p>
        </w:tc>
      </w:tr>
      <w:tr w:rsidR="004C694F" w:rsidRPr="00C65D82" w14:paraId="0F4B8CB3" w14:textId="77777777" w:rsidTr="00D2309C">
        <w:tc>
          <w:tcPr>
            <w:tcW w:w="0" w:type="auto"/>
            <w:hideMark/>
          </w:tcPr>
          <w:p w14:paraId="196762D8"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Metadata URL not reachable (SAML).</w:t>
            </w:r>
          </w:p>
        </w:tc>
        <w:tc>
          <w:tcPr>
            <w:tcW w:w="0" w:type="auto"/>
            <w:hideMark/>
          </w:tcPr>
          <w:p w14:paraId="2E47B084"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w:t>
            </w:r>
            <w:r w:rsidRPr="00F24BC1">
              <w:rPr>
                <w:rFonts w:ascii="Segoe UI Emoji" w:hAnsi="Segoe UI Emoji" w:cs="Segoe UI Emoji"/>
              </w:rPr>
              <w:t>⚠️</w:t>
            </w:r>
            <w:r w:rsidRPr="0059076D">
              <w:rPr>
                <w:rFonts w:ascii="Calibri" w:hAnsi="Calibri" w:cs="Calibri"/>
              </w:rPr>
              <w:t xml:space="preserve"> Could not fetch metadata. Please verify the URL.”</w:t>
            </w:r>
          </w:p>
        </w:tc>
      </w:tr>
      <w:tr w:rsidR="004C694F" w:rsidRPr="00C65D82" w14:paraId="7A995EC6" w14:textId="77777777" w:rsidTr="00D2309C">
        <w:tc>
          <w:tcPr>
            <w:tcW w:w="0" w:type="auto"/>
            <w:hideMark/>
          </w:tcPr>
          <w:p w14:paraId="60617336"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Missing required fields.</w:t>
            </w:r>
          </w:p>
        </w:tc>
        <w:tc>
          <w:tcPr>
            <w:tcW w:w="0" w:type="auto"/>
            <w:hideMark/>
          </w:tcPr>
          <w:p w14:paraId="158DC3B3"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w:t>
            </w:r>
            <w:r w:rsidRPr="00F24BC1">
              <w:rPr>
                <w:rFonts w:ascii="Segoe UI Emoji" w:hAnsi="Segoe UI Emoji" w:cs="Segoe UI Emoji"/>
              </w:rPr>
              <w:t>⚠️</w:t>
            </w:r>
            <w:r w:rsidRPr="0059076D">
              <w:rPr>
                <w:rFonts w:ascii="Calibri" w:hAnsi="Calibri" w:cs="Calibri"/>
              </w:rPr>
              <w:t xml:space="preserve"> All required fields must be completed.”</w:t>
            </w:r>
          </w:p>
        </w:tc>
      </w:tr>
      <w:tr w:rsidR="004C694F" w:rsidRPr="00C65D82" w14:paraId="61A00A70" w14:textId="77777777" w:rsidTr="00D2309C">
        <w:tc>
          <w:tcPr>
            <w:tcW w:w="0" w:type="auto"/>
            <w:hideMark/>
          </w:tcPr>
          <w:p w14:paraId="68D5CD56"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Test connection fails.</w:t>
            </w:r>
          </w:p>
        </w:tc>
        <w:tc>
          <w:tcPr>
            <w:tcW w:w="0" w:type="auto"/>
            <w:hideMark/>
          </w:tcPr>
          <w:p w14:paraId="6D333C5F"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w:t>
            </w:r>
            <w:r w:rsidRPr="00F24BC1">
              <w:rPr>
                <w:rFonts w:ascii="Segoe UI Emoji" w:hAnsi="Segoe UI Emoji" w:cs="Segoe UI Emoji"/>
              </w:rPr>
              <w:t>❌</w:t>
            </w:r>
            <w:r w:rsidRPr="0059076D">
              <w:rPr>
                <w:rFonts w:ascii="Calibri" w:hAnsi="Calibri" w:cs="Calibri"/>
              </w:rPr>
              <w:t xml:space="preserve"> SSO Test Failed. Check redirect URI or credentials.”</w:t>
            </w:r>
          </w:p>
        </w:tc>
      </w:tr>
      <w:tr w:rsidR="004C694F" w:rsidRPr="00C65D82" w14:paraId="53CC93D6" w14:textId="77777777" w:rsidTr="00D2309C">
        <w:tc>
          <w:tcPr>
            <w:tcW w:w="0" w:type="auto"/>
            <w:hideMark/>
          </w:tcPr>
          <w:p w14:paraId="53BD432D"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Mapping contains missing claim.</w:t>
            </w:r>
          </w:p>
        </w:tc>
        <w:tc>
          <w:tcPr>
            <w:tcW w:w="0" w:type="auto"/>
            <w:hideMark/>
          </w:tcPr>
          <w:p w14:paraId="1EC7030C"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w:t>
            </w:r>
            <w:r w:rsidRPr="00F24BC1">
              <w:rPr>
                <w:rFonts w:ascii="Segoe UI Emoji" w:hAnsi="Segoe UI Emoji" w:cs="Segoe UI Emoji"/>
              </w:rPr>
              <w:t>⚠️</w:t>
            </w:r>
            <w:r w:rsidRPr="0059076D">
              <w:rPr>
                <w:rFonts w:ascii="Calibri" w:hAnsi="Calibri" w:cs="Calibri"/>
              </w:rPr>
              <w:t xml:space="preserve"> Claim ‘email’ not found in provider payload.”</w:t>
            </w:r>
          </w:p>
        </w:tc>
      </w:tr>
      <w:tr w:rsidR="004C694F" w:rsidRPr="00C65D82" w14:paraId="2578D5AC" w14:textId="77777777" w:rsidTr="00D2309C">
        <w:tc>
          <w:tcPr>
            <w:tcW w:w="0" w:type="auto"/>
            <w:hideMark/>
          </w:tcPr>
          <w:p w14:paraId="6A506696"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Save fails due to permission issue.</w:t>
            </w:r>
          </w:p>
        </w:tc>
        <w:tc>
          <w:tcPr>
            <w:tcW w:w="0" w:type="auto"/>
            <w:hideMark/>
          </w:tcPr>
          <w:p w14:paraId="297C6D46"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w:t>
            </w:r>
            <w:r w:rsidRPr="00F24BC1">
              <w:rPr>
                <w:rFonts w:ascii="Segoe UI Emoji" w:hAnsi="Segoe UI Emoji" w:cs="Segoe UI Emoji"/>
              </w:rPr>
              <w:t>❌</w:t>
            </w:r>
            <w:r w:rsidRPr="0059076D">
              <w:rPr>
                <w:rFonts w:ascii="Calibri" w:hAnsi="Calibri" w:cs="Calibri"/>
              </w:rPr>
              <w:t xml:space="preserve"> Unable to save configuration. Contact ScholarPath Admin.”</w:t>
            </w:r>
          </w:p>
        </w:tc>
      </w:tr>
    </w:tbl>
    <w:p w14:paraId="27A9E6A7" w14:textId="3D2E1A54" w:rsidR="004C694F" w:rsidRPr="0059076D" w:rsidRDefault="004C694F" w:rsidP="004C694F">
      <w:pPr>
        <w:rPr>
          <w:rFonts w:ascii="Calibri" w:hAnsi="Calibri" w:cs="Calibri"/>
        </w:rPr>
      </w:pPr>
    </w:p>
    <w:p w14:paraId="3C024CDD" w14:textId="77777777" w:rsidR="004C694F" w:rsidRPr="0059076D" w:rsidRDefault="004C694F" w:rsidP="004C694F">
      <w:pPr>
        <w:spacing w:before="100" w:beforeAutospacing="1" w:after="100" w:afterAutospacing="1"/>
        <w:outlineLvl w:val="2"/>
        <w:rPr>
          <w:rFonts w:ascii="Calibri" w:hAnsi="Calibri" w:cs="Calibri"/>
          <w:b/>
          <w:bCs/>
          <w:sz w:val="27"/>
          <w:szCs w:val="27"/>
        </w:rPr>
      </w:pPr>
      <w:r w:rsidRPr="0059076D">
        <w:rPr>
          <w:rFonts w:ascii="Calibri" w:hAnsi="Calibri" w:cs="Calibri"/>
          <w:b/>
          <w:bCs/>
          <w:sz w:val="27"/>
          <w:szCs w:val="27"/>
        </w:rPr>
        <w:t>Post-Condition:</w:t>
      </w:r>
    </w:p>
    <w:p w14:paraId="3F4B9CF7" w14:textId="77777777" w:rsidR="004C694F" w:rsidRPr="0059076D" w:rsidRDefault="004C694F" w:rsidP="00031490">
      <w:pPr>
        <w:numPr>
          <w:ilvl w:val="0"/>
          <w:numId w:val="3"/>
        </w:numPr>
        <w:spacing w:before="100" w:beforeAutospacing="1" w:after="100" w:afterAutospacing="1"/>
        <w:rPr>
          <w:rFonts w:ascii="Calibri" w:hAnsi="Calibri" w:cs="Calibri"/>
        </w:rPr>
      </w:pPr>
      <w:r w:rsidRPr="0059076D">
        <w:rPr>
          <w:rFonts w:ascii="Calibri" w:hAnsi="Calibri" w:cs="Calibri"/>
        </w:rPr>
        <w:t>SSO configuration is successfully established and saved for selected providers.</w:t>
      </w:r>
    </w:p>
    <w:p w14:paraId="52D19209" w14:textId="77777777" w:rsidR="004C694F" w:rsidRPr="0059076D" w:rsidRDefault="004C694F" w:rsidP="00031490">
      <w:pPr>
        <w:numPr>
          <w:ilvl w:val="0"/>
          <w:numId w:val="3"/>
        </w:numPr>
        <w:spacing w:before="100" w:beforeAutospacing="1" w:after="100" w:afterAutospacing="1"/>
        <w:rPr>
          <w:rFonts w:ascii="Calibri" w:hAnsi="Calibri" w:cs="Calibri"/>
        </w:rPr>
      </w:pPr>
      <w:r w:rsidRPr="0059076D">
        <w:rPr>
          <w:rFonts w:ascii="Calibri" w:hAnsi="Calibri" w:cs="Calibri"/>
        </w:rPr>
        <w:t>Default and custom mappings are validated and stored.</w:t>
      </w:r>
    </w:p>
    <w:p w14:paraId="4CDC4919" w14:textId="77777777" w:rsidR="004C694F" w:rsidRPr="0059076D" w:rsidRDefault="004C694F" w:rsidP="00031490">
      <w:pPr>
        <w:numPr>
          <w:ilvl w:val="0"/>
          <w:numId w:val="3"/>
        </w:numPr>
        <w:spacing w:before="100" w:beforeAutospacing="1" w:after="100" w:afterAutospacing="1"/>
        <w:rPr>
          <w:rFonts w:ascii="Calibri" w:hAnsi="Calibri" w:cs="Calibri"/>
        </w:rPr>
      </w:pPr>
      <w:r w:rsidRPr="0059076D">
        <w:rPr>
          <w:rFonts w:ascii="Calibri" w:hAnsi="Calibri" w:cs="Calibri"/>
        </w:rPr>
        <w:t>Connection status is “Active” in the provider tab.</w:t>
      </w:r>
    </w:p>
    <w:p w14:paraId="57C4625D" w14:textId="2FB15C9A" w:rsidR="004C694F" w:rsidRPr="0059076D" w:rsidRDefault="004C694F" w:rsidP="00031490">
      <w:pPr>
        <w:numPr>
          <w:ilvl w:val="0"/>
          <w:numId w:val="3"/>
        </w:numPr>
        <w:spacing w:before="100" w:beforeAutospacing="1" w:after="100" w:afterAutospacing="1"/>
        <w:rPr>
          <w:rFonts w:ascii="Calibri" w:hAnsi="Calibri" w:cs="Calibri"/>
        </w:rPr>
      </w:pPr>
      <w:r w:rsidRPr="0059076D">
        <w:rPr>
          <w:rFonts w:ascii="Calibri" w:hAnsi="Calibri" w:cs="Calibri"/>
        </w:rPr>
        <w:t>Users can authenticate using the configured provider.</w:t>
      </w:r>
    </w:p>
    <w:p w14:paraId="23FE6D97" w14:textId="77777777" w:rsidR="004C694F" w:rsidRPr="0059076D" w:rsidRDefault="004C694F" w:rsidP="004C694F">
      <w:pPr>
        <w:spacing w:before="100" w:beforeAutospacing="1" w:after="100" w:afterAutospacing="1"/>
        <w:outlineLvl w:val="2"/>
        <w:rPr>
          <w:rFonts w:ascii="Calibri" w:hAnsi="Calibri" w:cs="Calibri"/>
          <w:b/>
          <w:bCs/>
          <w:sz w:val="27"/>
          <w:szCs w:val="27"/>
        </w:rPr>
      </w:pPr>
      <w:r w:rsidRPr="0059076D">
        <w:rPr>
          <w:rFonts w:ascii="Calibri" w:hAnsi="Calibri" w:cs="Calibri"/>
          <w:b/>
          <w:bCs/>
          <w:sz w:val="27"/>
          <w:szCs w:val="27"/>
        </w:rPr>
        <w:t>Special Requirements:</w:t>
      </w:r>
    </w:p>
    <w:p w14:paraId="72BF1198" w14:textId="77777777" w:rsidR="004C694F" w:rsidRPr="0059076D" w:rsidRDefault="004C694F" w:rsidP="00031490">
      <w:pPr>
        <w:numPr>
          <w:ilvl w:val="0"/>
          <w:numId w:val="4"/>
        </w:numPr>
        <w:spacing w:before="100" w:beforeAutospacing="1" w:after="100" w:afterAutospacing="1"/>
        <w:rPr>
          <w:rFonts w:ascii="Calibri" w:hAnsi="Calibri" w:cs="Calibri"/>
        </w:rPr>
      </w:pPr>
      <w:r w:rsidRPr="0059076D">
        <w:rPr>
          <w:rFonts w:ascii="Calibri" w:hAnsi="Calibri" w:cs="Calibri"/>
        </w:rPr>
        <w:t>Each tab retains unsaved changes warning on switch.</w:t>
      </w:r>
    </w:p>
    <w:p w14:paraId="2712E8F5" w14:textId="77777777" w:rsidR="004C694F" w:rsidRPr="0059076D" w:rsidRDefault="004C694F" w:rsidP="00031490">
      <w:pPr>
        <w:numPr>
          <w:ilvl w:val="0"/>
          <w:numId w:val="4"/>
        </w:numPr>
        <w:spacing w:before="100" w:beforeAutospacing="1" w:after="100" w:afterAutospacing="1"/>
        <w:rPr>
          <w:rFonts w:ascii="Calibri" w:hAnsi="Calibri" w:cs="Calibri"/>
        </w:rPr>
      </w:pPr>
      <w:r w:rsidRPr="0059076D">
        <w:rPr>
          <w:rFonts w:ascii="Calibri" w:hAnsi="Calibri" w:cs="Calibri"/>
        </w:rPr>
        <w:t>Success feedback includes green banner: “</w:t>
      </w:r>
      <w:r w:rsidRPr="00F24BC1">
        <w:rPr>
          <w:rFonts w:ascii="Segoe UI Emoji" w:hAnsi="Segoe UI Emoji" w:cs="Segoe UI Emoji"/>
        </w:rPr>
        <w:t>✅</w:t>
      </w:r>
      <w:r w:rsidRPr="0059076D">
        <w:rPr>
          <w:rFonts w:ascii="Calibri" w:hAnsi="Calibri" w:cs="Calibri"/>
        </w:rPr>
        <w:t xml:space="preserve"> Connection established successfully.”</w:t>
      </w:r>
    </w:p>
    <w:p w14:paraId="1B7FD8B2" w14:textId="77777777" w:rsidR="004C694F" w:rsidRPr="0059076D" w:rsidRDefault="004C694F" w:rsidP="00031490">
      <w:pPr>
        <w:numPr>
          <w:ilvl w:val="0"/>
          <w:numId w:val="4"/>
        </w:numPr>
        <w:spacing w:before="100" w:beforeAutospacing="1" w:after="100" w:afterAutospacing="1"/>
        <w:rPr>
          <w:rFonts w:ascii="Calibri" w:hAnsi="Calibri" w:cs="Calibri"/>
        </w:rPr>
      </w:pPr>
      <w:r w:rsidRPr="0059076D">
        <w:rPr>
          <w:rFonts w:ascii="Calibri" w:hAnsi="Calibri" w:cs="Calibri"/>
        </w:rPr>
        <w:t>Failed connection results include red banner with provider-specific error.</w:t>
      </w:r>
    </w:p>
    <w:p w14:paraId="12A8E867" w14:textId="77777777" w:rsidR="004C694F" w:rsidRPr="0059076D" w:rsidRDefault="004C694F" w:rsidP="00031490">
      <w:pPr>
        <w:numPr>
          <w:ilvl w:val="0"/>
          <w:numId w:val="4"/>
        </w:numPr>
        <w:spacing w:before="100" w:beforeAutospacing="1" w:after="100" w:afterAutospacing="1"/>
        <w:rPr>
          <w:rFonts w:ascii="Calibri" w:hAnsi="Calibri" w:cs="Calibri"/>
        </w:rPr>
      </w:pPr>
      <w:r w:rsidRPr="0059076D">
        <w:rPr>
          <w:rFonts w:ascii="Calibri" w:hAnsi="Calibri" w:cs="Calibri"/>
        </w:rPr>
        <w:t>Each SSO test displays latency and response time.</w:t>
      </w:r>
    </w:p>
    <w:p w14:paraId="74E872AF" w14:textId="77777777" w:rsidR="004C694F" w:rsidRPr="0059076D" w:rsidRDefault="004C694F" w:rsidP="00031490">
      <w:pPr>
        <w:numPr>
          <w:ilvl w:val="0"/>
          <w:numId w:val="4"/>
        </w:numPr>
        <w:spacing w:before="100" w:beforeAutospacing="1" w:after="100" w:afterAutospacing="1"/>
        <w:rPr>
          <w:rFonts w:ascii="Calibri" w:hAnsi="Calibri" w:cs="Calibri"/>
        </w:rPr>
      </w:pPr>
      <w:r w:rsidRPr="0059076D">
        <w:rPr>
          <w:rFonts w:ascii="Calibri" w:hAnsi="Calibri" w:cs="Calibri"/>
        </w:rPr>
        <w:t>All configurations are versioned and stored securely.</w:t>
      </w:r>
    </w:p>
    <w:p w14:paraId="3DB1904E" w14:textId="3E571C8E" w:rsidR="004C694F" w:rsidRPr="0059076D" w:rsidRDefault="004C694F" w:rsidP="00031490">
      <w:pPr>
        <w:numPr>
          <w:ilvl w:val="0"/>
          <w:numId w:val="4"/>
        </w:numPr>
        <w:spacing w:before="100" w:beforeAutospacing="1" w:after="100" w:afterAutospacing="1"/>
        <w:rPr>
          <w:rFonts w:ascii="Calibri" w:hAnsi="Calibri" w:cs="Calibri"/>
        </w:rPr>
      </w:pPr>
      <w:r w:rsidRPr="0059076D">
        <w:rPr>
          <w:rFonts w:ascii="Calibri" w:hAnsi="Calibri" w:cs="Calibri"/>
        </w:rPr>
        <w:t>SSO Monitoring widget shows metrics for active connections and last login.</w:t>
      </w:r>
    </w:p>
    <w:p w14:paraId="5FF9CF29" w14:textId="77777777" w:rsidR="004C694F" w:rsidRPr="0059076D" w:rsidRDefault="004C694F" w:rsidP="004C694F">
      <w:pPr>
        <w:spacing w:before="100" w:beforeAutospacing="1" w:after="100" w:afterAutospacing="1"/>
        <w:outlineLvl w:val="2"/>
        <w:rPr>
          <w:rFonts w:ascii="Calibri" w:hAnsi="Calibri" w:cs="Calibri"/>
          <w:b/>
          <w:bCs/>
          <w:sz w:val="27"/>
          <w:szCs w:val="27"/>
        </w:rPr>
      </w:pPr>
      <w:r w:rsidRPr="0059076D">
        <w:rPr>
          <w:rFonts w:ascii="Calibri" w:hAnsi="Calibri" w:cs="Calibri"/>
          <w:b/>
          <w:bCs/>
          <w:sz w:val="27"/>
          <w:szCs w:val="27"/>
        </w:rPr>
        <w:t>Constraints:</w:t>
      </w:r>
    </w:p>
    <w:p w14:paraId="0D8D3509" w14:textId="77777777" w:rsidR="004C694F" w:rsidRPr="0059076D" w:rsidRDefault="004C694F" w:rsidP="00031490">
      <w:pPr>
        <w:numPr>
          <w:ilvl w:val="0"/>
          <w:numId w:val="5"/>
        </w:numPr>
        <w:spacing w:before="100" w:beforeAutospacing="1" w:after="100" w:afterAutospacing="1"/>
        <w:rPr>
          <w:rFonts w:ascii="Calibri" w:hAnsi="Calibri" w:cs="Calibri"/>
        </w:rPr>
      </w:pPr>
      <w:r w:rsidRPr="0059076D">
        <w:rPr>
          <w:rFonts w:ascii="Calibri" w:hAnsi="Calibri" w:cs="Calibri"/>
        </w:rPr>
        <w:t>Only one active SSO per provider type (Google, Clever, etc.).</w:t>
      </w:r>
    </w:p>
    <w:p w14:paraId="7D384546" w14:textId="77777777" w:rsidR="004C694F" w:rsidRPr="0059076D" w:rsidRDefault="004C694F" w:rsidP="00031490">
      <w:pPr>
        <w:numPr>
          <w:ilvl w:val="0"/>
          <w:numId w:val="5"/>
        </w:numPr>
        <w:spacing w:before="100" w:beforeAutospacing="1" w:after="100" w:afterAutospacing="1"/>
        <w:rPr>
          <w:rFonts w:ascii="Calibri" w:hAnsi="Calibri" w:cs="Calibri"/>
        </w:rPr>
      </w:pPr>
      <w:r w:rsidRPr="0059076D">
        <w:rPr>
          <w:rFonts w:ascii="Calibri" w:hAnsi="Calibri" w:cs="Calibri"/>
        </w:rPr>
        <w:t>All provider secrets are encrypted using AES-256.</w:t>
      </w:r>
    </w:p>
    <w:p w14:paraId="72C698AB" w14:textId="77777777" w:rsidR="004C694F" w:rsidRPr="0059076D" w:rsidRDefault="004C694F" w:rsidP="00031490">
      <w:pPr>
        <w:numPr>
          <w:ilvl w:val="0"/>
          <w:numId w:val="5"/>
        </w:numPr>
        <w:spacing w:before="100" w:beforeAutospacing="1" w:after="100" w:afterAutospacing="1"/>
        <w:rPr>
          <w:rFonts w:ascii="Calibri" w:hAnsi="Calibri" w:cs="Calibri"/>
        </w:rPr>
      </w:pPr>
      <w:r w:rsidRPr="0059076D">
        <w:rPr>
          <w:rFonts w:ascii="Calibri" w:hAnsi="Calibri" w:cs="Calibri"/>
        </w:rPr>
        <w:t>Redirect URIs must match domain whitelisting rules.</w:t>
      </w:r>
    </w:p>
    <w:p w14:paraId="47DBDD45" w14:textId="77777777" w:rsidR="004C694F" w:rsidRPr="0059076D" w:rsidRDefault="004C694F" w:rsidP="00031490">
      <w:pPr>
        <w:numPr>
          <w:ilvl w:val="0"/>
          <w:numId w:val="5"/>
        </w:numPr>
        <w:spacing w:before="100" w:beforeAutospacing="1" w:after="100" w:afterAutospacing="1"/>
        <w:rPr>
          <w:rFonts w:ascii="Calibri" w:hAnsi="Calibri" w:cs="Calibri"/>
        </w:rPr>
      </w:pPr>
      <w:r w:rsidRPr="0059076D">
        <w:rPr>
          <w:rFonts w:ascii="Calibri" w:hAnsi="Calibri" w:cs="Calibri"/>
        </w:rPr>
        <w:t>Test Connection and Save must occur sequentially (cannot save untested config).</w:t>
      </w:r>
    </w:p>
    <w:p w14:paraId="033DD9B3" w14:textId="379C8DF2" w:rsidR="004C694F" w:rsidRPr="0059076D" w:rsidRDefault="004C694F" w:rsidP="00031490">
      <w:pPr>
        <w:numPr>
          <w:ilvl w:val="0"/>
          <w:numId w:val="5"/>
        </w:numPr>
        <w:spacing w:before="100" w:beforeAutospacing="1" w:after="100" w:afterAutospacing="1"/>
        <w:rPr>
          <w:rFonts w:ascii="Calibri" w:hAnsi="Calibri" w:cs="Calibri"/>
        </w:rPr>
      </w:pPr>
      <w:r w:rsidRPr="0059076D">
        <w:rPr>
          <w:rFonts w:ascii="Calibri" w:hAnsi="Calibri" w:cs="Calibri"/>
        </w:rPr>
        <w:t>Mapping must be validated before users can log in using the provider.</w:t>
      </w:r>
    </w:p>
    <w:p w14:paraId="76D5647E" w14:textId="4F01EF8D" w:rsidR="004C694F" w:rsidRPr="0059076D" w:rsidRDefault="004C694F" w:rsidP="004C694F">
      <w:pPr>
        <w:spacing w:before="100" w:beforeAutospacing="1" w:after="100" w:afterAutospacing="1"/>
        <w:outlineLvl w:val="2"/>
        <w:rPr>
          <w:rFonts w:ascii="Calibri" w:hAnsi="Calibri" w:cs="Calibri"/>
          <w:b/>
          <w:bCs/>
          <w:sz w:val="27"/>
          <w:szCs w:val="27"/>
        </w:rPr>
      </w:pPr>
      <w:r w:rsidRPr="0059076D">
        <w:rPr>
          <w:rFonts w:ascii="Calibri" w:hAnsi="Calibri" w:cs="Calibri"/>
          <w:b/>
          <w:bCs/>
          <w:sz w:val="27"/>
          <w:szCs w:val="27"/>
        </w:rPr>
        <w:t>Screen Element Matrix</w:t>
      </w:r>
      <w:r w:rsidR="00DD6D66">
        <w:rPr>
          <w:rFonts w:ascii="Calibri" w:hAnsi="Calibri" w:cs="Calibri"/>
          <w:b/>
          <w:bCs/>
          <w:sz w:val="27"/>
          <w:szCs w:val="27"/>
        </w:rPr>
        <w:t>:</w:t>
      </w:r>
      <w:r w:rsidRPr="0059076D">
        <w:rPr>
          <w:rFonts w:ascii="Calibri" w:hAnsi="Calibri" w:cs="Calibri"/>
          <w:b/>
          <w:bCs/>
          <w:sz w:val="27"/>
          <w:szCs w:val="27"/>
        </w:rPr>
        <w:t xml:space="preserve"> </w:t>
      </w:r>
    </w:p>
    <w:tbl>
      <w:tblPr>
        <w:tblStyle w:val="TableGrid"/>
        <w:tblW w:w="0" w:type="auto"/>
        <w:tblLook w:val="04A0" w:firstRow="1" w:lastRow="0" w:firstColumn="1" w:lastColumn="0" w:noHBand="0" w:noVBand="1"/>
      </w:tblPr>
      <w:tblGrid>
        <w:gridCol w:w="1798"/>
        <w:gridCol w:w="1318"/>
        <w:gridCol w:w="2164"/>
        <w:gridCol w:w="3736"/>
      </w:tblGrid>
      <w:tr w:rsidR="004C694F" w:rsidRPr="00C65D82" w14:paraId="52300C24" w14:textId="77777777" w:rsidTr="00D2309C">
        <w:tc>
          <w:tcPr>
            <w:tcW w:w="0" w:type="auto"/>
            <w:hideMark/>
          </w:tcPr>
          <w:p w14:paraId="737D2604" w14:textId="77777777" w:rsidR="004C694F" w:rsidRPr="0059076D" w:rsidRDefault="004C694F" w:rsidP="004C694F">
            <w:pPr>
              <w:spacing w:before="100" w:beforeAutospacing="1" w:after="100" w:afterAutospacing="1"/>
              <w:jc w:val="center"/>
              <w:rPr>
                <w:rFonts w:ascii="Calibri" w:hAnsi="Calibri" w:cs="Calibri"/>
                <w:b/>
                <w:bCs/>
              </w:rPr>
            </w:pPr>
            <w:r w:rsidRPr="0059076D">
              <w:rPr>
                <w:rFonts w:ascii="Calibri" w:hAnsi="Calibri" w:cs="Calibri"/>
                <w:b/>
                <w:bCs/>
              </w:rPr>
              <w:t>Element</w:t>
            </w:r>
          </w:p>
        </w:tc>
        <w:tc>
          <w:tcPr>
            <w:tcW w:w="0" w:type="auto"/>
            <w:hideMark/>
          </w:tcPr>
          <w:p w14:paraId="23285BF8" w14:textId="77777777" w:rsidR="004C694F" w:rsidRPr="0059076D" w:rsidRDefault="004C694F" w:rsidP="004C694F">
            <w:pPr>
              <w:spacing w:before="100" w:beforeAutospacing="1" w:after="100" w:afterAutospacing="1"/>
              <w:jc w:val="center"/>
              <w:rPr>
                <w:rFonts w:ascii="Calibri" w:hAnsi="Calibri" w:cs="Calibri"/>
                <w:b/>
                <w:bCs/>
              </w:rPr>
            </w:pPr>
            <w:r w:rsidRPr="0059076D">
              <w:rPr>
                <w:rFonts w:ascii="Calibri" w:hAnsi="Calibri" w:cs="Calibri"/>
                <w:b/>
                <w:bCs/>
              </w:rPr>
              <w:t>Type</w:t>
            </w:r>
          </w:p>
        </w:tc>
        <w:tc>
          <w:tcPr>
            <w:tcW w:w="0" w:type="auto"/>
            <w:hideMark/>
          </w:tcPr>
          <w:p w14:paraId="5E5CFDF4" w14:textId="77777777" w:rsidR="004C694F" w:rsidRPr="0059076D" w:rsidRDefault="004C694F" w:rsidP="004C694F">
            <w:pPr>
              <w:spacing w:before="100" w:beforeAutospacing="1" w:after="100" w:afterAutospacing="1"/>
              <w:jc w:val="center"/>
              <w:rPr>
                <w:rFonts w:ascii="Calibri" w:hAnsi="Calibri" w:cs="Calibri"/>
                <w:b/>
                <w:bCs/>
              </w:rPr>
            </w:pPr>
            <w:r w:rsidRPr="0059076D">
              <w:rPr>
                <w:rFonts w:ascii="Calibri" w:hAnsi="Calibri" w:cs="Calibri"/>
                <w:b/>
                <w:bCs/>
              </w:rPr>
              <w:t>Function / Use</w:t>
            </w:r>
          </w:p>
        </w:tc>
        <w:tc>
          <w:tcPr>
            <w:tcW w:w="0" w:type="auto"/>
            <w:hideMark/>
          </w:tcPr>
          <w:p w14:paraId="308750B5" w14:textId="77777777" w:rsidR="004C694F" w:rsidRPr="0059076D" w:rsidRDefault="004C694F" w:rsidP="004C694F">
            <w:pPr>
              <w:spacing w:before="100" w:beforeAutospacing="1" w:after="100" w:afterAutospacing="1"/>
              <w:jc w:val="center"/>
              <w:rPr>
                <w:rFonts w:ascii="Calibri" w:hAnsi="Calibri" w:cs="Calibri"/>
                <w:b/>
                <w:bCs/>
              </w:rPr>
            </w:pPr>
            <w:r w:rsidRPr="0059076D">
              <w:rPr>
                <w:rFonts w:ascii="Calibri" w:hAnsi="Calibri" w:cs="Calibri"/>
                <w:b/>
                <w:bCs/>
              </w:rPr>
              <w:t>Source / Dependency</w:t>
            </w:r>
          </w:p>
        </w:tc>
      </w:tr>
      <w:tr w:rsidR="004C694F" w:rsidRPr="00C65D82" w14:paraId="75C5599D" w14:textId="77777777" w:rsidTr="00D2309C">
        <w:tc>
          <w:tcPr>
            <w:tcW w:w="0" w:type="auto"/>
            <w:hideMark/>
          </w:tcPr>
          <w:p w14:paraId="184E997F"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Provider Tabs</w:t>
            </w:r>
          </w:p>
        </w:tc>
        <w:tc>
          <w:tcPr>
            <w:tcW w:w="0" w:type="auto"/>
            <w:hideMark/>
          </w:tcPr>
          <w:p w14:paraId="1A635D81"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Tab Navigation</w:t>
            </w:r>
          </w:p>
        </w:tc>
        <w:tc>
          <w:tcPr>
            <w:tcW w:w="0" w:type="auto"/>
            <w:hideMark/>
          </w:tcPr>
          <w:p w14:paraId="7106D276"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Separates configuration forms per provider.</w:t>
            </w:r>
          </w:p>
        </w:tc>
        <w:tc>
          <w:tcPr>
            <w:tcW w:w="0" w:type="auto"/>
            <w:hideMark/>
          </w:tcPr>
          <w:p w14:paraId="2DC4E657"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System UI</w:t>
            </w:r>
          </w:p>
        </w:tc>
      </w:tr>
      <w:tr w:rsidR="004C694F" w:rsidRPr="00C65D82" w14:paraId="02EA974D" w14:textId="77777777" w:rsidTr="00D2309C">
        <w:tc>
          <w:tcPr>
            <w:tcW w:w="0" w:type="auto"/>
            <w:hideMark/>
          </w:tcPr>
          <w:p w14:paraId="2F0BDD36"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Client ID / Secret Fields</w:t>
            </w:r>
          </w:p>
        </w:tc>
        <w:tc>
          <w:tcPr>
            <w:tcW w:w="0" w:type="auto"/>
            <w:hideMark/>
          </w:tcPr>
          <w:p w14:paraId="75324026"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Input Fields</w:t>
            </w:r>
          </w:p>
        </w:tc>
        <w:tc>
          <w:tcPr>
            <w:tcW w:w="0" w:type="auto"/>
            <w:hideMark/>
          </w:tcPr>
          <w:p w14:paraId="23D3E259"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Capture authentication credentials.</w:t>
            </w:r>
          </w:p>
        </w:tc>
        <w:tc>
          <w:tcPr>
            <w:tcW w:w="0" w:type="auto"/>
            <w:hideMark/>
          </w:tcPr>
          <w:p w14:paraId="129F436E"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Provider API</w:t>
            </w:r>
          </w:p>
        </w:tc>
      </w:tr>
      <w:tr w:rsidR="004C694F" w:rsidRPr="00C65D82" w14:paraId="0D600B30" w14:textId="77777777" w:rsidTr="00D2309C">
        <w:tc>
          <w:tcPr>
            <w:tcW w:w="0" w:type="auto"/>
            <w:hideMark/>
          </w:tcPr>
          <w:p w14:paraId="7CBB0B42"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Domain Field</w:t>
            </w:r>
          </w:p>
        </w:tc>
        <w:tc>
          <w:tcPr>
            <w:tcW w:w="0" w:type="auto"/>
            <w:hideMark/>
          </w:tcPr>
          <w:p w14:paraId="2EABDC37"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Input Field</w:t>
            </w:r>
          </w:p>
        </w:tc>
        <w:tc>
          <w:tcPr>
            <w:tcW w:w="0" w:type="auto"/>
            <w:hideMark/>
          </w:tcPr>
          <w:p w14:paraId="122BF057"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Defines district domain for SSO.</w:t>
            </w:r>
          </w:p>
        </w:tc>
        <w:tc>
          <w:tcPr>
            <w:tcW w:w="0" w:type="auto"/>
            <w:hideMark/>
          </w:tcPr>
          <w:p w14:paraId="3AB00296"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User Input</w:t>
            </w:r>
          </w:p>
        </w:tc>
      </w:tr>
      <w:tr w:rsidR="004C694F" w:rsidRPr="00C65D82" w14:paraId="3BCEABA0" w14:textId="77777777" w:rsidTr="00D2309C">
        <w:tc>
          <w:tcPr>
            <w:tcW w:w="0" w:type="auto"/>
            <w:hideMark/>
          </w:tcPr>
          <w:p w14:paraId="3899E9FC"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Redirect URI</w:t>
            </w:r>
          </w:p>
        </w:tc>
        <w:tc>
          <w:tcPr>
            <w:tcW w:w="0" w:type="auto"/>
            <w:hideMark/>
          </w:tcPr>
          <w:p w14:paraId="03B22F35"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Read-Only Text</w:t>
            </w:r>
          </w:p>
        </w:tc>
        <w:tc>
          <w:tcPr>
            <w:tcW w:w="0" w:type="auto"/>
            <w:hideMark/>
          </w:tcPr>
          <w:p w14:paraId="65C9C2BE"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 xml:space="preserve">Displays pre-defined </w:t>
            </w:r>
            <w:proofErr w:type="spellStart"/>
            <w:r w:rsidRPr="0059076D">
              <w:rPr>
                <w:rFonts w:ascii="Calibri" w:hAnsi="Calibri" w:cs="Calibri"/>
              </w:rPr>
              <w:t>ScholarPath</w:t>
            </w:r>
            <w:proofErr w:type="spellEnd"/>
            <w:r w:rsidRPr="0059076D">
              <w:rPr>
                <w:rFonts w:ascii="Calibri" w:hAnsi="Calibri" w:cs="Calibri"/>
              </w:rPr>
              <w:t xml:space="preserve"> callback URL.</w:t>
            </w:r>
          </w:p>
        </w:tc>
        <w:tc>
          <w:tcPr>
            <w:tcW w:w="0" w:type="auto"/>
            <w:hideMark/>
          </w:tcPr>
          <w:p w14:paraId="0840DF99"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System Preconfigured</w:t>
            </w:r>
          </w:p>
        </w:tc>
      </w:tr>
      <w:tr w:rsidR="004C694F" w:rsidRPr="00C65D82" w14:paraId="6121B8BD" w14:textId="77777777" w:rsidTr="00D2309C">
        <w:tc>
          <w:tcPr>
            <w:tcW w:w="0" w:type="auto"/>
            <w:hideMark/>
          </w:tcPr>
          <w:p w14:paraId="029AF810"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Test Connection Button</w:t>
            </w:r>
          </w:p>
        </w:tc>
        <w:tc>
          <w:tcPr>
            <w:tcW w:w="0" w:type="auto"/>
            <w:hideMark/>
          </w:tcPr>
          <w:p w14:paraId="0E2B369D"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Action</w:t>
            </w:r>
          </w:p>
        </w:tc>
        <w:tc>
          <w:tcPr>
            <w:tcW w:w="0" w:type="auto"/>
            <w:hideMark/>
          </w:tcPr>
          <w:p w14:paraId="2ADACC60"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Tests provider connection.</w:t>
            </w:r>
          </w:p>
        </w:tc>
        <w:tc>
          <w:tcPr>
            <w:tcW w:w="0" w:type="auto"/>
            <w:hideMark/>
          </w:tcPr>
          <w:p w14:paraId="26DF5738"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w:t>
            </w:r>
            <w:proofErr w:type="spellStart"/>
            <w:r w:rsidRPr="0059076D">
              <w:rPr>
                <w:rFonts w:ascii="Calibri" w:hAnsi="Calibri" w:cs="Calibri"/>
              </w:rPr>
              <w:t>api</w:t>
            </w:r>
            <w:proofErr w:type="spellEnd"/>
            <w:r w:rsidRPr="0059076D">
              <w:rPr>
                <w:rFonts w:ascii="Calibri" w:hAnsi="Calibri" w:cs="Calibri"/>
              </w:rPr>
              <w:t>/</w:t>
            </w:r>
            <w:proofErr w:type="spellStart"/>
            <w:r w:rsidRPr="0059076D">
              <w:rPr>
                <w:rFonts w:ascii="Calibri" w:hAnsi="Calibri" w:cs="Calibri"/>
              </w:rPr>
              <w:t>sso</w:t>
            </w:r>
            <w:proofErr w:type="spellEnd"/>
            <w:r w:rsidRPr="0059076D">
              <w:rPr>
                <w:rFonts w:ascii="Calibri" w:hAnsi="Calibri" w:cs="Calibri"/>
              </w:rPr>
              <w:t>/{provider}/test</w:t>
            </w:r>
          </w:p>
        </w:tc>
      </w:tr>
      <w:tr w:rsidR="004C694F" w:rsidRPr="00C65D82" w14:paraId="3D2B5F07" w14:textId="77777777" w:rsidTr="00D2309C">
        <w:tc>
          <w:tcPr>
            <w:tcW w:w="0" w:type="auto"/>
            <w:hideMark/>
          </w:tcPr>
          <w:p w14:paraId="65B909BE"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Save Configuration Button</w:t>
            </w:r>
          </w:p>
        </w:tc>
        <w:tc>
          <w:tcPr>
            <w:tcW w:w="0" w:type="auto"/>
            <w:hideMark/>
          </w:tcPr>
          <w:p w14:paraId="06B7AB1F"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Action</w:t>
            </w:r>
          </w:p>
        </w:tc>
        <w:tc>
          <w:tcPr>
            <w:tcW w:w="0" w:type="auto"/>
            <w:hideMark/>
          </w:tcPr>
          <w:p w14:paraId="4F2C89B8"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Saves validated credentials.</w:t>
            </w:r>
          </w:p>
        </w:tc>
        <w:tc>
          <w:tcPr>
            <w:tcW w:w="0" w:type="auto"/>
            <w:hideMark/>
          </w:tcPr>
          <w:p w14:paraId="7AAC404A"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w:t>
            </w:r>
            <w:proofErr w:type="spellStart"/>
            <w:r w:rsidRPr="0059076D">
              <w:rPr>
                <w:rFonts w:ascii="Calibri" w:hAnsi="Calibri" w:cs="Calibri"/>
              </w:rPr>
              <w:t>api</w:t>
            </w:r>
            <w:proofErr w:type="spellEnd"/>
            <w:r w:rsidRPr="0059076D">
              <w:rPr>
                <w:rFonts w:ascii="Calibri" w:hAnsi="Calibri" w:cs="Calibri"/>
              </w:rPr>
              <w:t>/</w:t>
            </w:r>
            <w:proofErr w:type="spellStart"/>
            <w:r w:rsidRPr="0059076D">
              <w:rPr>
                <w:rFonts w:ascii="Calibri" w:hAnsi="Calibri" w:cs="Calibri"/>
              </w:rPr>
              <w:t>sso</w:t>
            </w:r>
            <w:proofErr w:type="spellEnd"/>
            <w:r w:rsidRPr="0059076D">
              <w:rPr>
                <w:rFonts w:ascii="Calibri" w:hAnsi="Calibri" w:cs="Calibri"/>
              </w:rPr>
              <w:t>/{provider}/config</w:t>
            </w:r>
          </w:p>
        </w:tc>
      </w:tr>
      <w:tr w:rsidR="004C694F" w:rsidRPr="00C65D82" w14:paraId="1A5F27C6" w14:textId="77777777" w:rsidTr="00D2309C">
        <w:tc>
          <w:tcPr>
            <w:tcW w:w="0" w:type="auto"/>
            <w:hideMark/>
          </w:tcPr>
          <w:p w14:paraId="43E96B08"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Attributes &amp; Claims Mapping Table</w:t>
            </w:r>
          </w:p>
        </w:tc>
        <w:tc>
          <w:tcPr>
            <w:tcW w:w="0" w:type="auto"/>
            <w:hideMark/>
          </w:tcPr>
          <w:p w14:paraId="6CBBE36D"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Table</w:t>
            </w:r>
          </w:p>
        </w:tc>
        <w:tc>
          <w:tcPr>
            <w:tcW w:w="0" w:type="auto"/>
            <w:hideMark/>
          </w:tcPr>
          <w:p w14:paraId="7F10BE69"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Allows editing of claim mappings.</w:t>
            </w:r>
          </w:p>
        </w:tc>
        <w:tc>
          <w:tcPr>
            <w:tcW w:w="0" w:type="auto"/>
            <w:hideMark/>
          </w:tcPr>
          <w:p w14:paraId="4065BF0D"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w:t>
            </w:r>
            <w:proofErr w:type="spellStart"/>
            <w:r w:rsidRPr="0059076D">
              <w:rPr>
                <w:rFonts w:ascii="Calibri" w:hAnsi="Calibri" w:cs="Calibri"/>
              </w:rPr>
              <w:t>api</w:t>
            </w:r>
            <w:proofErr w:type="spellEnd"/>
            <w:r w:rsidRPr="0059076D">
              <w:rPr>
                <w:rFonts w:ascii="Calibri" w:hAnsi="Calibri" w:cs="Calibri"/>
              </w:rPr>
              <w:t>/</w:t>
            </w:r>
            <w:proofErr w:type="spellStart"/>
            <w:r w:rsidRPr="0059076D">
              <w:rPr>
                <w:rFonts w:ascii="Calibri" w:hAnsi="Calibri" w:cs="Calibri"/>
              </w:rPr>
              <w:t>sso</w:t>
            </w:r>
            <w:proofErr w:type="spellEnd"/>
            <w:r w:rsidRPr="0059076D">
              <w:rPr>
                <w:rFonts w:ascii="Calibri" w:hAnsi="Calibri" w:cs="Calibri"/>
              </w:rPr>
              <w:t>/{provider}/claims/mapping</w:t>
            </w:r>
          </w:p>
        </w:tc>
      </w:tr>
      <w:tr w:rsidR="004C694F" w:rsidRPr="00C65D82" w14:paraId="28BD8F0D" w14:textId="77777777" w:rsidTr="00D2309C">
        <w:tc>
          <w:tcPr>
            <w:tcW w:w="0" w:type="auto"/>
            <w:hideMark/>
          </w:tcPr>
          <w:p w14:paraId="4F85866F"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Save Mapping Button</w:t>
            </w:r>
          </w:p>
        </w:tc>
        <w:tc>
          <w:tcPr>
            <w:tcW w:w="0" w:type="auto"/>
            <w:hideMark/>
          </w:tcPr>
          <w:p w14:paraId="5083304F"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Action</w:t>
            </w:r>
          </w:p>
        </w:tc>
        <w:tc>
          <w:tcPr>
            <w:tcW w:w="0" w:type="auto"/>
            <w:hideMark/>
          </w:tcPr>
          <w:p w14:paraId="53E11453"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Saves claim configuration.</w:t>
            </w:r>
          </w:p>
        </w:tc>
        <w:tc>
          <w:tcPr>
            <w:tcW w:w="0" w:type="auto"/>
            <w:hideMark/>
          </w:tcPr>
          <w:p w14:paraId="7CD594E2"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w:t>
            </w:r>
            <w:proofErr w:type="spellStart"/>
            <w:r w:rsidRPr="0059076D">
              <w:rPr>
                <w:rFonts w:ascii="Calibri" w:hAnsi="Calibri" w:cs="Calibri"/>
              </w:rPr>
              <w:t>api</w:t>
            </w:r>
            <w:proofErr w:type="spellEnd"/>
            <w:r w:rsidRPr="0059076D">
              <w:rPr>
                <w:rFonts w:ascii="Calibri" w:hAnsi="Calibri" w:cs="Calibri"/>
              </w:rPr>
              <w:t>/</w:t>
            </w:r>
            <w:proofErr w:type="spellStart"/>
            <w:r w:rsidRPr="0059076D">
              <w:rPr>
                <w:rFonts w:ascii="Calibri" w:hAnsi="Calibri" w:cs="Calibri"/>
              </w:rPr>
              <w:t>sso</w:t>
            </w:r>
            <w:proofErr w:type="spellEnd"/>
            <w:r w:rsidRPr="0059076D">
              <w:rPr>
                <w:rFonts w:ascii="Calibri" w:hAnsi="Calibri" w:cs="Calibri"/>
              </w:rPr>
              <w:t>/{provider}/claims/map</w:t>
            </w:r>
          </w:p>
        </w:tc>
      </w:tr>
      <w:tr w:rsidR="004C694F" w:rsidRPr="00C65D82" w14:paraId="48775443" w14:textId="77777777" w:rsidTr="00D2309C">
        <w:tc>
          <w:tcPr>
            <w:tcW w:w="0" w:type="auto"/>
            <w:hideMark/>
          </w:tcPr>
          <w:p w14:paraId="0B259D40"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Test Mapping Button</w:t>
            </w:r>
          </w:p>
        </w:tc>
        <w:tc>
          <w:tcPr>
            <w:tcW w:w="0" w:type="auto"/>
            <w:hideMark/>
          </w:tcPr>
          <w:p w14:paraId="3D0E4437"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Action</w:t>
            </w:r>
          </w:p>
        </w:tc>
        <w:tc>
          <w:tcPr>
            <w:tcW w:w="0" w:type="auto"/>
            <w:hideMark/>
          </w:tcPr>
          <w:p w14:paraId="675BD303"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Tests mappings with sample payload.</w:t>
            </w:r>
          </w:p>
        </w:tc>
        <w:tc>
          <w:tcPr>
            <w:tcW w:w="0" w:type="auto"/>
            <w:hideMark/>
          </w:tcPr>
          <w:p w14:paraId="48BAFC8C"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w:t>
            </w:r>
            <w:proofErr w:type="spellStart"/>
            <w:r w:rsidRPr="0059076D">
              <w:rPr>
                <w:rFonts w:ascii="Calibri" w:hAnsi="Calibri" w:cs="Calibri"/>
              </w:rPr>
              <w:t>api</w:t>
            </w:r>
            <w:proofErr w:type="spellEnd"/>
            <w:r w:rsidRPr="0059076D">
              <w:rPr>
                <w:rFonts w:ascii="Calibri" w:hAnsi="Calibri" w:cs="Calibri"/>
              </w:rPr>
              <w:t>/</w:t>
            </w:r>
            <w:proofErr w:type="spellStart"/>
            <w:r w:rsidRPr="0059076D">
              <w:rPr>
                <w:rFonts w:ascii="Calibri" w:hAnsi="Calibri" w:cs="Calibri"/>
              </w:rPr>
              <w:t>sso</w:t>
            </w:r>
            <w:proofErr w:type="spellEnd"/>
            <w:r w:rsidRPr="0059076D">
              <w:rPr>
                <w:rFonts w:ascii="Calibri" w:hAnsi="Calibri" w:cs="Calibri"/>
              </w:rPr>
              <w:t>/{provider}/claims/test</w:t>
            </w:r>
          </w:p>
        </w:tc>
      </w:tr>
      <w:tr w:rsidR="004C694F" w:rsidRPr="00C65D82" w14:paraId="593E97B7" w14:textId="77777777" w:rsidTr="00D2309C">
        <w:tc>
          <w:tcPr>
            <w:tcW w:w="0" w:type="auto"/>
            <w:hideMark/>
          </w:tcPr>
          <w:p w14:paraId="24E85A2B"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Reset Defaults Button</w:t>
            </w:r>
          </w:p>
        </w:tc>
        <w:tc>
          <w:tcPr>
            <w:tcW w:w="0" w:type="auto"/>
            <w:hideMark/>
          </w:tcPr>
          <w:p w14:paraId="00D7F692"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Action</w:t>
            </w:r>
          </w:p>
        </w:tc>
        <w:tc>
          <w:tcPr>
            <w:tcW w:w="0" w:type="auto"/>
            <w:hideMark/>
          </w:tcPr>
          <w:p w14:paraId="781AF56F"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Resets mapping to default.</w:t>
            </w:r>
          </w:p>
        </w:tc>
        <w:tc>
          <w:tcPr>
            <w:tcW w:w="0" w:type="auto"/>
            <w:hideMark/>
          </w:tcPr>
          <w:p w14:paraId="3D469E95"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w:t>
            </w:r>
            <w:proofErr w:type="spellStart"/>
            <w:r w:rsidRPr="0059076D">
              <w:rPr>
                <w:rFonts w:ascii="Calibri" w:hAnsi="Calibri" w:cs="Calibri"/>
              </w:rPr>
              <w:t>api</w:t>
            </w:r>
            <w:proofErr w:type="spellEnd"/>
            <w:r w:rsidRPr="0059076D">
              <w:rPr>
                <w:rFonts w:ascii="Calibri" w:hAnsi="Calibri" w:cs="Calibri"/>
              </w:rPr>
              <w:t>/</w:t>
            </w:r>
            <w:proofErr w:type="spellStart"/>
            <w:r w:rsidRPr="0059076D">
              <w:rPr>
                <w:rFonts w:ascii="Calibri" w:hAnsi="Calibri" w:cs="Calibri"/>
              </w:rPr>
              <w:t>sso</w:t>
            </w:r>
            <w:proofErr w:type="spellEnd"/>
            <w:r w:rsidRPr="0059076D">
              <w:rPr>
                <w:rFonts w:ascii="Calibri" w:hAnsi="Calibri" w:cs="Calibri"/>
              </w:rPr>
              <w:t>/{provider}/claims/reset</w:t>
            </w:r>
          </w:p>
        </w:tc>
      </w:tr>
      <w:tr w:rsidR="004C694F" w:rsidRPr="00C65D82" w14:paraId="1F7E22EC" w14:textId="77777777" w:rsidTr="00D2309C">
        <w:tc>
          <w:tcPr>
            <w:tcW w:w="0" w:type="auto"/>
            <w:hideMark/>
          </w:tcPr>
          <w:p w14:paraId="514F1C4C"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Status Badge</w:t>
            </w:r>
          </w:p>
        </w:tc>
        <w:tc>
          <w:tcPr>
            <w:tcW w:w="0" w:type="auto"/>
            <w:hideMark/>
          </w:tcPr>
          <w:p w14:paraId="62FD8120"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Label</w:t>
            </w:r>
          </w:p>
        </w:tc>
        <w:tc>
          <w:tcPr>
            <w:tcW w:w="0" w:type="auto"/>
            <w:hideMark/>
          </w:tcPr>
          <w:p w14:paraId="324F8995"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Shows provider connection status (Active, Inactive, Failed).</w:t>
            </w:r>
          </w:p>
        </w:tc>
        <w:tc>
          <w:tcPr>
            <w:tcW w:w="0" w:type="auto"/>
            <w:hideMark/>
          </w:tcPr>
          <w:p w14:paraId="305DF49E"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System Computed</w:t>
            </w:r>
          </w:p>
        </w:tc>
      </w:tr>
      <w:tr w:rsidR="004C694F" w:rsidRPr="00C65D82" w14:paraId="2909C5DD" w14:textId="77777777" w:rsidTr="00D2309C">
        <w:tc>
          <w:tcPr>
            <w:tcW w:w="0" w:type="auto"/>
            <w:hideMark/>
          </w:tcPr>
          <w:p w14:paraId="450E8330"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Monitoring &amp; Alerts Card</w:t>
            </w:r>
          </w:p>
        </w:tc>
        <w:tc>
          <w:tcPr>
            <w:tcW w:w="0" w:type="auto"/>
            <w:hideMark/>
          </w:tcPr>
          <w:p w14:paraId="58CB9EE7"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Card</w:t>
            </w:r>
          </w:p>
        </w:tc>
        <w:tc>
          <w:tcPr>
            <w:tcW w:w="0" w:type="auto"/>
            <w:hideMark/>
          </w:tcPr>
          <w:p w14:paraId="169BF54A"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Displays authentication health metrics.</w:t>
            </w:r>
          </w:p>
        </w:tc>
        <w:tc>
          <w:tcPr>
            <w:tcW w:w="0" w:type="auto"/>
            <w:hideMark/>
          </w:tcPr>
          <w:p w14:paraId="781DC489"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w:t>
            </w:r>
            <w:proofErr w:type="spellStart"/>
            <w:r w:rsidRPr="0059076D">
              <w:rPr>
                <w:rFonts w:ascii="Calibri" w:hAnsi="Calibri" w:cs="Calibri"/>
              </w:rPr>
              <w:t>api</w:t>
            </w:r>
            <w:proofErr w:type="spellEnd"/>
            <w:r w:rsidRPr="0059076D">
              <w:rPr>
                <w:rFonts w:ascii="Calibri" w:hAnsi="Calibri" w:cs="Calibri"/>
              </w:rPr>
              <w:t>/</w:t>
            </w:r>
            <w:proofErr w:type="spellStart"/>
            <w:r w:rsidRPr="0059076D">
              <w:rPr>
                <w:rFonts w:ascii="Calibri" w:hAnsi="Calibri" w:cs="Calibri"/>
              </w:rPr>
              <w:t>sso</w:t>
            </w:r>
            <w:proofErr w:type="spellEnd"/>
            <w:r w:rsidRPr="0059076D">
              <w:rPr>
                <w:rFonts w:ascii="Calibri" w:hAnsi="Calibri" w:cs="Calibri"/>
              </w:rPr>
              <w:t>/monitoring</w:t>
            </w:r>
          </w:p>
        </w:tc>
      </w:tr>
    </w:tbl>
    <w:p w14:paraId="76F88021" w14:textId="5FBC7AFF" w:rsidR="004C694F" w:rsidRPr="0059076D" w:rsidRDefault="004C694F" w:rsidP="004C694F">
      <w:pPr>
        <w:rPr>
          <w:rFonts w:ascii="Calibri" w:hAnsi="Calibri" w:cs="Calibri"/>
        </w:rPr>
      </w:pPr>
    </w:p>
    <w:p w14:paraId="7A13341E" w14:textId="097DE998" w:rsidR="004C694F" w:rsidRPr="0059076D" w:rsidRDefault="004C694F" w:rsidP="00C6684C">
      <w:pPr>
        <w:spacing w:before="100" w:beforeAutospacing="1" w:after="100" w:afterAutospacing="1"/>
        <w:outlineLvl w:val="2"/>
        <w:rPr>
          <w:rFonts w:ascii="Calibri" w:hAnsi="Calibri" w:cs="Calibri"/>
          <w:b/>
          <w:bCs/>
          <w:sz w:val="27"/>
          <w:szCs w:val="27"/>
        </w:rPr>
      </w:pPr>
      <w:r w:rsidRPr="0059076D">
        <w:rPr>
          <w:rFonts w:ascii="Calibri" w:hAnsi="Calibri" w:cs="Calibri"/>
          <w:b/>
          <w:bCs/>
          <w:sz w:val="27"/>
          <w:szCs w:val="27"/>
        </w:rPr>
        <w:t>Screenshot:</w:t>
      </w:r>
    </w:p>
    <w:p w14:paraId="2A1B7CF1" w14:textId="77777777" w:rsidR="002417A1" w:rsidRPr="0059076D" w:rsidRDefault="00934647" w:rsidP="002417A1">
      <w:pPr>
        <w:keepNext/>
        <w:rPr>
          <w:rFonts w:ascii="Calibri" w:hAnsi="Calibri" w:cs="Calibri"/>
        </w:rPr>
      </w:pPr>
      <w:r w:rsidRPr="0059076D">
        <w:rPr>
          <w:rFonts w:ascii="Calibri" w:hAnsi="Calibri" w:cs="Calibri"/>
          <w:i/>
          <w:iCs/>
          <w:noProof/>
        </w:rPr>
        <w:drawing>
          <wp:inline distT="0" distB="0" distL="0" distR="0" wp14:anchorId="450DC8CE" wp14:editId="79D074FB">
            <wp:extent cx="5731510" cy="1831975"/>
            <wp:effectExtent l="0" t="0" r="2540" b="0"/>
            <wp:docPr id="5770815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81563" name="Picture 1" descr="A screenshot of a computer&#10;&#10;AI-generated content may be incorrect."/>
                    <pic:cNvPicPr/>
                  </pic:nvPicPr>
                  <pic:blipFill>
                    <a:blip r:embed="rId40"/>
                    <a:stretch>
                      <a:fillRect/>
                    </a:stretch>
                  </pic:blipFill>
                  <pic:spPr>
                    <a:xfrm>
                      <a:off x="0" y="0"/>
                      <a:ext cx="5731510" cy="1831975"/>
                    </a:xfrm>
                    <a:prstGeom prst="rect">
                      <a:avLst/>
                    </a:prstGeom>
                  </pic:spPr>
                </pic:pic>
              </a:graphicData>
            </a:graphic>
          </wp:inline>
        </w:drawing>
      </w:r>
    </w:p>
    <w:p w14:paraId="69F70ADB" w14:textId="075209B9" w:rsidR="004C694F" w:rsidRPr="0059076D" w:rsidRDefault="002417A1" w:rsidP="002417A1">
      <w:pPr>
        <w:pStyle w:val="Caption"/>
        <w:ind w:left="2160" w:firstLine="720"/>
        <w:rPr>
          <w:rFonts w:ascii="Calibri" w:hAnsi="Calibri" w:cs="Calibri"/>
        </w:rPr>
      </w:pPr>
      <w:r w:rsidRPr="0059076D">
        <w:rPr>
          <w:rFonts w:ascii="Calibri" w:hAnsi="Calibri" w:cs="Calibri"/>
        </w:rPr>
        <w:t xml:space="preserve">Figure </w:t>
      </w:r>
      <w:r w:rsidRPr="0059076D">
        <w:rPr>
          <w:rFonts w:ascii="Calibri" w:hAnsi="Calibri" w:cs="Calibri"/>
        </w:rPr>
        <w:fldChar w:fldCharType="begin"/>
      </w:r>
      <w:r w:rsidRPr="0059076D">
        <w:rPr>
          <w:rFonts w:ascii="Calibri" w:hAnsi="Calibri" w:cs="Calibri"/>
        </w:rPr>
        <w:instrText xml:space="preserve"> SEQ Figure \* ARABIC </w:instrText>
      </w:r>
      <w:r w:rsidRPr="0059076D">
        <w:rPr>
          <w:rFonts w:ascii="Calibri" w:hAnsi="Calibri" w:cs="Calibri"/>
        </w:rPr>
        <w:fldChar w:fldCharType="separate"/>
      </w:r>
      <w:r w:rsidRPr="0059076D">
        <w:rPr>
          <w:rFonts w:ascii="Calibri" w:hAnsi="Calibri" w:cs="Calibri"/>
        </w:rPr>
        <w:fldChar w:fldCharType="end"/>
      </w:r>
      <w:r w:rsidRPr="0059076D">
        <w:rPr>
          <w:rFonts w:ascii="Calibri" w:hAnsi="Calibri" w:cs="Calibri"/>
        </w:rPr>
        <w:t>: SSO &amp; Authentication section</w:t>
      </w:r>
    </w:p>
    <w:p w14:paraId="33CF3FD4" w14:textId="77777777" w:rsidR="009270AF" w:rsidRPr="0059076D" w:rsidRDefault="009270AF" w:rsidP="009270AF">
      <w:pPr>
        <w:keepNext/>
        <w:rPr>
          <w:rFonts w:ascii="Calibri" w:hAnsi="Calibri" w:cs="Calibri"/>
        </w:rPr>
      </w:pPr>
      <w:r w:rsidRPr="0059076D">
        <w:rPr>
          <w:rFonts w:ascii="Calibri" w:hAnsi="Calibri" w:cs="Calibri"/>
          <w:noProof/>
          <w:lang w:val="en-US"/>
        </w:rPr>
        <w:drawing>
          <wp:inline distT="0" distB="0" distL="0" distR="0" wp14:anchorId="4F14F0F5" wp14:editId="22F7234C">
            <wp:extent cx="5731510" cy="3204845"/>
            <wp:effectExtent l="0" t="0" r="2540" b="0"/>
            <wp:docPr id="11588636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63677" name="Picture 1" descr="A screenshot of a computer&#10;&#10;AI-generated content may be incorrect."/>
                    <pic:cNvPicPr/>
                  </pic:nvPicPr>
                  <pic:blipFill>
                    <a:blip r:embed="rId41"/>
                    <a:stretch>
                      <a:fillRect/>
                    </a:stretch>
                  </pic:blipFill>
                  <pic:spPr>
                    <a:xfrm>
                      <a:off x="0" y="0"/>
                      <a:ext cx="5731510" cy="3204845"/>
                    </a:xfrm>
                    <a:prstGeom prst="rect">
                      <a:avLst/>
                    </a:prstGeom>
                  </pic:spPr>
                </pic:pic>
              </a:graphicData>
            </a:graphic>
          </wp:inline>
        </w:drawing>
      </w:r>
    </w:p>
    <w:p w14:paraId="77C16BBA" w14:textId="714BC4DD" w:rsidR="009270AF" w:rsidRPr="0059076D" w:rsidRDefault="009270AF" w:rsidP="009270AF">
      <w:pPr>
        <w:pStyle w:val="Caption"/>
        <w:ind w:left="2880" w:firstLine="720"/>
        <w:rPr>
          <w:rFonts w:ascii="Calibri" w:hAnsi="Calibri" w:cs="Calibri"/>
        </w:rPr>
      </w:pPr>
      <w:r w:rsidRPr="0059076D">
        <w:rPr>
          <w:rFonts w:ascii="Calibri" w:hAnsi="Calibri" w:cs="Calibri"/>
        </w:rPr>
        <w:t xml:space="preserve">Figure </w:t>
      </w:r>
      <w:r w:rsidRPr="0059076D">
        <w:rPr>
          <w:rFonts w:ascii="Calibri" w:hAnsi="Calibri" w:cs="Calibri"/>
        </w:rPr>
        <w:fldChar w:fldCharType="begin"/>
      </w:r>
      <w:r w:rsidRPr="0059076D">
        <w:rPr>
          <w:rFonts w:ascii="Calibri" w:hAnsi="Calibri" w:cs="Calibri"/>
        </w:rPr>
        <w:instrText xml:space="preserve"> SEQ Figure \* ARABIC </w:instrText>
      </w:r>
      <w:r w:rsidRPr="0059076D">
        <w:rPr>
          <w:rFonts w:ascii="Calibri" w:hAnsi="Calibri" w:cs="Calibri"/>
        </w:rPr>
        <w:fldChar w:fldCharType="separate"/>
      </w:r>
      <w:r w:rsidRPr="0059076D">
        <w:rPr>
          <w:rFonts w:ascii="Calibri" w:hAnsi="Calibri" w:cs="Calibri"/>
        </w:rPr>
        <w:fldChar w:fldCharType="end"/>
      </w:r>
      <w:r w:rsidRPr="0059076D">
        <w:rPr>
          <w:rFonts w:ascii="Calibri" w:hAnsi="Calibri" w:cs="Calibri"/>
        </w:rPr>
        <w:t>: Google SSO Provider</w:t>
      </w:r>
    </w:p>
    <w:p w14:paraId="29291B73" w14:textId="77777777" w:rsidR="008E6FA1" w:rsidRPr="0059076D" w:rsidRDefault="008E6FA1" w:rsidP="008E6FA1">
      <w:pPr>
        <w:keepNext/>
        <w:rPr>
          <w:rFonts w:ascii="Calibri" w:hAnsi="Calibri" w:cs="Calibri"/>
        </w:rPr>
      </w:pPr>
      <w:r w:rsidRPr="0059076D">
        <w:rPr>
          <w:rFonts w:ascii="Calibri" w:hAnsi="Calibri" w:cs="Calibri"/>
          <w:noProof/>
          <w:lang w:val="en-US"/>
        </w:rPr>
        <w:drawing>
          <wp:inline distT="0" distB="0" distL="0" distR="0" wp14:anchorId="3F059675" wp14:editId="33102C5F">
            <wp:extent cx="5731510" cy="3322955"/>
            <wp:effectExtent l="0" t="0" r="2540" b="0"/>
            <wp:docPr id="8865416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41683" name="Picture 1" descr="A screenshot of a computer&#10;&#10;AI-generated content may be incorrect."/>
                    <pic:cNvPicPr/>
                  </pic:nvPicPr>
                  <pic:blipFill>
                    <a:blip r:embed="rId42"/>
                    <a:stretch>
                      <a:fillRect/>
                    </a:stretch>
                  </pic:blipFill>
                  <pic:spPr>
                    <a:xfrm>
                      <a:off x="0" y="0"/>
                      <a:ext cx="5731510" cy="3322955"/>
                    </a:xfrm>
                    <a:prstGeom prst="rect">
                      <a:avLst/>
                    </a:prstGeom>
                  </pic:spPr>
                </pic:pic>
              </a:graphicData>
            </a:graphic>
          </wp:inline>
        </w:drawing>
      </w:r>
    </w:p>
    <w:p w14:paraId="0DBEB0F8" w14:textId="02CC4E23" w:rsidR="008E6FA1" w:rsidRPr="0059076D" w:rsidRDefault="008E6FA1" w:rsidP="008E6FA1">
      <w:pPr>
        <w:pStyle w:val="Caption"/>
        <w:ind w:left="2160" w:firstLine="720"/>
        <w:rPr>
          <w:rFonts w:ascii="Calibri" w:hAnsi="Calibri" w:cs="Calibri"/>
        </w:rPr>
      </w:pPr>
      <w:r w:rsidRPr="0059076D">
        <w:rPr>
          <w:rFonts w:ascii="Calibri" w:hAnsi="Calibri" w:cs="Calibri"/>
        </w:rPr>
        <w:t xml:space="preserve">Figure </w:t>
      </w:r>
      <w:r w:rsidRPr="0059076D">
        <w:rPr>
          <w:rFonts w:ascii="Calibri" w:hAnsi="Calibri" w:cs="Calibri"/>
        </w:rPr>
        <w:fldChar w:fldCharType="begin"/>
      </w:r>
      <w:r w:rsidRPr="0059076D">
        <w:rPr>
          <w:rFonts w:ascii="Calibri" w:hAnsi="Calibri" w:cs="Calibri"/>
        </w:rPr>
        <w:instrText xml:space="preserve"> SEQ Figure \* ARABIC </w:instrText>
      </w:r>
      <w:r w:rsidRPr="0059076D">
        <w:rPr>
          <w:rFonts w:ascii="Calibri" w:hAnsi="Calibri" w:cs="Calibri"/>
        </w:rPr>
        <w:fldChar w:fldCharType="separate"/>
      </w:r>
      <w:r w:rsidRPr="0059076D">
        <w:rPr>
          <w:rFonts w:ascii="Calibri" w:hAnsi="Calibri" w:cs="Calibri"/>
        </w:rPr>
        <w:fldChar w:fldCharType="end"/>
      </w:r>
      <w:r w:rsidRPr="0059076D">
        <w:rPr>
          <w:rFonts w:ascii="Calibri" w:hAnsi="Calibri" w:cs="Calibri"/>
        </w:rPr>
        <w:t xml:space="preserve">: SSO Provider </w:t>
      </w:r>
      <w:r w:rsidR="001B482D" w:rsidRPr="0059076D">
        <w:rPr>
          <w:rFonts w:ascii="Calibri" w:hAnsi="Calibri" w:cs="Calibri"/>
        </w:rPr>
        <w:t>–</w:t>
      </w:r>
      <w:r w:rsidRPr="0059076D">
        <w:rPr>
          <w:rFonts w:ascii="Calibri" w:hAnsi="Calibri" w:cs="Calibri"/>
        </w:rPr>
        <w:t xml:space="preserve"> Clever</w:t>
      </w:r>
    </w:p>
    <w:p w14:paraId="015B1180" w14:textId="77777777" w:rsidR="001B482D" w:rsidRPr="0059076D" w:rsidRDefault="001B482D" w:rsidP="001B482D">
      <w:pPr>
        <w:keepNext/>
        <w:rPr>
          <w:rFonts w:ascii="Calibri" w:hAnsi="Calibri" w:cs="Calibri"/>
        </w:rPr>
      </w:pPr>
      <w:r w:rsidRPr="0059076D">
        <w:rPr>
          <w:rFonts w:ascii="Calibri" w:hAnsi="Calibri" w:cs="Calibri"/>
          <w:noProof/>
          <w:lang w:val="en-US"/>
        </w:rPr>
        <w:drawing>
          <wp:inline distT="0" distB="0" distL="0" distR="0" wp14:anchorId="4C6B001E" wp14:editId="668CB1E0">
            <wp:extent cx="5731510" cy="3331210"/>
            <wp:effectExtent l="0" t="0" r="2540" b="2540"/>
            <wp:docPr id="18017680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68007" name="Picture 1" descr="A screenshot of a computer&#10;&#10;AI-generated content may be incorrect."/>
                    <pic:cNvPicPr/>
                  </pic:nvPicPr>
                  <pic:blipFill>
                    <a:blip r:embed="rId43"/>
                    <a:stretch>
                      <a:fillRect/>
                    </a:stretch>
                  </pic:blipFill>
                  <pic:spPr>
                    <a:xfrm>
                      <a:off x="0" y="0"/>
                      <a:ext cx="5731510" cy="3331210"/>
                    </a:xfrm>
                    <a:prstGeom prst="rect">
                      <a:avLst/>
                    </a:prstGeom>
                  </pic:spPr>
                </pic:pic>
              </a:graphicData>
            </a:graphic>
          </wp:inline>
        </w:drawing>
      </w:r>
    </w:p>
    <w:p w14:paraId="152747AF" w14:textId="72DE42A5" w:rsidR="001B482D" w:rsidRPr="0059076D" w:rsidRDefault="001B482D" w:rsidP="001B482D">
      <w:pPr>
        <w:pStyle w:val="Caption"/>
        <w:ind w:left="1440" w:firstLine="720"/>
        <w:rPr>
          <w:rFonts w:ascii="Calibri" w:hAnsi="Calibri" w:cs="Calibri"/>
        </w:rPr>
      </w:pPr>
      <w:r w:rsidRPr="0059076D">
        <w:rPr>
          <w:rFonts w:ascii="Calibri" w:hAnsi="Calibri" w:cs="Calibri"/>
        </w:rPr>
        <w:t xml:space="preserve">Figure </w:t>
      </w:r>
      <w:r w:rsidRPr="0059076D">
        <w:rPr>
          <w:rFonts w:ascii="Calibri" w:hAnsi="Calibri" w:cs="Calibri"/>
        </w:rPr>
        <w:fldChar w:fldCharType="begin"/>
      </w:r>
      <w:r w:rsidRPr="0059076D">
        <w:rPr>
          <w:rFonts w:ascii="Calibri" w:hAnsi="Calibri" w:cs="Calibri"/>
        </w:rPr>
        <w:instrText xml:space="preserve"> SEQ Figure \* ARABIC </w:instrText>
      </w:r>
      <w:r w:rsidRPr="0059076D">
        <w:rPr>
          <w:rFonts w:ascii="Calibri" w:hAnsi="Calibri" w:cs="Calibri"/>
        </w:rPr>
        <w:fldChar w:fldCharType="separate"/>
      </w:r>
      <w:r w:rsidRPr="0059076D">
        <w:rPr>
          <w:rFonts w:ascii="Calibri" w:hAnsi="Calibri" w:cs="Calibri"/>
        </w:rPr>
        <w:fldChar w:fldCharType="end"/>
      </w:r>
      <w:r w:rsidRPr="0059076D">
        <w:rPr>
          <w:rFonts w:ascii="Calibri" w:hAnsi="Calibri" w:cs="Calibri"/>
        </w:rPr>
        <w:t xml:space="preserve">: SSO Provider </w:t>
      </w:r>
      <w:r w:rsidR="00FA2219" w:rsidRPr="0059076D">
        <w:rPr>
          <w:rFonts w:ascii="Calibri" w:hAnsi="Calibri" w:cs="Calibri"/>
        </w:rPr>
        <w:t>–</w:t>
      </w:r>
      <w:r w:rsidRPr="0059076D">
        <w:rPr>
          <w:rFonts w:ascii="Calibri" w:hAnsi="Calibri" w:cs="Calibri"/>
        </w:rPr>
        <w:t xml:space="preserve"> </w:t>
      </w:r>
      <w:proofErr w:type="spellStart"/>
      <w:r w:rsidRPr="0059076D">
        <w:rPr>
          <w:rFonts w:ascii="Calibri" w:hAnsi="Calibri" w:cs="Calibri"/>
        </w:rPr>
        <w:t>ClassLink</w:t>
      </w:r>
      <w:proofErr w:type="spellEnd"/>
    </w:p>
    <w:p w14:paraId="7EE13D12" w14:textId="77777777" w:rsidR="00FA2219" w:rsidRPr="0059076D" w:rsidRDefault="00FA2219" w:rsidP="00FA2219">
      <w:pPr>
        <w:keepNext/>
        <w:rPr>
          <w:rFonts w:ascii="Calibri" w:hAnsi="Calibri" w:cs="Calibri"/>
        </w:rPr>
      </w:pPr>
      <w:r w:rsidRPr="0059076D">
        <w:rPr>
          <w:rFonts w:ascii="Calibri" w:hAnsi="Calibri" w:cs="Calibri"/>
          <w:noProof/>
          <w:lang w:val="en-US"/>
        </w:rPr>
        <w:drawing>
          <wp:inline distT="0" distB="0" distL="0" distR="0" wp14:anchorId="7A0E3E32" wp14:editId="3D7F1C04">
            <wp:extent cx="5731510" cy="3316605"/>
            <wp:effectExtent l="0" t="0" r="2540" b="0"/>
            <wp:docPr id="3512943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94382" name="Picture 1" descr="A screenshot of a computer&#10;&#10;AI-generated content may be incorrect."/>
                    <pic:cNvPicPr/>
                  </pic:nvPicPr>
                  <pic:blipFill>
                    <a:blip r:embed="rId44"/>
                    <a:stretch>
                      <a:fillRect/>
                    </a:stretch>
                  </pic:blipFill>
                  <pic:spPr>
                    <a:xfrm>
                      <a:off x="0" y="0"/>
                      <a:ext cx="5731510" cy="3316605"/>
                    </a:xfrm>
                    <a:prstGeom prst="rect">
                      <a:avLst/>
                    </a:prstGeom>
                  </pic:spPr>
                </pic:pic>
              </a:graphicData>
            </a:graphic>
          </wp:inline>
        </w:drawing>
      </w:r>
    </w:p>
    <w:p w14:paraId="5F811EAA" w14:textId="53AF9B0B" w:rsidR="00FA2219" w:rsidRPr="0059076D" w:rsidRDefault="00FA2219" w:rsidP="00FA2219">
      <w:pPr>
        <w:pStyle w:val="Caption"/>
        <w:ind w:left="1440" w:firstLine="720"/>
        <w:rPr>
          <w:rFonts w:ascii="Calibri" w:hAnsi="Calibri" w:cs="Calibri"/>
        </w:rPr>
      </w:pPr>
      <w:r w:rsidRPr="0059076D">
        <w:rPr>
          <w:rFonts w:ascii="Calibri" w:hAnsi="Calibri" w:cs="Calibri"/>
        </w:rPr>
        <w:t xml:space="preserve">Figure </w:t>
      </w:r>
      <w:r w:rsidRPr="0059076D">
        <w:rPr>
          <w:rFonts w:ascii="Calibri" w:hAnsi="Calibri" w:cs="Calibri"/>
        </w:rPr>
        <w:fldChar w:fldCharType="begin"/>
      </w:r>
      <w:r w:rsidRPr="0059076D">
        <w:rPr>
          <w:rFonts w:ascii="Calibri" w:hAnsi="Calibri" w:cs="Calibri"/>
        </w:rPr>
        <w:instrText xml:space="preserve"> SEQ Figure \* ARABIC </w:instrText>
      </w:r>
      <w:r w:rsidRPr="0059076D">
        <w:rPr>
          <w:rFonts w:ascii="Calibri" w:hAnsi="Calibri" w:cs="Calibri"/>
        </w:rPr>
        <w:fldChar w:fldCharType="separate"/>
      </w:r>
      <w:r w:rsidRPr="0059076D">
        <w:rPr>
          <w:rFonts w:ascii="Calibri" w:hAnsi="Calibri" w:cs="Calibri"/>
        </w:rPr>
        <w:fldChar w:fldCharType="end"/>
      </w:r>
      <w:r w:rsidRPr="0059076D">
        <w:rPr>
          <w:rFonts w:ascii="Calibri" w:hAnsi="Calibri" w:cs="Calibri"/>
        </w:rPr>
        <w:t xml:space="preserve">: SSO Provider - </w:t>
      </w:r>
      <w:proofErr w:type="spellStart"/>
      <w:r w:rsidRPr="0059076D">
        <w:rPr>
          <w:rFonts w:ascii="Calibri" w:hAnsi="Calibri" w:cs="Calibri"/>
        </w:rPr>
        <w:t>Edlink</w:t>
      </w:r>
      <w:proofErr w:type="spellEnd"/>
    </w:p>
    <w:p w14:paraId="456859D6" w14:textId="77777777" w:rsidR="004C694F" w:rsidRPr="0059076D" w:rsidRDefault="004C694F" w:rsidP="004C694F">
      <w:pPr>
        <w:spacing w:before="100" w:beforeAutospacing="1" w:after="100" w:afterAutospacing="1"/>
        <w:outlineLvl w:val="2"/>
        <w:rPr>
          <w:rFonts w:ascii="Calibri" w:hAnsi="Calibri" w:cs="Calibri"/>
          <w:b/>
          <w:bCs/>
          <w:sz w:val="27"/>
          <w:szCs w:val="27"/>
        </w:rPr>
      </w:pPr>
      <w:r w:rsidRPr="0059076D">
        <w:rPr>
          <w:rFonts w:ascii="Calibri" w:hAnsi="Calibri" w:cs="Calibri"/>
          <w:b/>
          <w:bCs/>
          <w:sz w:val="27"/>
          <w:szCs w:val="27"/>
        </w:rPr>
        <w:t>Involved APIs:</w:t>
      </w:r>
    </w:p>
    <w:tbl>
      <w:tblPr>
        <w:tblStyle w:val="TableGrid"/>
        <w:tblW w:w="0" w:type="auto"/>
        <w:tblLook w:val="04A0" w:firstRow="1" w:lastRow="0" w:firstColumn="1" w:lastColumn="0" w:noHBand="0" w:noVBand="1"/>
      </w:tblPr>
      <w:tblGrid>
        <w:gridCol w:w="1542"/>
        <w:gridCol w:w="4132"/>
        <w:gridCol w:w="1640"/>
        <w:gridCol w:w="1702"/>
      </w:tblGrid>
      <w:tr w:rsidR="004C694F" w:rsidRPr="00C65D82" w14:paraId="2B65E6E8" w14:textId="77777777" w:rsidTr="00C6684C">
        <w:tc>
          <w:tcPr>
            <w:tcW w:w="0" w:type="auto"/>
            <w:hideMark/>
          </w:tcPr>
          <w:p w14:paraId="4F4B3E42" w14:textId="77777777" w:rsidR="004C694F" w:rsidRPr="0059076D" w:rsidRDefault="004C694F" w:rsidP="004C694F">
            <w:pPr>
              <w:spacing w:before="100" w:beforeAutospacing="1" w:after="100" w:afterAutospacing="1"/>
              <w:jc w:val="center"/>
              <w:rPr>
                <w:rFonts w:ascii="Calibri" w:hAnsi="Calibri" w:cs="Calibri"/>
                <w:b/>
                <w:bCs/>
              </w:rPr>
            </w:pPr>
            <w:r w:rsidRPr="0059076D">
              <w:rPr>
                <w:rFonts w:ascii="Calibri" w:hAnsi="Calibri" w:cs="Calibri"/>
                <w:b/>
                <w:bCs/>
              </w:rPr>
              <w:t>API Name</w:t>
            </w:r>
          </w:p>
        </w:tc>
        <w:tc>
          <w:tcPr>
            <w:tcW w:w="0" w:type="auto"/>
            <w:hideMark/>
          </w:tcPr>
          <w:p w14:paraId="14A049D0" w14:textId="77777777" w:rsidR="004C694F" w:rsidRPr="0059076D" w:rsidRDefault="004C694F" w:rsidP="004C694F">
            <w:pPr>
              <w:spacing w:before="100" w:beforeAutospacing="1" w:after="100" w:afterAutospacing="1"/>
              <w:jc w:val="center"/>
              <w:rPr>
                <w:rFonts w:ascii="Calibri" w:hAnsi="Calibri" w:cs="Calibri"/>
                <w:b/>
                <w:bCs/>
              </w:rPr>
            </w:pPr>
            <w:r w:rsidRPr="0059076D">
              <w:rPr>
                <w:rFonts w:ascii="Calibri" w:hAnsi="Calibri" w:cs="Calibri"/>
                <w:b/>
                <w:bCs/>
              </w:rPr>
              <w:t>Endpoint</w:t>
            </w:r>
          </w:p>
        </w:tc>
        <w:tc>
          <w:tcPr>
            <w:tcW w:w="0" w:type="auto"/>
            <w:hideMark/>
          </w:tcPr>
          <w:p w14:paraId="643C7040" w14:textId="77777777" w:rsidR="004C694F" w:rsidRPr="0059076D" w:rsidRDefault="004C694F" w:rsidP="004C694F">
            <w:pPr>
              <w:spacing w:before="100" w:beforeAutospacing="1" w:after="100" w:afterAutospacing="1"/>
              <w:jc w:val="center"/>
              <w:rPr>
                <w:rFonts w:ascii="Calibri" w:hAnsi="Calibri" w:cs="Calibri"/>
                <w:b/>
                <w:bCs/>
              </w:rPr>
            </w:pPr>
            <w:r w:rsidRPr="0059076D">
              <w:rPr>
                <w:rFonts w:ascii="Calibri" w:hAnsi="Calibri" w:cs="Calibri"/>
                <w:b/>
                <w:bCs/>
              </w:rPr>
              <w:t>Description</w:t>
            </w:r>
          </w:p>
        </w:tc>
        <w:tc>
          <w:tcPr>
            <w:tcW w:w="0" w:type="auto"/>
            <w:hideMark/>
          </w:tcPr>
          <w:p w14:paraId="7DAB3039" w14:textId="77777777" w:rsidR="004C694F" w:rsidRPr="0059076D" w:rsidRDefault="004C694F" w:rsidP="004C694F">
            <w:pPr>
              <w:spacing w:before="100" w:beforeAutospacing="1" w:after="100" w:afterAutospacing="1"/>
              <w:jc w:val="center"/>
              <w:rPr>
                <w:rFonts w:ascii="Calibri" w:hAnsi="Calibri" w:cs="Calibri"/>
                <w:b/>
                <w:bCs/>
              </w:rPr>
            </w:pPr>
            <w:r w:rsidRPr="0059076D">
              <w:rPr>
                <w:rFonts w:ascii="Calibri" w:hAnsi="Calibri" w:cs="Calibri"/>
                <w:b/>
                <w:bCs/>
              </w:rPr>
              <w:t>When is it Called?</w:t>
            </w:r>
          </w:p>
        </w:tc>
      </w:tr>
      <w:tr w:rsidR="004C694F" w:rsidRPr="00C65D82" w14:paraId="1FC17291" w14:textId="77777777" w:rsidTr="00C6684C">
        <w:tc>
          <w:tcPr>
            <w:tcW w:w="0" w:type="auto"/>
            <w:hideMark/>
          </w:tcPr>
          <w:p w14:paraId="7F5810D8"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Get SSO Configuration</w:t>
            </w:r>
          </w:p>
        </w:tc>
        <w:tc>
          <w:tcPr>
            <w:tcW w:w="0" w:type="auto"/>
            <w:hideMark/>
          </w:tcPr>
          <w:p w14:paraId="708B2201"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w:t>
            </w:r>
            <w:proofErr w:type="spellStart"/>
            <w:r w:rsidRPr="0059076D">
              <w:rPr>
                <w:rFonts w:ascii="Calibri" w:hAnsi="Calibri" w:cs="Calibri"/>
              </w:rPr>
              <w:t>api</w:t>
            </w:r>
            <w:proofErr w:type="spellEnd"/>
            <w:r w:rsidRPr="0059076D">
              <w:rPr>
                <w:rFonts w:ascii="Calibri" w:hAnsi="Calibri" w:cs="Calibri"/>
              </w:rPr>
              <w:t>/districts/{</w:t>
            </w:r>
            <w:proofErr w:type="spellStart"/>
            <w:r w:rsidRPr="0059076D">
              <w:rPr>
                <w:rFonts w:ascii="Calibri" w:hAnsi="Calibri" w:cs="Calibri"/>
              </w:rPr>
              <w:t>districtId</w:t>
            </w:r>
            <w:proofErr w:type="spellEnd"/>
            <w:r w:rsidRPr="0059076D">
              <w:rPr>
                <w:rFonts w:ascii="Calibri" w:hAnsi="Calibri" w:cs="Calibri"/>
              </w:rPr>
              <w:t>}/</w:t>
            </w:r>
            <w:proofErr w:type="spellStart"/>
            <w:r w:rsidRPr="0059076D">
              <w:rPr>
                <w:rFonts w:ascii="Calibri" w:hAnsi="Calibri" w:cs="Calibri"/>
              </w:rPr>
              <w:t>sso</w:t>
            </w:r>
            <w:proofErr w:type="spellEnd"/>
            <w:r w:rsidRPr="0059076D">
              <w:rPr>
                <w:rFonts w:ascii="Calibri" w:hAnsi="Calibri" w:cs="Calibri"/>
              </w:rPr>
              <w:t>/config</w:t>
            </w:r>
          </w:p>
        </w:tc>
        <w:tc>
          <w:tcPr>
            <w:tcW w:w="0" w:type="auto"/>
            <w:hideMark/>
          </w:tcPr>
          <w:p w14:paraId="24A48404"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Fetches saved configurations for all providers.</w:t>
            </w:r>
          </w:p>
        </w:tc>
        <w:tc>
          <w:tcPr>
            <w:tcW w:w="0" w:type="auto"/>
            <w:hideMark/>
          </w:tcPr>
          <w:p w14:paraId="56694679"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On screen load.</w:t>
            </w:r>
          </w:p>
        </w:tc>
      </w:tr>
      <w:tr w:rsidR="004C694F" w:rsidRPr="00C65D82" w14:paraId="18814AEC" w14:textId="77777777" w:rsidTr="00C6684C">
        <w:tc>
          <w:tcPr>
            <w:tcW w:w="0" w:type="auto"/>
            <w:hideMark/>
          </w:tcPr>
          <w:p w14:paraId="5B54D9A6"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Test SSO Connection</w:t>
            </w:r>
          </w:p>
        </w:tc>
        <w:tc>
          <w:tcPr>
            <w:tcW w:w="0" w:type="auto"/>
            <w:hideMark/>
          </w:tcPr>
          <w:p w14:paraId="612E9F40"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w:t>
            </w:r>
            <w:proofErr w:type="spellStart"/>
            <w:r w:rsidRPr="0059076D">
              <w:rPr>
                <w:rFonts w:ascii="Calibri" w:hAnsi="Calibri" w:cs="Calibri"/>
              </w:rPr>
              <w:t>api</w:t>
            </w:r>
            <w:proofErr w:type="spellEnd"/>
            <w:r w:rsidRPr="0059076D">
              <w:rPr>
                <w:rFonts w:ascii="Calibri" w:hAnsi="Calibri" w:cs="Calibri"/>
              </w:rPr>
              <w:t>/</w:t>
            </w:r>
            <w:proofErr w:type="spellStart"/>
            <w:r w:rsidRPr="0059076D">
              <w:rPr>
                <w:rFonts w:ascii="Calibri" w:hAnsi="Calibri" w:cs="Calibri"/>
              </w:rPr>
              <w:t>sso</w:t>
            </w:r>
            <w:proofErr w:type="spellEnd"/>
            <w:r w:rsidRPr="0059076D">
              <w:rPr>
                <w:rFonts w:ascii="Calibri" w:hAnsi="Calibri" w:cs="Calibri"/>
              </w:rPr>
              <w:t>/{provider}/test</w:t>
            </w:r>
          </w:p>
        </w:tc>
        <w:tc>
          <w:tcPr>
            <w:tcW w:w="0" w:type="auto"/>
            <w:hideMark/>
          </w:tcPr>
          <w:p w14:paraId="54A0544F"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Tests authentication for selected provider.</w:t>
            </w:r>
          </w:p>
        </w:tc>
        <w:tc>
          <w:tcPr>
            <w:tcW w:w="0" w:type="auto"/>
            <w:hideMark/>
          </w:tcPr>
          <w:p w14:paraId="25CF306B"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On “Test Connection” click.</w:t>
            </w:r>
          </w:p>
        </w:tc>
      </w:tr>
      <w:tr w:rsidR="004C694F" w:rsidRPr="00C65D82" w14:paraId="09FC013B" w14:textId="77777777" w:rsidTr="00C6684C">
        <w:tc>
          <w:tcPr>
            <w:tcW w:w="0" w:type="auto"/>
            <w:hideMark/>
          </w:tcPr>
          <w:p w14:paraId="3323EF3D"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Save SSO Configuration</w:t>
            </w:r>
          </w:p>
        </w:tc>
        <w:tc>
          <w:tcPr>
            <w:tcW w:w="0" w:type="auto"/>
            <w:hideMark/>
          </w:tcPr>
          <w:p w14:paraId="049DD726"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w:t>
            </w:r>
            <w:proofErr w:type="spellStart"/>
            <w:r w:rsidRPr="0059076D">
              <w:rPr>
                <w:rFonts w:ascii="Calibri" w:hAnsi="Calibri" w:cs="Calibri"/>
              </w:rPr>
              <w:t>api</w:t>
            </w:r>
            <w:proofErr w:type="spellEnd"/>
            <w:r w:rsidRPr="0059076D">
              <w:rPr>
                <w:rFonts w:ascii="Calibri" w:hAnsi="Calibri" w:cs="Calibri"/>
              </w:rPr>
              <w:t>/</w:t>
            </w:r>
            <w:proofErr w:type="spellStart"/>
            <w:r w:rsidRPr="0059076D">
              <w:rPr>
                <w:rFonts w:ascii="Calibri" w:hAnsi="Calibri" w:cs="Calibri"/>
              </w:rPr>
              <w:t>sso</w:t>
            </w:r>
            <w:proofErr w:type="spellEnd"/>
            <w:r w:rsidRPr="0059076D">
              <w:rPr>
                <w:rFonts w:ascii="Calibri" w:hAnsi="Calibri" w:cs="Calibri"/>
              </w:rPr>
              <w:t>/{provider}/config</w:t>
            </w:r>
          </w:p>
        </w:tc>
        <w:tc>
          <w:tcPr>
            <w:tcW w:w="0" w:type="auto"/>
            <w:hideMark/>
          </w:tcPr>
          <w:p w14:paraId="36537411"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Saves configuration details for selected provider.</w:t>
            </w:r>
          </w:p>
        </w:tc>
        <w:tc>
          <w:tcPr>
            <w:tcW w:w="0" w:type="auto"/>
            <w:hideMark/>
          </w:tcPr>
          <w:p w14:paraId="3A9890E9"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On “Save Configuration.”</w:t>
            </w:r>
          </w:p>
        </w:tc>
      </w:tr>
      <w:tr w:rsidR="004C694F" w:rsidRPr="00C65D82" w14:paraId="7464D0D8" w14:textId="77777777" w:rsidTr="00C6684C">
        <w:tc>
          <w:tcPr>
            <w:tcW w:w="0" w:type="auto"/>
            <w:hideMark/>
          </w:tcPr>
          <w:p w14:paraId="23C7EBF5"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Fetch Claims Mapping</w:t>
            </w:r>
          </w:p>
        </w:tc>
        <w:tc>
          <w:tcPr>
            <w:tcW w:w="0" w:type="auto"/>
            <w:hideMark/>
          </w:tcPr>
          <w:p w14:paraId="47B3E055"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w:t>
            </w:r>
            <w:proofErr w:type="spellStart"/>
            <w:r w:rsidRPr="0059076D">
              <w:rPr>
                <w:rFonts w:ascii="Calibri" w:hAnsi="Calibri" w:cs="Calibri"/>
              </w:rPr>
              <w:t>api</w:t>
            </w:r>
            <w:proofErr w:type="spellEnd"/>
            <w:r w:rsidRPr="0059076D">
              <w:rPr>
                <w:rFonts w:ascii="Calibri" w:hAnsi="Calibri" w:cs="Calibri"/>
              </w:rPr>
              <w:t>/</w:t>
            </w:r>
            <w:proofErr w:type="spellStart"/>
            <w:r w:rsidRPr="0059076D">
              <w:rPr>
                <w:rFonts w:ascii="Calibri" w:hAnsi="Calibri" w:cs="Calibri"/>
              </w:rPr>
              <w:t>sso</w:t>
            </w:r>
            <w:proofErr w:type="spellEnd"/>
            <w:r w:rsidRPr="0059076D">
              <w:rPr>
                <w:rFonts w:ascii="Calibri" w:hAnsi="Calibri" w:cs="Calibri"/>
              </w:rPr>
              <w:t>/{provider}/claims/mapping</w:t>
            </w:r>
          </w:p>
        </w:tc>
        <w:tc>
          <w:tcPr>
            <w:tcW w:w="0" w:type="auto"/>
            <w:hideMark/>
          </w:tcPr>
          <w:p w14:paraId="5AB1FDE9"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Retrieves current claim mapping.</w:t>
            </w:r>
          </w:p>
        </w:tc>
        <w:tc>
          <w:tcPr>
            <w:tcW w:w="0" w:type="auto"/>
            <w:hideMark/>
          </w:tcPr>
          <w:p w14:paraId="7966B619"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On tab load.</w:t>
            </w:r>
          </w:p>
        </w:tc>
      </w:tr>
      <w:tr w:rsidR="004C694F" w:rsidRPr="00C65D82" w14:paraId="397A32B1" w14:textId="77777777" w:rsidTr="00C6684C">
        <w:tc>
          <w:tcPr>
            <w:tcW w:w="0" w:type="auto"/>
            <w:hideMark/>
          </w:tcPr>
          <w:p w14:paraId="5AACE0BC"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Save Claims Mapping</w:t>
            </w:r>
          </w:p>
        </w:tc>
        <w:tc>
          <w:tcPr>
            <w:tcW w:w="0" w:type="auto"/>
            <w:hideMark/>
          </w:tcPr>
          <w:p w14:paraId="35366649"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w:t>
            </w:r>
            <w:proofErr w:type="spellStart"/>
            <w:r w:rsidRPr="0059076D">
              <w:rPr>
                <w:rFonts w:ascii="Calibri" w:hAnsi="Calibri" w:cs="Calibri"/>
              </w:rPr>
              <w:t>api</w:t>
            </w:r>
            <w:proofErr w:type="spellEnd"/>
            <w:r w:rsidRPr="0059076D">
              <w:rPr>
                <w:rFonts w:ascii="Calibri" w:hAnsi="Calibri" w:cs="Calibri"/>
              </w:rPr>
              <w:t>/</w:t>
            </w:r>
            <w:proofErr w:type="spellStart"/>
            <w:r w:rsidRPr="0059076D">
              <w:rPr>
                <w:rFonts w:ascii="Calibri" w:hAnsi="Calibri" w:cs="Calibri"/>
              </w:rPr>
              <w:t>sso</w:t>
            </w:r>
            <w:proofErr w:type="spellEnd"/>
            <w:r w:rsidRPr="0059076D">
              <w:rPr>
                <w:rFonts w:ascii="Calibri" w:hAnsi="Calibri" w:cs="Calibri"/>
              </w:rPr>
              <w:t>/{provider}/claims/map</w:t>
            </w:r>
          </w:p>
        </w:tc>
        <w:tc>
          <w:tcPr>
            <w:tcW w:w="0" w:type="auto"/>
            <w:hideMark/>
          </w:tcPr>
          <w:p w14:paraId="02FEDE22"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Saves mapping fields for provider.</w:t>
            </w:r>
          </w:p>
        </w:tc>
        <w:tc>
          <w:tcPr>
            <w:tcW w:w="0" w:type="auto"/>
            <w:hideMark/>
          </w:tcPr>
          <w:p w14:paraId="069C6924"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On “Save Mapping.”</w:t>
            </w:r>
          </w:p>
        </w:tc>
      </w:tr>
      <w:tr w:rsidR="004C694F" w:rsidRPr="00C65D82" w14:paraId="452D3DD1" w14:textId="77777777" w:rsidTr="00C6684C">
        <w:tc>
          <w:tcPr>
            <w:tcW w:w="0" w:type="auto"/>
            <w:hideMark/>
          </w:tcPr>
          <w:p w14:paraId="1FF78C03"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Test Mapping</w:t>
            </w:r>
          </w:p>
        </w:tc>
        <w:tc>
          <w:tcPr>
            <w:tcW w:w="0" w:type="auto"/>
            <w:hideMark/>
          </w:tcPr>
          <w:p w14:paraId="76C30782"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w:t>
            </w:r>
            <w:proofErr w:type="spellStart"/>
            <w:r w:rsidRPr="0059076D">
              <w:rPr>
                <w:rFonts w:ascii="Calibri" w:hAnsi="Calibri" w:cs="Calibri"/>
              </w:rPr>
              <w:t>api</w:t>
            </w:r>
            <w:proofErr w:type="spellEnd"/>
            <w:r w:rsidRPr="0059076D">
              <w:rPr>
                <w:rFonts w:ascii="Calibri" w:hAnsi="Calibri" w:cs="Calibri"/>
              </w:rPr>
              <w:t>/</w:t>
            </w:r>
            <w:proofErr w:type="spellStart"/>
            <w:r w:rsidRPr="0059076D">
              <w:rPr>
                <w:rFonts w:ascii="Calibri" w:hAnsi="Calibri" w:cs="Calibri"/>
              </w:rPr>
              <w:t>sso</w:t>
            </w:r>
            <w:proofErr w:type="spellEnd"/>
            <w:r w:rsidRPr="0059076D">
              <w:rPr>
                <w:rFonts w:ascii="Calibri" w:hAnsi="Calibri" w:cs="Calibri"/>
              </w:rPr>
              <w:t>/{provider}/claims/test</w:t>
            </w:r>
          </w:p>
        </w:tc>
        <w:tc>
          <w:tcPr>
            <w:tcW w:w="0" w:type="auto"/>
            <w:hideMark/>
          </w:tcPr>
          <w:p w14:paraId="3303FDD0"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Tests mapping with sample payload.</w:t>
            </w:r>
          </w:p>
        </w:tc>
        <w:tc>
          <w:tcPr>
            <w:tcW w:w="0" w:type="auto"/>
            <w:hideMark/>
          </w:tcPr>
          <w:p w14:paraId="3B2CEA82"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On “Test Mapping.”</w:t>
            </w:r>
          </w:p>
        </w:tc>
      </w:tr>
      <w:tr w:rsidR="004C694F" w:rsidRPr="00C65D82" w14:paraId="6435F845" w14:textId="77777777" w:rsidTr="00C6684C">
        <w:tc>
          <w:tcPr>
            <w:tcW w:w="0" w:type="auto"/>
            <w:hideMark/>
          </w:tcPr>
          <w:p w14:paraId="73A9446D"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Reset Mapping</w:t>
            </w:r>
          </w:p>
        </w:tc>
        <w:tc>
          <w:tcPr>
            <w:tcW w:w="0" w:type="auto"/>
            <w:hideMark/>
          </w:tcPr>
          <w:p w14:paraId="3FB31111"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w:t>
            </w:r>
            <w:proofErr w:type="spellStart"/>
            <w:r w:rsidRPr="0059076D">
              <w:rPr>
                <w:rFonts w:ascii="Calibri" w:hAnsi="Calibri" w:cs="Calibri"/>
              </w:rPr>
              <w:t>api</w:t>
            </w:r>
            <w:proofErr w:type="spellEnd"/>
            <w:r w:rsidRPr="0059076D">
              <w:rPr>
                <w:rFonts w:ascii="Calibri" w:hAnsi="Calibri" w:cs="Calibri"/>
              </w:rPr>
              <w:t>/</w:t>
            </w:r>
            <w:proofErr w:type="spellStart"/>
            <w:r w:rsidRPr="0059076D">
              <w:rPr>
                <w:rFonts w:ascii="Calibri" w:hAnsi="Calibri" w:cs="Calibri"/>
              </w:rPr>
              <w:t>sso</w:t>
            </w:r>
            <w:proofErr w:type="spellEnd"/>
            <w:r w:rsidRPr="0059076D">
              <w:rPr>
                <w:rFonts w:ascii="Calibri" w:hAnsi="Calibri" w:cs="Calibri"/>
              </w:rPr>
              <w:t>/{provider}/claims/reset</w:t>
            </w:r>
          </w:p>
        </w:tc>
        <w:tc>
          <w:tcPr>
            <w:tcW w:w="0" w:type="auto"/>
            <w:hideMark/>
          </w:tcPr>
          <w:p w14:paraId="53A2A299"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Resets mapping to ScholarPath default.</w:t>
            </w:r>
          </w:p>
        </w:tc>
        <w:tc>
          <w:tcPr>
            <w:tcW w:w="0" w:type="auto"/>
            <w:hideMark/>
          </w:tcPr>
          <w:p w14:paraId="2144B73A"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On “Reset Defaults.”</w:t>
            </w:r>
          </w:p>
        </w:tc>
      </w:tr>
      <w:tr w:rsidR="004C694F" w:rsidRPr="00C65D82" w14:paraId="0460F8D1" w14:textId="77777777" w:rsidTr="00C6684C">
        <w:tc>
          <w:tcPr>
            <w:tcW w:w="0" w:type="auto"/>
            <w:hideMark/>
          </w:tcPr>
          <w:p w14:paraId="058264DC"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Fetch Monitoring Stats</w:t>
            </w:r>
          </w:p>
        </w:tc>
        <w:tc>
          <w:tcPr>
            <w:tcW w:w="0" w:type="auto"/>
            <w:hideMark/>
          </w:tcPr>
          <w:p w14:paraId="7663EDB6"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w:t>
            </w:r>
            <w:proofErr w:type="spellStart"/>
            <w:r w:rsidRPr="0059076D">
              <w:rPr>
                <w:rFonts w:ascii="Calibri" w:hAnsi="Calibri" w:cs="Calibri"/>
              </w:rPr>
              <w:t>api</w:t>
            </w:r>
            <w:proofErr w:type="spellEnd"/>
            <w:r w:rsidRPr="0059076D">
              <w:rPr>
                <w:rFonts w:ascii="Calibri" w:hAnsi="Calibri" w:cs="Calibri"/>
              </w:rPr>
              <w:t>/districts/{</w:t>
            </w:r>
            <w:proofErr w:type="spellStart"/>
            <w:r w:rsidRPr="0059076D">
              <w:rPr>
                <w:rFonts w:ascii="Calibri" w:hAnsi="Calibri" w:cs="Calibri"/>
              </w:rPr>
              <w:t>districtId</w:t>
            </w:r>
            <w:proofErr w:type="spellEnd"/>
            <w:r w:rsidRPr="0059076D">
              <w:rPr>
                <w:rFonts w:ascii="Calibri" w:hAnsi="Calibri" w:cs="Calibri"/>
              </w:rPr>
              <w:t>}/</w:t>
            </w:r>
            <w:proofErr w:type="spellStart"/>
            <w:r w:rsidRPr="0059076D">
              <w:rPr>
                <w:rFonts w:ascii="Calibri" w:hAnsi="Calibri" w:cs="Calibri"/>
              </w:rPr>
              <w:t>sso</w:t>
            </w:r>
            <w:proofErr w:type="spellEnd"/>
            <w:r w:rsidRPr="0059076D">
              <w:rPr>
                <w:rFonts w:ascii="Calibri" w:hAnsi="Calibri" w:cs="Calibri"/>
              </w:rPr>
              <w:t>/monitoring</w:t>
            </w:r>
          </w:p>
        </w:tc>
        <w:tc>
          <w:tcPr>
            <w:tcW w:w="0" w:type="auto"/>
            <w:hideMark/>
          </w:tcPr>
          <w:p w14:paraId="72A35C3F"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Fetches uptime and authentication trend metrics.</w:t>
            </w:r>
          </w:p>
        </w:tc>
        <w:tc>
          <w:tcPr>
            <w:tcW w:w="0" w:type="auto"/>
            <w:hideMark/>
          </w:tcPr>
          <w:p w14:paraId="0016C3C4" w14:textId="77777777" w:rsidR="004C694F" w:rsidRPr="0059076D" w:rsidRDefault="004C694F" w:rsidP="004C694F">
            <w:pPr>
              <w:spacing w:before="100" w:beforeAutospacing="1" w:after="100" w:afterAutospacing="1"/>
              <w:rPr>
                <w:rFonts w:ascii="Calibri" w:hAnsi="Calibri" w:cs="Calibri"/>
              </w:rPr>
            </w:pPr>
            <w:r w:rsidRPr="0059076D">
              <w:rPr>
                <w:rFonts w:ascii="Calibri" w:hAnsi="Calibri" w:cs="Calibri"/>
              </w:rPr>
              <w:t>On Monitoring section load.</w:t>
            </w:r>
          </w:p>
        </w:tc>
      </w:tr>
    </w:tbl>
    <w:p w14:paraId="17362FC3" w14:textId="09E7D27D" w:rsidR="004C694F" w:rsidRPr="0059076D" w:rsidRDefault="004C694F" w:rsidP="004C694F">
      <w:pPr>
        <w:rPr>
          <w:rFonts w:ascii="Calibri" w:hAnsi="Calibri" w:cs="Calibri"/>
        </w:rPr>
      </w:pPr>
    </w:p>
    <w:p w14:paraId="37EE9E93" w14:textId="1920E6D0" w:rsidR="004C694F" w:rsidRPr="0059076D" w:rsidRDefault="004C694F" w:rsidP="0059287B">
      <w:pPr>
        <w:rPr>
          <w:rFonts w:ascii="Calibri" w:hAnsi="Calibri" w:cs="Calibri"/>
          <w:b/>
          <w:bCs/>
        </w:rPr>
      </w:pPr>
      <w:r w:rsidRPr="0059076D">
        <w:rPr>
          <w:rFonts w:ascii="Calibri" w:hAnsi="Calibri" w:cs="Calibri"/>
          <w:b/>
          <w:bCs/>
        </w:rPr>
        <w:br w:type="page"/>
      </w:r>
    </w:p>
    <w:p w14:paraId="5E6DE19C" w14:textId="3FB0EB7C" w:rsidR="002069CC" w:rsidRPr="00DF383F" w:rsidRDefault="004C694F" w:rsidP="00DF383F">
      <w:pPr>
        <w:pStyle w:val="Heading1"/>
        <w:rPr>
          <w:rFonts w:ascii="Calibri" w:eastAsia="Times New Roman" w:hAnsi="Calibri" w:cs="Calibri"/>
        </w:rPr>
      </w:pPr>
      <w:r w:rsidRPr="00B450AE">
        <w:rPr>
          <w:rFonts w:ascii="Calibri" w:eastAsia="Times New Roman" w:hAnsi="Calibri" w:cs="Calibri"/>
        </w:rPr>
        <w:t xml:space="preserve">Use Case </w:t>
      </w:r>
      <w:r w:rsidR="00EB63AA">
        <w:rPr>
          <w:rFonts w:ascii="Calibri" w:eastAsia="Times New Roman" w:hAnsi="Calibri" w:cs="Calibri"/>
        </w:rPr>
        <w:t>8</w:t>
      </w:r>
      <w:r w:rsidRPr="00B450AE">
        <w:rPr>
          <w:rFonts w:ascii="Calibri" w:eastAsia="Times New Roman" w:hAnsi="Calibri" w:cs="Calibri"/>
        </w:rPr>
        <w:t>: Configure and Enforce Security Policies</w:t>
      </w:r>
    </w:p>
    <w:p w14:paraId="7E52FFB3" w14:textId="06B8AF88" w:rsidR="00590A31" w:rsidRPr="00CB1D08" w:rsidRDefault="00590A31" w:rsidP="00CB1D08">
      <w:pPr>
        <w:spacing w:before="100" w:beforeAutospacing="1" w:after="100" w:afterAutospacing="1"/>
        <w:outlineLvl w:val="2"/>
        <w:rPr>
          <w:rFonts w:ascii="Calibri" w:hAnsi="Calibri" w:cs="Calibri"/>
          <w:b/>
          <w:sz w:val="27"/>
          <w:szCs w:val="27"/>
        </w:rPr>
      </w:pPr>
      <w:r w:rsidRPr="00CB1D08">
        <w:rPr>
          <w:rFonts w:ascii="Calibri" w:hAnsi="Calibri" w:cs="Calibri"/>
          <w:b/>
          <w:sz w:val="27"/>
          <w:szCs w:val="27"/>
        </w:rPr>
        <w:t>Description</w:t>
      </w:r>
    </w:p>
    <w:p w14:paraId="3485A161" w14:textId="77777777" w:rsidR="00590A31" w:rsidRPr="00367080" w:rsidRDefault="00590A31" w:rsidP="00590A31">
      <w:pPr>
        <w:pStyle w:val="p1"/>
        <w:rPr>
          <w:rFonts w:ascii="Calibri" w:hAnsi="Calibri" w:cs="Calibri"/>
        </w:rPr>
      </w:pPr>
      <w:r w:rsidRPr="00367080">
        <w:rPr>
          <w:rFonts w:ascii="Calibri" w:hAnsi="Calibri" w:cs="Calibri"/>
        </w:rPr>
        <w:t xml:space="preserve">This use case defines how the </w:t>
      </w:r>
      <w:r w:rsidRPr="00367080">
        <w:rPr>
          <w:rStyle w:val="s1"/>
          <w:rFonts w:ascii="Calibri" w:eastAsiaTheme="majorEastAsia" w:hAnsi="Calibri" w:cs="Calibri"/>
        </w:rPr>
        <w:t>District Tech Lead</w:t>
      </w:r>
      <w:r w:rsidRPr="00367080">
        <w:rPr>
          <w:rFonts w:ascii="Calibri" w:hAnsi="Calibri" w:cs="Calibri"/>
        </w:rPr>
        <w:t xml:space="preserve"> configures district-level security, system governance, and automated operational controls.</w:t>
      </w:r>
    </w:p>
    <w:p w14:paraId="058CC542" w14:textId="77777777" w:rsidR="00590A31" w:rsidRPr="00367080" w:rsidRDefault="00590A31" w:rsidP="00590A31">
      <w:pPr>
        <w:pStyle w:val="p1"/>
        <w:rPr>
          <w:rFonts w:ascii="Calibri" w:hAnsi="Calibri" w:cs="Calibri"/>
        </w:rPr>
      </w:pPr>
      <w:r w:rsidRPr="00367080">
        <w:rPr>
          <w:rFonts w:ascii="Calibri" w:hAnsi="Calibri" w:cs="Calibri"/>
        </w:rPr>
        <w:t>It includes:</w:t>
      </w:r>
    </w:p>
    <w:p w14:paraId="04781F3D" w14:textId="77777777" w:rsidR="00590A31" w:rsidRPr="00367080" w:rsidRDefault="00590A31" w:rsidP="00590A31">
      <w:pPr>
        <w:pStyle w:val="p1"/>
        <w:numPr>
          <w:ilvl w:val="0"/>
          <w:numId w:val="354"/>
        </w:numPr>
        <w:rPr>
          <w:rFonts w:ascii="Calibri" w:hAnsi="Calibri" w:cs="Calibri"/>
        </w:rPr>
      </w:pPr>
      <w:r w:rsidRPr="00367080">
        <w:rPr>
          <w:rFonts w:ascii="Calibri" w:hAnsi="Calibri" w:cs="Calibri"/>
        </w:rPr>
        <w:t>Authentication &amp; security policy configuration</w:t>
      </w:r>
    </w:p>
    <w:p w14:paraId="0F532BB9" w14:textId="77777777" w:rsidR="00590A31" w:rsidRPr="00367080" w:rsidRDefault="00590A31" w:rsidP="00590A31">
      <w:pPr>
        <w:pStyle w:val="p1"/>
        <w:numPr>
          <w:ilvl w:val="0"/>
          <w:numId w:val="354"/>
        </w:numPr>
        <w:rPr>
          <w:rFonts w:ascii="Calibri" w:hAnsi="Calibri" w:cs="Calibri"/>
        </w:rPr>
      </w:pPr>
      <w:r w:rsidRPr="00367080">
        <w:rPr>
          <w:rFonts w:ascii="Calibri" w:hAnsi="Calibri" w:cs="Calibri"/>
        </w:rPr>
        <w:t>District system operational controls (pause/resume)</w:t>
      </w:r>
    </w:p>
    <w:p w14:paraId="04C11368" w14:textId="77777777" w:rsidR="00590A31" w:rsidRPr="00367080" w:rsidRDefault="00590A31" w:rsidP="00590A31">
      <w:pPr>
        <w:pStyle w:val="p1"/>
        <w:numPr>
          <w:ilvl w:val="0"/>
          <w:numId w:val="354"/>
        </w:numPr>
        <w:rPr>
          <w:rFonts w:ascii="Calibri" w:hAnsi="Calibri" w:cs="Calibri"/>
        </w:rPr>
      </w:pPr>
      <w:r w:rsidRPr="00367080">
        <w:rPr>
          <w:rFonts w:ascii="Calibri" w:hAnsi="Calibri" w:cs="Calibri"/>
        </w:rPr>
        <w:t>Data retention &amp; automatic log archival</w:t>
      </w:r>
    </w:p>
    <w:p w14:paraId="7E121CEC" w14:textId="77777777" w:rsidR="00590A31" w:rsidRPr="00367080" w:rsidRDefault="00590A31" w:rsidP="00590A31">
      <w:pPr>
        <w:pStyle w:val="p1"/>
        <w:numPr>
          <w:ilvl w:val="0"/>
          <w:numId w:val="354"/>
        </w:numPr>
        <w:rPr>
          <w:rFonts w:ascii="Calibri" w:hAnsi="Calibri" w:cs="Calibri"/>
        </w:rPr>
      </w:pPr>
      <w:r w:rsidRPr="00367080">
        <w:rPr>
          <w:rFonts w:ascii="Calibri" w:hAnsi="Calibri" w:cs="Calibri"/>
        </w:rPr>
        <w:t>Automated email notifications (Daily Sync Summary, Weekly Audit Exports)</w:t>
      </w:r>
    </w:p>
    <w:p w14:paraId="680472E7" w14:textId="1F927B13" w:rsidR="00590A31" w:rsidRPr="00367080" w:rsidRDefault="00590A31" w:rsidP="00590A31">
      <w:pPr>
        <w:pStyle w:val="p1"/>
        <w:numPr>
          <w:ilvl w:val="0"/>
          <w:numId w:val="354"/>
        </w:numPr>
        <w:rPr>
          <w:rFonts w:ascii="Calibri" w:hAnsi="Calibri" w:cs="Calibri"/>
        </w:rPr>
      </w:pPr>
      <w:r w:rsidRPr="00367080">
        <w:rPr>
          <w:rFonts w:ascii="Calibri" w:hAnsi="Calibri" w:cs="Calibri"/>
        </w:rPr>
        <w:t>FTP health monitoring</w:t>
      </w:r>
    </w:p>
    <w:p w14:paraId="09BF3562" w14:textId="249F76C1" w:rsidR="00590A31" w:rsidRPr="00367080" w:rsidRDefault="00590A31" w:rsidP="00367080">
      <w:pPr>
        <w:pStyle w:val="p1"/>
        <w:rPr>
          <w:rStyle w:val="s2"/>
          <w:rFonts w:ascii="Calibri" w:hAnsi="Calibri" w:cs="Calibri"/>
        </w:rPr>
      </w:pPr>
      <w:r w:rsidRPr="00367080">
        <w:rPr>
          <w:rFonts w:ascii="Calibri" w:hAnsi="Calibri" w:cs="Calibri"/>
        </w:rPr>
        <w:t>All actions are logged for audit compliance.</w:t>
      </w:r>
    </w:p>
    <w:p w14:paraId="622FB6D7" w14:textId="4FE4B2BD" w:rsidR="00590A31" w:rsidRPr="00CB1D08" w:rsidRDefault="00590A31" w:rsidP="00CB1D08">
      <w:pPr>
        <w:spacing w:before="100" w:beforeAutospacing="1" w:after="100" w:afterAutospacing="1"/>
        <w:outlineLvl w:val="2"/>
        <w:rPr>
          <w:rFonts w:ascii="Calibri" w:hAnsi="Calibri" w:cs="Calibri"/>
          <w:b/>
          <w:sz w:val="27"/>
          <w:szCs w:val="27"/>
        </w:rPr>
      </w:pPr>
      <w:r w:rsidRPr="00CB1D08">
        <w:rPr>
          <w:rFonts w:ascii="Calibri" w:hAnsi="Calibri" w:cs="Calibri"/>
          <w:b/>
          <w:sz w:val="27"/>
          <w:szCs w:val="27"/>
        </w:rPr>
        <w:t>Actors</w:t>
      </w:r>
    </w:p>
    <w:p w14:paraId="5C79023F" w14:textId="5CB726B3" w:rsidR="00590A31" w:rsidRPr="00030F18" w:rsidRDefault="00590A31" w:rsidP="00030F18">
      <w:pPr>
        <w:rPr>
          <w:rFonts w:ascii="Calibri" w:hAnsi="Calibri" w:cs="Calibri"/>
          <w:b/>
        </w:rPr>
      </w:pPr>
      <w:r w:rsidRPr="00030F18">
        <w:rPr>
          <w:rFonts w:ascii="Calibri" w:hAnsi="Calibri" w:cs="Calibri"/>
          <w:b/>
        </w:rPr>
        <w:t>Primary Actor</w:t>
      </w:r>
      <w:r w:rsidR="00030F18" w:rsidRPr="00030F18">
        <w:rPr>
          <w:rFonts w:ascii="Calibri" w:hAnsi="Calibri" w:cs="Calibri"/>
          <w:b/>
          <w:bCs/>
        </w:rPr>
        <w:t xml:space="preserve">: </w:t>
      </w:r>
      <w:r w:rsidRPr="00030F18">
        <w:rPr>
          <w:rFonts w:ascii="Calibri" w:hAnsi="Calibri" w:cs="Calibri"/>
        </w:rPr>
        <w:t>District Tech Lead</w:t>
      </w:r>
    </w:p>
    <w:p w14:paraId="4AE978B5" w14:textId="2A017A7C" w:rsidR="00590A31" w:rsidRPr="00030F18" w:rsidRDefault="00590A31" w:rsidP="00030F18">
      <w:pPr>
        <w:rPr>
          <w:rStyle w:val="s2"/>
          <w:rFonts w:ascii="Calibri" w:hAnsi="Calibri" w:cs="Calibri"/>
          <w:b/>
        </w:rPr>
      </w:pPr>
      <w:r w:rsidRPr="00030F18">
        <w:rPr>
          <w:rFonts w:ascii="Calibri" w:hAnsi="Calibri" w:cs="Calibri"/>
          <w:b/>
        </w:rPr>
        <w:t>Supporting Actor</w:t>
      </w:r>
      <w:r w:rsidR="00030F18" w:rsidRPr="00030F18">
        <w:rPr>
          <w:rFonts w:ascii="Calibri" w:hAnsi="Calibri" w:cs="Calibri"/>
          <w:b/>
          <w:bCs/>
        </w:rPr>
        <w:t xml:space="preserve">: </w:t>
      </w:r>
      <w:r w:rsidRPr="00030F18">
        <w:rPr>
          <w:rStyle w:val="s1"/>
          <w:rFonts w:ascii="Calibri" w:eastAsiaTheme="majorEastAsia" w:hAnsi="Calibri" w:cs="Calibri"/>
        </w:rPr>
        <w:t>ScholarPath Admin</w:t>
      </w:r>
      <w:r w:rsidRPr="00367080">
        <w:rPr>
          <w:rFonts w:ascii="Calibri" w:hAnsi="Calibri" w:cs="Calibri"/>
        </w:rPr>
        <w:t xml:space="preserve"> (platform-level oversight)</w:t>
      </w:r>
    </w:p>
    <w:p w14:paraId="218E62FA" w14:textId="5AC3E930" w:rsidR="00590A31" w:rsidRPr="00CB1D08" w:rsidRDefault="00590A31" w:rsidP="00CB1D08">
      <w:pPr>
        <w:spacing w:before="100" w:beforeAutospacing="1" w:after="100" w:afterAutospacing="1"/>
        <w:outlineLvl w:val="2"/>
        <w:rPr>
          <w:rFonts w:ascii="Calibri" w:hAnsi="Calibri" w:cs="Calibri"/>
          <w:b/>
          <w:sz w:val="27"/>
          <w:szCs w:val="27"/>
        </w:rPr>
      </w:pPr>
      <w:r w:rsidRPr="00CB1D08">
        <w:rPr>
          <w:rFonts w:ascii="Calibri" w:hAnsi="Calibri" w:cs="Calibri"/>
          <w:b/>
          <w:sz w:val="27"/>
          <w:szCs w:val="27"/>
        </w:rPr>
        <w:t>Goal</w:t>
      </w:r>
    </w:p>
    <w:p w14:paraId="039B6A52" w14:textId="3C17E516" w:rsidR="00590A31" w:rsidRPr="00367080" w:rsidRDefault="00590A31" w:rsidP="00590A31">
      <w:pPr>
        <w:pStyle w:val="p1"/>
        <w:rPr>
          <w:rStyle w:val="s2"/>
          <w:rFonts w:ascii="Calibri" w:hAnsi="Calibri" w:cs="Calibri"/>
        </w:rPr>
      </w:pPr>
      <w:r w:rsidRPr="00367080">
        <w:rPr>
          <w:rFonts w:ascii="Calibri" w:hAnsi="Calibri" w:cs="Calibri"/>
        </w:rPr>
        <w:t>To configure and enforce all district-level authentication, security, retention, and automated system settings.</w:t>
      </w:r>
    </w:p>
    <w:p w14:paraId="7C4A796B" w14:textId="66B7BB76" w:rsidR="00590A31" w:rsidRPr="00C65D82" w:rsidRDefault="00590A31" w:rsidP="00CB1D08">
      <w:pPr>
        <w:spacing w:before="100" w:beforeAutospacing="1" w:after="100" w:afterAutospacing="1"/>
        <w:outlineLvl w:val="2"/>
        <w:rPr>
          <w:rFonts w:ascii="Calibri" w:eastAsiaTheme="majorEastAsia" w:hAnsi="Calibri" w:cs="Calibri"/>
          <w:b/>
          <w:sz w:val="27"/>
          <w:szCs w:val="27"/>
        </w:rPr>
      </w:pPr>
      <w:r w:rsidRPr="00CB1D08">
        <w:rPr>
          <w:rFonts w:ascii="Calibri" w:hAnsi="Calibri" w:cs="Calibri"/>
          <w:b/>
          <w:sz w:val="27"/>
          <w:szCs w:val="27"/>
        </w:rPr>
        <w:t>Triggers</w:t>
      </w:r>
    </w:p>
    <w:p w14:paraId="5020EF76" w14:textId="77777777" w:rsidR="00590A31" w:rsidRPr="00367080" w:rsidRDefault="00590A31" w:rsidP="00590A31">
      <w:pPr>
        <w:pStyle w:val="p1"/>
        <w:numPr>
          <w:ilvl w:val="0"/>
          <w:numId w:val="357"/>
        </w:numPr>
        <w:rPr>
          <w:rFonts w:ascii="Calibri" w:hAnsi="Calibri" w:cs="Calibri"/>
        </w:rPr>
      </w:pPr>
      <w:r w:rsidRPr="00367080">
        <w:rPr>
          <w:rFonts w:ascii="Calibri" w:hAnsi="Calibri" w:cs="Calibri"/>
        </w:rPr>
        <w:t>User navigates to:</w:t>
      </w:r>
    </w:p>
    <w:p w14:paraId="1A8F69CC" w14:textId="77777777" w:rsidR="00590A31" w:rsidRPr="00367080" w:rsidRDefault="00590A31" w:rsidP="00590A31">
      <w:pPr>
        <w:pStyle w:val="p2"/>
        <w:ind w:left="720"/>
        <w:rPr>
          <w:rFonts w:ascii="Calibri" w:hAnsi="Calibri" w:cs="Calibri"/>
        </w:rPr>
      </w:pPr>
      <w:r w:rsidRPr="00030F18">
        <w:rPr>
          <w:rFonts w:ascii="Calibri" w:hAnsi="Calibri" w:cs="Calibri"/>
        </w:rPr>
        <w:t>Security &amp; System Control → Security Policies / System Preferences</w:t>
      </w:r>
    </w:p>
    <w:p w14:paraId="0ADA681E" w14:textId="77777777" w:rsidR="00590A31" w:rsidRPr="00367080" w:rsidRDefault="00590A31" w:rsidP="00590A31">
      <w:pPr>
        <w:pStyle w:val="p1"/>
        <w:numPr>
          <w:ilvl w:val="0"/>
          <w:numId w:val="357"/>
        </w:numPr>
        <w:rPr>
          <w:rFonts w:ascii="Calibri" w:hAnsi="Calibri" w:cs="Calibri"/>
        </w:rPr>
      </w:pPr>
      <w:r w:rsidRPr="00367080">
        <w:rPr>
          <w:rFonts w:ascii="Calibri" w:hAnsi="Calibri" w:cs="Calibri"/>
        </w:rPr>
        <w:t>System sends automated emails daily or weekly (based on settings)</w:t>
      </w:r>
    </w:p>
    <w:p w14:paraId="77D8F26E" w14:textId="10148FA6" w:rsidR="00590A31" w:rsidRPr="00367080" w:rsidRDefault="00590A31" w:rsidP="00590A31">
      <w:pPr>
        <w:rPr>
          <w:rStyle w:val="s2"/>
          <w:rFonts w:ascii="Calibri" w:eastAsiaTheme="majorEastAsia" w:hAnsi="Calibri" w:cs="Calibri"/>
        </w:rPr>
      </w:pPr>
    </w:p>
    <w:p w14:paraId="1033FEE2" w14:textId="77777777" w:rsidR="00590A31" w:rsidRPr="00C65D82" w:rsidRDefault="00590A31" w:rsidP="00CB1D08">
      <w:pPr>
        <w:spacing w:before="100" w:beforeAutospacing="1" w:after="100" w:afterAutospacing="1"/>
        <w:outlineLvl w:val="2"/>
        <w:rPr>
          <w:rFonts w:ascii="Calibri" w:eastAsiaTheme="majorEastAsia" w:hAnsi="Calibri" w:cs="Calibri"/>
          <w:b/>
          <w:sz w:val="27"/>
          <w:szCs w:val="27"/>
        </w:rPr>
      </w:pPr>
      <w:r w:rsidRPr="00CB1D08">
        <w:rPr>
          <w:rFonts w:ascii="Calibri" w:hAnsi="Calibri" w:cs="Calibri"/>
          <w:b/>
          <w:sz w:val="27"/>
          <w:szCs w:val="27"/>
        </w:rPr>
        <w:t>Business Rules</w:t>
      </w:r>
    </w:p>
    <w:tbl>
      <w:tblPr>
        <w:tblStyle w:val="TableGrid"/>
        <w:tblW w:w="0" w:type="auto"/>
        <w:tblLook w:val="04A0" w:firstRow="1" w:lastRow="0" w:firstColumn="1" w:lastColumn="0" w:noHBand="0" w:noVBand="1"/>
      </w:tblPr>
      <w:tblGrid>
        <w:gridCol w:w="733"/>
        <w:gridCol w:w="2244"/>
        <w:gridCol w:w="6039"/>
      </w:tblGrid>
      <w:tr w:rsidR="00590A31" w:rsidRPr="00C65D82" w14:paraId="3C028BCC" w14:textId="77777777" w:rsidTr="00030F18">
        <w:tc>
          <w:tcPr>
            <w:tcW w:w="0" w:type="auto"/>
            <w:hideMark/>
          </w:tcPr>
          <w:p w14:paraId="248229D7" w14:textId="77777777" w:rsidR="00590A31" w:rsidRPr="00030F18" w:rsidRDefault="00590A31">
            <w:pPr>
              <w:pStyle w:val="p1"/>
              <w:jc w:val="center"/>
              <w:rPr>
                <w:rFonts w:ascii="Calibri" w:hAnsi="Calibri" w:cs="Calibri"/>
              </w:rPr>
            </w:pPr>
            <w:r w:rsidRPr="00030F18">
              <w:rPr>
                <w:rFonts w:ascii="Calibri" w:hAnsi="Calibri" w:cs="Calibri"/>
              </w:rPr>
              <w:t>#</w:t>
            </w:r>
          </w:p>
        </w:tc>
        <w:tc>
          <w:tcPr>
            <w:tcW w:w="0" w:type="auto"/>
            <w:hideMark/>
          </w:tcPr>
          <w:p w14:paraId="308BE9FC" w14:textId="77777777" w:rsidR="00590A31" w:rsidRPr="00367080" w:rsidRDefault="00590A31">
            <w:pPr>
              <w:pStyle w:val="p1"/>
              <w:jc w:val="center"/>
              <w:rPr>
                <w:rFonts w:ascii="Calibri" w:hAnsi="Calibri" w:cs="Calibri"/>
                <w:b/>
              </w:rPr>
            </w:pPr>
            <w:r w:rsidRPr="00367080">
              <w:rPr>
                <w:rFonts w:ascii="Calibri" w:hAnsi="Calibri" w:cs="Calibri"/>
                <w:b/>
              </w:rPr>
              <w:t>Rule</w:t>
            </w:r>
          </w:p>
        </w:tc>
        <w:tc>
          <w:tcPr>
            <w:tcW w:w="0" w:type="auto"/>
            <w:hideMark/>
          </w:tcPr>
          <w:p w14:paraId="029C29F7" w14:textId="77777777" w:rsidR="00590A31" w:rsidRPr="00367080" w:rsidRDefault="00590A31">
            <w:pPr>
              <w:pStyle w:val="p1"/>
              <w:jc w:val="center"/>
              <w:rPr>
                <w:rFonts w:ascii="Calibri" w:hAnsi="Calibri" w:cs="Calibri"/>
                <w:b/>
              </w:rPr>
            </w:pPr>
            <w:r w:rsidRPr="00367080">
              <w:rPr>
                <w:rFonts w:ascii="Calibri" w:hAnsi="Calibri" w:cs="Calibri"/>
                <w:b/>
              </w:rPr>
              <w:t>Description</w:t>
            </w:r>
          </w:p>
        </w:tc>
      </w:tr>
      <w:tr w:rsidR="00590A31" w:rsidRPr="00C65D82" w14:paraId="5747E797" w14:textId="77777777" w:rsidTr="00030F18">
        <w:tc>
          <w:tcPr>
            <w:tcW w:w="0" w:type="auto"/>
            <w:hideMark/>
          </w:tcPr>
          <w:p w14:paraId="48B9EB40" w14:textId="77777777" w:rsidR="00590A31" w:rsidRPr="00367080" w:rsidRDefault="00590A31">
            <w:pPr>
              <w:pStyle w:val="p1"/>
              <w:rPr>
                <w:rFonts w:ascii="Calibri" w:hAnsi="Calibri" w:cs="Calibri"/>
              </w:rPr>
            </w:pPr>
            <w:r w:rsidRPr="00030F18">
              <w:rPr>
                <w:rFonts w:ascii="Calibri" w:hAnsi="Calibri" w:cs="Calibri"/>
              </w:rPr>
              <w:t>BR-01</w:t>
            </w:r>
          </w:p>
        </w:tc>
        <w:tc>
          <w:tcPr>
            <w:tcW w:w="0" w:type="auto"/>
            <w:hideMark/>
          </w:tcPr>
          <w:p w14:paraId="1F82D470" w14:textId="77777777" w:rsidR="00590A31" w:rsidRPr="00367080" w:rsidRDefault="00590A31">
            <w:pPr>
              <w:pStyle w:val="p1"/>
              <w:rPr>
                <w:rFonts w:ascii="Calibri" w:hAnsi="Calibri" w:cs="Calibri"/>
              </w:rPr>
            </w:pPr>
            <w:r w:rsidRPr="00030F18">
              <w:rPr>
                <w:rFonts w:ascii="Calibri" w:hAnsi="Calibri" w:cs="Calibri"/>
              </w:rPr>
              <w:t>Policy Hierarchy</w:t>
            </w:r>
          </w:p>
        </w:tc>
        <w:tc>
          <w:tcPr>
            <w:tcW w:w="0" w:type="auto"/>
            <w:hideMark/>
          </w:tcPr>
          <w:p w14:paraId="791C8C86" w14:textId="77777777" w:rsidR="00590A31" w:rsidRPr="00367080" w:rsidRDefault="00590A31">
            <w:pPr>
              <w:pStyle w:val="p1"/>
              <w:rPr>
                <w:rFonts w:ascii="Calibri" w:hAnsi="Calibri" w:cs="Calibri"/>
              </w:rPr>
            </w:pPr>
            <w:r w:rsidRPr="00367080">
              <w:rPr>
                <w:rFonts w:ascii="Calibri" w:hAnsi="Calibri" w:cs="Calibri"/>
              </w:rPr>
              <w:t>ScholarPath global security policies override district policies where needed.</w:t>
            </w:r>
          </w:p>
        </w:tc>
      </w:tr>
      <w:tr w:rsidR="00590A31" w:rsidRPr="00C65D82" w14:paraId="5E9EE3A7" w14:textId="77777777" w:rsidTr="00030F18">
        <w:tc>
          <w:tcPr>
            <w:tcW w:w="0" w:type="auto"/>
            <w:hideMark/>
          </w:tcPr>
          <w:p w14:paraId="7C8C6FE2" w14:textId="77777777" w:rsidR="00590A31" w:rsidRPr="00367080" w:rsidRDefault="00590A31">
            <w:pPr>
              <w:pStyle w:val="p1"/>
              <w:rPr>
                <w:rFonts w:ascii="Calibri" w:hAnsi="Calibri" w:cs="Calibri"/>
              </w:rPr>
            </w:pPr>
            <w:r w:rsidRPr="00030F18">
              <w:rPr>
                <w:rFonts w:ascii="Calibri" w:hAnsi="Calibri" w:cs="Calibri"/>
              </w:rPr>
              <w:t>BR-02</w:t>
            </w:r>
          </w:p>
        </w:tc>
        <w:tc>
          <w:tcPr>
            <w:tcW w:w="0" w:type="auto"/>
            <w:hideMark/>
          </w:tcPr>
          <w:p w14:paraId="32AD1DC0" w14:textId="77777777" w:rsidR="00590A31" w:rsidRPr="00367080" w:rsidRDefault="00590A31">
            <w:pPr>
              <w:pStyle w:val="p1"/>
              <w:rPr>
                <w:rFonts w:ascii="Calibri" w:hAnsi="Calibri" w:cs="Calibri"/>
              </w:rPr>
            </w:pPr>
            <w:r w:rsidRPr="00030F18">
              <w:rPr>
                <w:rFonts w:ascii="Calibri" w:hAnsi="Calibri" w:cs="Calibri"/>
              </w:rPr>
              <w:t>Audit Logging Required</w:t>
            </w:r>
          </w:p>
        </w:tc>
        <w:tc>
          <w:tcPr>
            <w:tcW w:w="0" w:type="auto"/>
            <w:hideMark/>
          </w:tcPr>
          <w:p w14:paraId="365B10C3" w14:textId="77777777" w:rsidR="00590A31" w:rsidRPr="00367080" w:rsidRDefault="00590A31">
            <w:pPr>
              <w:pStyle w:val="p1"/>
              <w:rPr>
                <w:rFonts w:ascii="Calibri" w:hAnsi="Calibri" w:cs="Calibri"/>
              </w:rPr>
            </w:pPr>
            <w:r w:rsidRPr="00367080">
              <w:rPr>
                <w:rFonts w:ascii="Calibri" w:hAnsi="Calibri" w:cs="Calibri"/>
              </w:rPr>
              <w:t>All changes to security and system configuration must be logged.</w:t>
            </w:r>
          </w:p>
        </w:tc>
      </w:tr>
      <w:tr w:rsidR="00590A31" w:rsidRPr="00C65D82" w14:paraId="202A508D" w14:textId="77777777" w:rsidTr="00030F18">
        <w:tc>
          <w:tcPr>
            <w:tcW w:w="0" w:type="auto"/>
            <w:hideMark/>
          </w:tcPr>
          <w:p w14:paraId="10905D34" w14:textId="77777777" w:rsidR="00590A31" w:rsidRPr="00367080" w:rsidRDefault="00590A31">
            <w:pPr>
              <w:pStyle w:val="p1"/>
              <w:rPr>
                <w:rFonts w:ascii="Calibri" w:hAnsi="Calibri" w:cs="Calibri"/>
              </w:rPr>
            </w:pPr>
            <w:r w:rsidRPr="00030F18">
              <w:rPr>
                <w:rFonts w:ascii="Calibri" w:hAnsi="Calibri" w:cs="Calibri"/>
              </w:rPr>
              <w:t>BR-03</w:t>
            </w:r>
          </w:p>
        </w:tc>
        <w:tc>
          <w:tcPr>
            <w:tcW w:w="0" w:type="auto"/>
            <w:hideMark/>
          </w:tcPr>
          <w:p w14:paraId="0D545E13" w14:textId="77777777" w:rsidR="00590A31" w:rsidRPr="00367080" w:rsidRDefault="00590A31">
            <w:pPr>
              <w:pStyle w:val="p1"/>
              <w:rPr>
                <w:rFonts w:ascii="Calibri" w:hAnsi="Calibri" w:cs="Calibri"/>
              </w:rPr>
            </w:pPr>
            <w:r w:rsidRPr="00030F18">
              <w:rPr>
                <w:rFonts w:ascii="Calibri" w:hAnsi="Calibri" w:cs="Calibri"/>
              </w:rPr>
              <w:t>Pause Constraints</w:t>
            </w:r>
          </w:p>
        </w:tc>
        <w:tc>
          <w:tcPr>
            <w:tcW w:w="0" w:type="auto"/>
            <w:hideMark/>
          </w:tcPr>
          <w:p w14:paraId="78A9ABA2" w14:textId="77777777" w:rsidR="00590A31" w:rsidRPr="00367080" w:rsidRDefault="00590A31">
            <w:pPr>
              <w:pStyle w:val="p1"/>
              <w:rPr>
                <w:rFonts w:ascii="Calibri" w:hAnsi="Calibri" w:cs="Calibri"/>
              </w:rPr>
            </w:pPr>
            <w:r w:rsidRPr="00367080">
              <w:rPr>
                <w:rFonts w:ascii="Calibri" w:hAnsi="Calibri" w:cs="Calibri"/>
              </w:rPr>
              <w:t>Pausing the system prevents new logins but keeps active sessions intact.</w:t>
            </w:r>
          </w:p>
        </w:tc>
      </w:tr>
      <w:tr w:rsidR="00590A31" w:rsidRPr="00C65D82" w14:paraId="1C6FCF3A" w14:textId="77777777" w:rsidTr="00030F18">
        <w:tc>
          <w:tcPr>
            <w:tcW w:w="0" w:type="auto"/>
            <w:hideMark/>
          </w:tcPr>
          <w:p w14:paraId="1260FDE1" w14:textId="77777777" w:rsidR="00590A31" w:rsidRPr="00367080" w:rsidRDefault="00590A31">
            <w:pPr>
              <w:pStyle w:val="p1"/>
              <w:rPr>
                <w:rFonts w:ascii="Calibri" w:hAnsi="Calibri" w:cs="Calibri"/>
              </w:rPr>
            </w:pPr>
            <w:r w:rsidRPr="00030F18">
              <w:rPr>
                <w:rFonts w:ascii="Calibri" w:hAnsi="Calibri" w:cs="Calibri"/>
              </w:rPr>
              <w:t>BR-04</w:t>
            </w:r>
          </w:p>
        </w:tc>
        <w:tc>
          <w:tcPr>
            <w:tcW w:w="0" w:type="auto"/>
            <w:hideMark/>
          </w:tcPr>
          <w:p w14:paraId="2DF84D3F" w14:textId="77777777" w:rsidR="00590A31" w:rsidRPr="00367080" w:rsidRDefault="00590A31">
            <w:pPr>
              <w:pStyle w:val="p1"/>
              <w:rPr>
                <w:rFonts w:ascii="Calibri" w:hAnsi="Calibri" w:cs="Calibri"/>
              </w:rPr>
            </w:pPr>
            <w:r w:rsidRPr="00030F18">
              <w:rPr>
                <w:rFonts w:ascii="Calibri" w:hAnsi="Calibri" w:cs="Calibri"/>
              </w:rPr>
              <w:t>Retention Enforcement</w:t>
            </w:r>
          </w:p>
        </w:tc>
        <w:tc>
          <w:tcPr>
            <w:tcW w:w="0" w:type="auto"/>
            <w:hideMark/>
          </w:tcPr>
          <w:p w14:paraId="29B83FAE" w14:textId="77777777" w:rsidR="00590A31" w:rsidRPr="00367080" w:rsidRDefault="00590A31">
            <w:pPr>
              <w:pStyle w:val="p1"/>
              <w:rPr>
                <w:rFonts w:ascii="Calibri" w:hAnsi="Calibri" w:cs="Calibri"/>
              </w:rPr>
            </w:pPr>
            <w:r w:rsidRPr="00367080">
              <w:rPr>
                <w:rFonts w:ascii="Calibri" w:hAnsi="Calibri" w:cs="Calibri"/>
              </w:rPr>
              <w:t>System deletes or archives logs based on district’s retention selection.</w:t>
            </w:r>
          </w:p>
        </w:tc>
      </w:tr>
      <w:tr w:rsidR="00590A31" w:rsidRPr="00C65D82" w14:paraId="4B892354" w14:textId="77777777" w:rsidTr="00030F18">
        <w:tc>
          <w:tcPr>
            <w:tcW w:w="0" w:type="auto"/>
            <w:hideMark/>
          </w:tcPr>
          <w:p w14:paraId="086DB5D2" w14:textId="77777777" w:rsidR="00590A31" w:rsidRPr="00367080" w:rsidRDefault="00590A31">
            <w:pPr>
              <w:pStyle w:val="p1"/>
              <w:rPr>
                <w:rFonts w:ascii="Calibri" w:hAnsi="Calibri" w:cs="Calibri"/>
              </w:rPr>
            </w:pPr>
            <w:r w:rsidRPr="00030F18">
              <w:rPr>
                <w:rFonts w:ascii="Calibri" w:hAnsi="Calibri" w:cs="Calibri"/>
              </w:rPr>
              <w:t>BR-05</w:t>
            </w:r>
          </w:p>
        </w:tc>
        <w:tc>
          <w:tcPr>
            <w:tcW w:w="0" w:type="auto"/>
            <w:hideMark/>
          </w:tcPr>
          <w:p w14:paraId="73E4F348" w14:textId="77777777" w:rsidR="00590A31" w:rsidRPr="00367080" w:rsidRDefault="00590A31">
            <w:pPr>
              <w:pStyle w:val="p1"/>
              <w:rPr>
                <w:rFonts w:ascii="Calibri" w:hAnsi="Calibri" w:cs="Calibri"/>
              </w:rPr>
            </w:pPr>
            <w:r w:rsidRPr="00030F18">
              <w:rPr>
                <w:rFonts w:ascii="Calibri" w:hAnsi="Calibri" w:cs="Calibri"/>
              </w:rPr>
              <w:t>Automation Reliability</w:t>
            </w:r>
          </w:p>
        </w:tc>
        <w:tc>
          <w:tcPr>
            <w:tcW w:w="0" w:type="auto"/>
            <w:hideMark/>
          </w:tcPr>
          <w:p w14:paraId="315601A0" w14:textId="77777777" w:rsidR="00590A31" w:rsidRPr="00367080" w:rsidRDefault="00590A31">
            <w:pPr>
              <w:pStyle w:val="p1"/>
              <w:rPr>
                <w:rFonts w:ascii="Calibri" w:hAnsi="Calibri" w:cs="Calibri"/>
              </w:rPr>
            </w:pPr>
            <w:r w:rsidRPr="00367080">
              <w:rPr>
                <w:rFonts w:ascii="Calibri" w:hAnsi="Calibri" w:cs="Calibri"/>
              </w:rPr>
              <w:t>Daily &amp; weekly automation emails must only trigger when setting is ON.</w:t>
            </w:r>
          </w:p>
        </w:tc>
      </w:tr>
      <w:tr w:rsidR="00590A31" w:rsidRPr="00C65D82" w14:paraId="0A0F8C32" w14:textId="77777777" w:rsidTr="00030F18">
        <w:tc>
          <w:tcPr>
            <w:tcW w:w="0" w:type="auto"/>
            <w:hideMark/>
          </w:tcPr>
          <w:p w14:paraId="671D1CF0" w14:textId="77777777" w:rsidR="00590A31" w:rsidRPr="00367080" w:rsidRDefault="00590A31">
            <w:pPr>
              <w:pStyle w:val="p1"/>
              <w:rPr>
                <w:rFonts w:ascii="Calibri" w:hAnsi="Calibri" w:cs="Calibri"/>
              </w:rPr>
            </w:pPr>
            <w:r w:rsidRPr="00030F18">
              <w:rPr>
                <w:rFonts w:ascii="Calibri" w:hAnsi="Calibri" w:cs="Calibri"/>
              </w:rPr>
              <w:t>BR-06</w:t>
            </w:r>
          </w:p>
        </w:tc>
        <w:tc>
          <w:tcPr>
            <w:tcW w:w="0" w:type="auto"/>
            <w:hideMark/>
          </w:tcPr>
          <w:p w14:paraId="62EC11B4" w14:textId="77777777" w:rsidR="00590A31" w:rsidRPr="00367080" w:rsidRDefault="00590A31">
            <w:pPr>
              <w:pStyle w:val="p1"/>
              <w:rPr>
                <w:rFonts w:ascii="Calibri" w:hAnsi="Calibri" w:cs="Calibri"/>
              </w:rPr>
            </w:pPr>
            <w:r w:rsidRPr="00030F18">
              <w:rPr>
                <w:rFonts w:ascii="Calibri" w:hAnsi="Calibri" w:cs="Calibri"/>
              </w:rPr>
              <w:t>FTP Monitoring Scope</w:t>
            </w:r>
          </w:p>
        </w:tc>
        <w:tc>
          <w:tcPr>
            <w:tcW w:w="0" w:type="auto"/>
            <w:hideMark/>
          </w:tcPr>
          <w:p w14:paraId="15702386" w14:textId="77777777" w:rsidR="00590A31" w:rsidRPr="00367080" w:rsidRDefault="00590A31">
            <w:pPr>
              <w:pStyle w:val="p1"/>
              <w:rPr>
                <w:rFonts w:ascii="Calibri" w:hAnsi="Calibri" w:cs="Calibri"/>
              </w:rPr>
            </w:pPr>
            <w:r w:rsidRPr="00367080">
              <w:rPr>
                <w:rFonts w:ascii="Calibri" w:hAnsi="Calibri" w:cs="Calibri"/>
              </w:rPr>
              <w:t>Only applies when Nightly Batch Sync is enabled.</w:t>
            </w:r>
          </w:p>
        </w:tc>
      </w:tr>
      <w:tr w:rsidR="00590A31" w:rsidRPr="00C65D82" w14:paraId="4D76988F" w14:textId="77777777" w:rsidTr="00030F18">
        <w:tc>
          <w:tcPr>
            <w:tcW w:w="0" w:type="auto"/>
            <w:hideMark/>
          </w:tcPr>
          <w:p w14:paraId="11821CB4" w14:textId="77777777" w:rsidR="00590A31" w:rsidRPr="00367080" w:rsidRDefault="00590A31">
            <w:pPr>
              <w:pStyle w:val="p1"/>
              <w:rPr>
                <w:rFonts w:ascii="Calibri" w:hAnsi="Calibri" w:cs="Calibri"/>
              </w:rPr>
            </w:pPr>
            <w:r w:rsidRPr="00030F18">
              <w:rPr>
                <w:rFonts w:ascii="Calibri" w:hAnsi="Calibri" w:cs="Calibri"/>
              </w:rPr>
              <w:t>BR-07</w:t>
            </w:r>
          </w:p>
        </w:tc>
        <w:tc>
          <w:tcPr>
            <w:tcW w:w="0" w:type="auto"/>
            <w:hideMark/>
          </w:tcPr>
          <w:p w14:paraId="4793E441" w14:textId="77777777" w:rsidR="00590A31" w:rsidRPr="00367080" w:rsidRDefault="00590A31">
            <w:pPr>
              <w:pStyle w:val="p1"/>
              <w:rPr>
                <w:rFonts w:ascii="Calibri" w:hAnsi="Calibri" w:cs="Calibri"/>
              </w:rPr>
            </w:pPr>
            <w:r w:rsidRPr="00030F18">
              <w:rPr>
                <w:rFonts w:ascii="Calibri" w:hAnsi="Calibri" w:cs="Calibri"/>
              </w:rPr>
              <w:t>Permission Restriction</w:t>
            </w:r>
          </w:p>
        </w:tc>
        <w:tc>
          <w:tcPr>
            <w:tcW w:w="0" w:type="auto"/>
            <w:hideMark/>
          </w:tcPr>
          <w:p w14:paraId="0FA87AAB" w14:textId="77777777" w:rsidR="00590A31" w:rsidRPr="00367080" w:rsidRDefault="00590A31">
            <w:pPr>
              <w:pStyle w:val="p1"/>
              <w:rPr>
                <w:rFonts w:ascii="Calibri" w:hAnsi="Calibri" w:cs="Calibri"/>
              </w:rPr>
            </w:pPr>
            <w:r w:rsidRPr="00367080">
              <w:rPr>
                <w:rFonts w:ascii="Calibri" w:hAnsi="Calibri" w:cs="Calibri"/>
              </w:rPr>
              <w:t>Only District Tech Leads may modify system-level controls.</w:t>
            </w:r>
          </w:p>
        </w:tc>
      </w:tr>
      <w:tr w:rsidR="00590A31" w:rsidRPr="00C65D82" w14:paraId="711FAD66" w14:textId="77777777" w:rsidTr="00030F18">
        <w:tc>
          <w:tcPr>
            <w:tcW w:w="0" w:type="auto"/>
            <w:hideMark/>
          </w:tcPr>
          <w:p w14:paraId="59C786C1" w14:textId="77777777" w:rsidR="00590A31" w:rsidRPr="00367080" w:rsidRDefault="00590A31">
            <w:pPr>
              <w:pStyle w:val="p1"/>
              <w:rPr>
                <w:rFonts w:ascii="Calibri" w:hAnsi="Calibri" w:cs="Calibri"/>
              </w:rPr>
            </w:pPr>
            <w:r w:rsidRPr="00030F18">
              <w:rPr>
                <w:rFonts w:ascii="Calibri" w:hAnsi="Calibri" w:cs="Calibri"/>
              </w:rPr>
              <w:t>BR-08</w:t>
            </w:r>
          </w:p>
        </w:tc>
        <w:tc>
          <w:tcPr>
            <w:tcW w:w="0" w:type="auto"/>
            <w:hideMark/>
          </w:tcPr>
          <w:p w14:paraId="56898E07" w14:textId="77777777" w:rsidR="00590A31" w:rsidRPr="00367080" w:rsidRDefault="00590A31">
            <w:pPr>
              <w:pStyle w:val="p1"/>
              <w:rPr>
                <w:rFonts w:ascii="Calibri" w:hAnsi="Calibri" w:cs="Calibri"/>
              </w:rPr>
            </w:pPr>
            <w:r w:rsidRPr="00030F18">
              <w:rPr>
                <w:rFonts w:ascii="Calibri" w:hAnsi="Calibri" w:cs="Calibri"/>
              </w:rPr>
              <w:t>Email Delivery Logic</w:t>
            </w:r>
          </w:p>
        </w:tc>
        <w:tc>
          <w:tcPr>
            <w:tcW w:w="0" w:type="auto"/>
            <w:hideMark/>
          </w:tcPr>
          <w:p w14:paraId="761A7C4E" w14:textId="77777777" w:rsidR="00590A31" w:rsidRPr="00367080" w:rsidRDefault="00590A31">
            <w:pPr>
              <w:pStyle w:val="p1"/>
              <w:rPr>
                <w:rFonts w:ascii="Calibri" w:hAnsi="Calibri" w:cs="Calibri"/>
              </w:rPr>
            </w:pPr>
            <w:r w:rsidRPr="00367080">
              <w:rPr>
                <w:rFonts w:ascii="Calibri" w:hAnsi="Calibri" w:cs="Calibri"/>
              </w:rPr>
              <w:t>If a report is empty, “No issues found” must still be emailed.</w:t>
            </w:r>
          </w:p>
        </w:tc>
      </w:tr>
    </w:tbl>
    <w:p w14:paraId="674C2600" w14:textId="2598F6D9" w:rsidR="00590A31" w:rsidRPr="00367080" w:rsidRDefault="00590A31" w:rsidP="00590A31">
      <w:pPr>
        <w:rPr>
          <w:rStyle w:val="s1"/>
          <w:rFonts w:ascii="Calibri" w:eastAsiaTheme="majorEastAsia" w:hAnsi="Calibri" w:cs="Calibri"/>
        </w:rPr>
      </w:pPr>
    </w:p>
    <w:p w14:paraId="0D776A48" w14:textId="77777777" w:rsidR="00590A31" w:rsidRPr="00C65D82" w:rsidRDefault="00590A31" w:rsidP="00CB1D08">
      <w:pPr>
        <w:spacing w:before="100" w:beforeAutospacing="1" w:after="100" w:afterAutospacing="1"/>
        <w:outlineLvl w:val="2"/>
        <w:rPr>
          <w:rFonts w:ascii="Calibri" w:eastAsiaTheme="majorEastAsia" w:hAnsi="Calibri" w:cs="Calibri"/>
          <w:b/>
          <w:sz w:val="27"/>
          <w:szCs w:val="27"/>
        </w:rPr>
      </w:pPr>
      <w:r w:rsidRPr="00CB1D08">
        <w:rPr>
          <w:rFonts w:ascii="Calibri" w:hAnsi="Calibri" w:cs="Calibri"/>
          <w:b/>
          <w:sz w:val="27"/>
          <w:szCs w:val="27"/>
        </w:rPr>
        <w:t>Pre-Conditions</w:t>
      </w:r>
    </w:p>
    <w:p w14:paraId="1BEB5863" w14:textId="77777777" w:rsidR="00590A31" w:rsidRPr="00367080" w:rsidRDefault="00590A31" w:rsidP="004550D4">
      <w:pPr>
        <w:pStyle w:val="p1"/>
        <w:numPr>
          <w:ilvl w:val="0"/>
          <w:numId w:val="366"/>
        </w:numPr>
        <w:rPr>
          <w:rFonts w:ascii="Calibri" w:hAnsi="Calibri" w:cs="Calibri"/>
        </w:rPr>
      </w:pPr>
      <w:r w:rsidRPr="00367080">
        <w:rPr>
          <w:rFonts w:ascii="Calibri" w:hAnsi="Calibri" w:cs="Calibri"/>
        </w:rPr>
        <w:t>District account is active.</w:t>
      </w:r>
    </w:p>
    <w:p w14:paraId="3D018AEB" w14:textId="77777777" w:rsidR="00590A31" w:rsidRPr="00367080" w:rsidRDefault="00590A31" w:rsidP="00030F18">
      <w:pPr>
        <w:pStyle w:val="p1"/>
        <w:numPr>
          <w:ilvl w:val="0"/>
          <w:numId w:val="366"/>
        </w:numPr>
        <w:rPr>
          <w:rFonts w:ascii="Calibri" w:hAnsi="Calibri" w:cs="Calibri"/>
        </w:rPr>
      </w:pPr>
      <w:r w:rsidRPr="00367080">
        <w:rPr>
          <w:rFonts w:ascii="Calibri" w:hAnsi="Calibri" w:cs="Calibri"/>
        </w:rPr>
        <w:t>Tech Lead has system/security management permissions.</w:t>
      </w:r>
    </w:p>
    <w:p w14:paraId="7F3B353B" w14:textId="77777777" w:rsidR="00590A31" w:rsidRPr="00367080" w:rsidRDefault="00590A31" w:rsidP="00030F18">
      <w:pPr>
        <w:pStyle w:val="p1"/>
        <w:numPr>
          <w:ilvl w:val="0"/>
          <w:numId w:val="366"/>
        </w:numPr>
        <w:rPr>
          <w:rFonts w:ascii="Calibri" w:hAnsi="Calibri" w:cs="Calibri"/>
        </w:rPr>
      </w:pPr>
      <w:r w:rsidRPr="00367080">
        <w:rPr>
          <w:rFonts w:ascii="Calibri" w:hAnsi="Calibri" w:cs="Calibri"/>
        </w:rPr>
        <w:t>Initial onboarding is completed.</w:t>
      </w:r>
    </w:p>
    <w:p w14:paraId="54D5CB65" w14:textId="230CF810" w:rsidR="00590A31" w:rsidRPr="00367080" w:rsidRDefault="00590A31" w:rsidP="00590A31">
      <w:pPr>
        <w:pStyle w:val="p1"/>
        <w:numPr>
          <w:ilvl w:val="0"/>
          <w:numId w:val="366"/>
        </w:numPr>
        <w:rPr>
          <w:rStyle w:val="s1"/>
          <w:rFonts w:ascii="Calibri" w:eastAsiaTheme="majorEastAsia" w:hAnsi="Calibri" w:cs="Calibri"/>
        </w:rPr>
      </w:pPr>
      <w:r w:rsidRPr="00367080">
        <w:rPr>
          <w:rFonts w:ascii="Calibri" w:hAnsi="Calibri" w:cs="Calibri"/>
        </w:rPr>
        <w:t>Nightly FTP Sync (if applicable) is configured.</w:t>
      </w:r>
    </w:p>
    <w:p w14:paraId="31835549" w14:textId="77777777" w:rsidR="00590A31" w:rsidRPr="00C65D82" w:rsidRDefault="00590A31" w:rsidP="00CB1D08">
      <w:pPr>
        <w:spacing w:before="100" w:beforeAutospacing="1" w:after="100" w:afterAutospacing="1"/>
        <w:outlineLvl w:val="2"/>
        <w:rPr>
          <w:rFonts w:ascii="Calibri" w:eastAsiaTheme="majorEastAsia" w:hAnsi="Calibri" w:cs="Calibri"/>
          <w:b/>
          <w:sz w:val="27"/>
          <w:szCs w:val="27"/>
        </w:rPr>
      </w:pPr>
      <w:r w:rsidRPr="00CB1D08">
        <w:rPr>
          <w:rFonts w:ascii="Calibri" w:hAnsi="Calibri" w:cs="Calibri"/>
          <w:b/>
          <w:sz w:val="27"/>
          <w:szCs w:val="27"/>
        </w:rPr>
        <w:t>Post-Conditions</w:t>
      </w:r>
    </w:p>
    <w:p w14:paraId="0440F8A4" w14:textId="77777777" w:rsidR="00590A31" w:rsidRPr="00367080" w:rsidRDefault="00590A31" w:rsidP="00590A31">
      <w:pPr>
        <w:pStyle w:val="p1"/>
        <w:numPr>
          <w:ilvl w:val="0"/>
          <w:numId w:val="359"/>
        </w:numPr>
        <w:rPr>
          <w:rFonts w:ascii="Calibri" w:hAnsi="Calibri" w:cs="Calibri"/>
        </w:rPr>
      </w:pPr>
      <w:r w:rsidRPr="00367080">
        <w:rPr>
          <w:rFonts w:ascii="Calibri" w:hAnsi="Calibri" w:cs="Calibri"/>
        </w:rPr>
        <w:t>All security &amp; system settings updated and stored.</w:t>
      </w:r>
    </w:p>
    <w:p w14:paraId="4B8F64AC" w14:textId="77777777" w:rsidR="00590A31" w:rsidRPr="00367080" w:rsidRDefault="00590A31" w:rsidP="00590A31">
      <w:pPr>
        <w:pStyle w:val="p1"/>
        <w:numPr>
          <w:ilvl w:val="0"/>
          <w:numId w:val="359"/>
        </w:numPr>
        <w:rPr>
          <w:rFonts w:ascii="Calibri" w:hAnsi="Calibri" w:cs="Calibri"/>
        </w:rPr>
      </w:pPr>
      <w:r w:rsidRPr="00367080">
        <w:rPr>
          <w:rFonts w:ascii="Calibri" w:hAnsi="Calibri" w:cs="Calibri"/>
        </w:rPr>
        <w:t>Logs are archived or retained based on preferences.</w:t>
      </w:r>
    </w:p>
    <w:p w14:paraId="5716040F" w14:textId="77777777" w:rsidR="00590A31" w:rsidRPr="00367080" w:rsidRDefault="00590A31" w:rsidP="00590A31">
      <w:pPr>
        <w:pStyle w:val="p1"/>
        <w:numPr>
          <w:ilvl w:val="0"/>
          <w:numId w:val="359"/>
        </w:numPr>
        <w:rPr>
          <w:rFonts w:ascii="Calibri" w:hAnsi="Calibri" w:cs="Calibri"/>
        </w:rPr>
      </w:pPr>
      <w:r w:rsidRPr="00367080">
        <w:rPr>
          <w:rFonts w:ascii="Calibri" w:hAnsi="Calibri" w:cs="Calibri"/>
        </w:rPr>
        <w:t>Automated emails begin/stop based on toggles.</w:t>
      </w:r>
    </w:p>
    <w:p w14:paraId="4A228615" w14:textId="212BBA5B" w:rsidR="00590A31" w:rsidRPr="00590A31" w:rsidRDefault="00590A31" w:rsidP="00590A31">
      <w:pPr>
        <w:pStyle w:val="p1"/>
        <w:numPr>
          <w:ilvl w:val="0"/>
          <w:numId w:val="359"/>
        </w:numPr>
        <w:rPr>
          <w:rStyle w:val="s1"/>
          <w:rFonts w:ascii="Calibri" w:hAnsi="Calibri" w:cs="Calibri"/>
        </w:rPr>
      </w:pPr>
      <w:r w:rsidRPr="00367080">
        <w:rPr>
          <w:rFonts w:ascii="Calibri" w:hAnsi="Calibri" w:cs="Calibri"/>
        </w:rPr>
        <w:t>Any modifications appear in audit log.</w:t>
      </w:r>
    </w:p>
    <w:p w14:paraId="7A5EEDF3" w14:textId="714100CB" w:rsidR="00590A31" w:rsidRPr="00CB1D08" w:rsidRDefault="00590A31" w:rsidP="00CB1D08">
      <w:pPr>
        <w:spacing w:before="100" w:beforeAutospacing="1" w:after="100" w:afterAutospacing="1"/>
        <w:outlineLvl w:val="2"/>
        <w:rPr>
          <w:rFonts w:ascii="Calibri" w:hAnsi="Calibri" w:cs="Calibri"/>
          <w:b/>
          <w:sz w:val="27"/>
          <w:szCs w:val="27"/>
        </w:rPr>
      </w:pPr>
      <w:r w:rsidRPr="00CB1D08">
        <w:rPr>
          <w:rFonts w:ascii="Calibri" w:hAnsi="Calibri" w:cs="Calibri"/>
          <w:b/>
          <w:sz w:val="27"/>
          <w:szCs w:val="27"/>
        </w:rPr>
        <w:t>Steps</w:t>
      </w:r>
    </w:p>
    <w:p w14:paraId="26DB747F" w14:textId="3C49D99B" w:rsidR="00590A31" w:rsidRPr="00C65D82" w:rsidRDefault="00590A31" w:rsidP="00030F18">
      <w:pPr>
        <w:pStyle w:val="ListParagraph"/>
        <w:numPr>
          <w:ilvl w:val="0"/>
          <w:numId w:val="367"/>
        </w:numPr>
        <w:rPr>
          <w:rFonts w:ascii="Calibri" w:hAnsi="Calibri" w:cs="Calibri"/>
        </w:rPr>
      </w:pPr>
      <w:r w:rsidRPr="00C65D82">
        <w:rPr>
          <w:rFonts w:ascii="Calibri" w:hAnsi="Calibri" w:cs="Calibri"/>
        </w:rPr>
        <w:t>Security Policies</w:t>
      </w:r>
    </w:p>
    <w:p w14:paraId="49EDA117" w14:textId="77777777" w:rsidR="00030F18" w:rsidRPr="00C65D82" w:rsidRDefault="00030F18" w:rsidP="00030F18">
      <w:pPr>
        <w:rPr>
          <w:rFonts w:ascii="Calibri" w:hAnsi="Calibri" w:cs="Calibri"/>
        </w:rPr>
      </w:pPr>
    </w:p>
    <w:tbl>
      <w:tblPr>
        <w:tblStyle w:val="TableGrid"/>
        <w:tblW w:w="0" w:type="auto"/>
        <w:tblLook w:val="04A0" w:firstRow="1" w:lastRow="0" w:firstColumn="1" w:lastColumn="0" w:noHBand="0" w:noVBand="1"/>
      </w:tblPr>
      <w:tblGrid>
        <w:gridCol w:w="663"/>
        <w:gridCol w:w="3526"/>
        <w:gridCol w:w="4827"/>
      </w:tblGrid>
      <w:tr w:rsidR="00590A31" w:rsidRPr="00C65D82" w14:paraId="35F53185" w14:textId="77777777" w:rsidTr="00030F18">
        <w:tc>
          <w:tcPr>
            <w:tcW w:w="0" w:type="auto"/>
            <w:hideMark/>
          </w:tcPr>
          <w:p w14:paraId="4C10F14C" w14:textId="77777777" w:rsidR="00590A31" w:rsidRPr="00367080" w:rsidRDefault="00590A31">
            <w:pPr>
              <w:pStyle w:val="p1"/>
              <w:jc w:val="center"/>
              <w:rPr>
                <w:rFonts w:ascii="Calibri" w:hAnsi="Calibri" w:cs="Calibri"/>
                <w:b/>
              </w:rPr>
            </w:pPr>
            <w:r w:rsidRPr="00367080">
              <w:rPr>
                <w:rFonts w:ascii="Calibri" w:hAnsi="Calibri" w:cs="Calibri"/>
                <w:b/>
              </w:rPr>
              <w:t>Step</w:t>
            </w:r>
          </w:p>
        </w:tc>
        <w:tc>
          <w:tcPr>
            <w:tcW w:w="0" w:type="auto"/>
            <w:hideMark/>
          </w:tcPr>
          <w:p w14:paraId="4105BD30" w14:textId="77777777" w:rsidR="00590A31" w:rsidRPr="00367080" w:rsidRDefault="00590A31">
            <w:pPr>
              <w:pStyle w:val="p1"/>
              <w:jc w:val="center"/>
              <w:rPr>
                <w:rFonts w:ascii="Calibri" w:hAnsi="Calibri" w:cs="Calibri"/>
                <w:b/>
              </w:rPr>
            </w:pPr>
            <w:r w:rsidRPr="00367080">
              <w:rPr>
                <w:rFonts w:ascii="Calibri" w:hAnsi="Calibri" w:cs="Calibri"/>
                <w:b/>
              </w:rPr>
              <w:t>User Action</w:t>
            </w:r>
          </w:p>
        </w:tc>
        <w:tc>
          <w:tcPr>
            <w:tcW w:w="0" w:type="auto"/>
            <w:hideMark/>
          </w:tcPr>
          <w:p w14:paraId="1437A658" w14:textId="77777777" w:rsidR="00590A31" w:rsidRPr="00367080" w:rsidRDefault="00590A31">
            <w:pPr>
              <w:pStyle w:val="p1"/>
              <w:jc w:val="center"/>
              <w:rPr>
                <w:rFonts w:ascii="Calibri" w:hAnsi="Calibri" w:cs="Calibri"/>
                <w:b/>
              </w:rPr>
            </w:pPr>
            <w:r w:rsidRPr="00367080">
              <w:rPr>
                <w:rFonts w:ascii="Calibri" w:hAnsi="Calibri" w:cs="Calibri"/>
                <w:b/>
              </w:rPr>
              <w:t>System Response</w:t>
            </w:r>
          </w:p>
        </w:tc>
      </w:tr>
      <w:tr w:rsidR="00590A31" w:rsidRPr="00C65D82" w14:paraId="72476222" w14:textId="77777777" w:rsidTr="00030F18">
        <w:tc>
          <w:tcPr>
            <w:tcW w:w="0" w:type="auto"/>
            <w:hideMark/>
          </w:tcPr>
          <w:p w14:paraId="1A7993F6" w14:textId="77777777" w:rsidR="00590A31" w:rsidRPr="00367080" w:rsidRDefault="00590A31">
            <w:pPr>
              <w:pStyle w:val="p1"/>
              <w:rPr>
                <w:rFonts w:ascii="Calibri" w:hAnsi="Calibri" w:cs="Calibri"/>
              </w:rPr>
            </w:pPr>
            <w:r w:rsidRPr="00367080">
              <w:rPr>
                <w:rFonts w:ascii="Calibri" w:hAnsi="Calibri" w:cs="Calibri"/>
              </w:rPr>
              <w:t>1</w:t>
            </w:r>
          </w:p>
        </w:tc>
        <w:tc>
          <w:tcPr>
            <w:tcW w:w="0" w:type="auto"/>
            <w:hideMark/>
          </w:tcPr>
          <w:p w14:paraId="452DF346" w14:textId="77777777" w:rsidR="00590A31" w:rsidRPr="00367080" w:rsidRDefault="00590A31">
            <w:pPr>
              <w:pStyle w:val="p1"/>
              <w:rPr>
                <w:rFonts w:ascii="Calibri" w:hAnsi="Calibri" w:cs="Calibri"/>
              </w:rPr>
            </w:pPr>
            <w:r w:rsidRPr="00367080">
              <w:rPr>
                <w:rStyle w:val="s1"/>
                <w:rFonts w:ascii="Calibri" w:eastAsiaTheme="majorEastAsia" w:hAnsi="Calibri" w:cs="Calibri"/>
              </w:rPr>
              <w:t xml:space="preserve">User opens </w:t>
            </w:r>
            <w:r w:rsidRPr="00030F18">
              <w:rPr>
                <w:rFonts w:ascii="Calibri" w:hAnsi="Calibri" w:cs="Calibri"/>
              </w:rPr>
              <w:t>Security Policies</w:t>
            </w:r>
          </w:p>
        </w:tc>
        <w:tc>
          <w:tcPr>
            <w:tcW w:w="0" w:type="auto"/>
            <w:hideMark/>
          </w:tcPr>
          <w:p w14:paraId="0EDA9308" w14:textId="77777777" w:rsidR="00590A31" w:rsidRPr="00367080" w:rsidRDefault="00590A31">
            <w:pPr>
              <w:pStyle w:val="p1"/>
              <w:rPr>
                <w:rFonts w:ascii="Calibri" w:hAnsi="Calibri" w:cs="Calibri"/>
              </w:rPr>
            </w:pPr>
            <w:r w:rsidRPr="00367080">
              <w:rPr>
                <w:rFonts w:ascii="Calibri" w:hAnsi="Calibri" w:cs="Calibri"/>
              </w:rPr>
              <w:t>System loads: Password Rules, MFA, Timeout, Geo Restrictions</w:t>
            </w:r>
          </w:p>
        </w:tc>
      </w:tr>
      <w:tr w:rsidR="00590A31" w:rsidRPr="00C65D82" w14:paraId="443C5CCF" w14:textId="77777777" w:rsidTr="00030F18">
        <w:tc>
          <w:tcPr>
            <w:tcW w:w="0" w:type="auto"/>
            <w:hideMark/>
          </w:tcPr>
          <w:p w14:paraId="378CB673" w14:textId="77777777" w:rsidR="00590A31" w:rsidRPr="00367080" w:rsidRDefault="00590A31">
            <w:pPr>
              <w:pStyle w:val="p1"/>
              <w:rPr>
                <w:rFonts w:ascii="Calibri" w:hAnsi="Calibri" w:cs="Calibri"/>
              </w:rPr>
            </w:pPr>
            <w:r w:rsidRPr="00367080">
              <w:rPr>
                <w:rFonts w:ascii="Calibri" w:hAnsi="Calibri" w:cs="Calibri"/>
              </w:rPr>
              <w:t>2</w:t>
            </w:r>
          </w:p>
        </w:tc>
        <w:tc>
          <w:tcPr>
            <w:tcW w:w="0" w:type="auto"/>
            <w:hideMark/>
          </w:tcPr>
          <w:p w14:paraId="2C403C9C" w14:textId="77777777" w:rsidR="00590A31" w:rsidRPr="00367080" w:rsidRDefault="00590A31">
            <w:pPr>
              <w:pStyle w:val="p1"/>
              <w:rPr>
                <w:rFonts w:ascii="Calibri" w:hAnsi="Calibri" w:cs="Calibri"/>
              </w:rPr>
            </w:pPr>
            <w:r w:rsidRPr="00367080">
              <w:rPr>
                <w:rFonts w:ascii="Calibri" w:hAnsi="Calibri" w:cs="Calibri"/>
              </w:rPr>
              <w:t>User toggles a policy (e.g., “MFA Required”)</w:t>
            </w:r>
          </w:p>
        </w:tc>
        <w:tc>
          <w:tcPr>
            <w:tcW w:w="0" w:type="auto"/>
            <w:hideMark/>
          </w:tcPr>
          <w:p w14:paraId="3761F68D" w14:textId="77777777" w:rsidR="00590A31" w:rsidRPr="00367080" w:rsidRDefault="00590A31">
            <w:pPr>
              <w:pStyle w:val="p1"/>
              <w:rPr>
                <w:rFonts w:ascii="Calibri" w:hAnsi="Calibri" w:cs="Calibri"/>
              </w:rPr>
            </w:pPr>
            <w:r w:rsidRPr="00367080">
              <w:rPr>
                <w:rFonts w:ascii="Calibri" w:hAnsi="Calibri" w:cs="Calibri"/>
              </w:rPr>
              <w:t>UI updates, system validates</w:t>
            </w:r>
          </w:p>
        </w:tc>
      </w:tr>
      <w:tr w:rsidR="00590A31" w:rsidRPr="00C65D82" w14:paraId="12D88537" w14:textId="77777777" w:rsidTr="00030F18">
        <w:tc>
          <w:tcPr>
            <w:tcW w:w="0" w:type="auto"/>
            <w:hideMark/>
          </w:tcPr>
          <w:p w14:paraId="5AC14604" w14:textId="77777777" w:rsidR="00590A31" w:rsidRPr="00367080" w:rsidRDefault="00590A31">
            <w:pPr>
              <w:pStyle w:val="p1"/>
              <w:rPr>
                <w:rFonts w:ascii="Calibri" w:hAnsi="Calibri" w:cs="Calibri"/>
              </w:rPr>
            </w:pPr>
            <w:r w:rsidRPr="00367080">
              <w:rPr>
                <w:rFonts w:ascii="Calibri" w:hAnsi="Calibri" w:cs="Calibri"/>
              </w:rPr>
              <w:t>3</w:t>
            </w:r>
          </w:p>
        </w:tc>
        <w:tc>
          <w:tcPr>
            <w:tcW w:w="0" w:type="auto"/>
            <w:hideMark/>
          </w:tcPr>
          <w:p w14:paraId="43A7F8F8" w14:textId="77777777" w:rsidR="00590A31" w:rsidRPr="00367080" w:rsidRDefault="00590A31">
            <w:pPr>
              <w:pStyle w:val="p1"/>
              <w:rPr>
                <w:rFonts w:ascii="Calibri" w:hAnsi="Calibri" w:cs="Calibri"/>
              </w:rPr>
            </w:pPr>
            <w:r w:rsidRPr="00367080">
              <w:rPr>
                <w:rFonts w:ascii="Calibri" w:hAnsi="Calibri" w:cs="Calibri"/>
              </w:rPr>
              <w:t xml:space="preserve">User clicks </w:t>
            </w:r>
            <w:r w:rsidRPr="00030F18">
              <w:rPr>
                <w:rStyle w:val="s1"/>
                <w:rFonts w:ascii="Calibri" w:eastAsiaTheme="majorEastAsia" w:hAnsi="Calibri" w:cs="Calibri"/>
              </w:rPr>
              <w:t>Save Changes</w:t>
            </w:r>
          </w:p>
        </w:tc>
        <w:tc>
          <w:tcPr>
            <w:tcW w:w="0" w:type="auto"/>
            <w:hideMark/>
          </w:tcPr>
          <w:p w14:paraId="1E07230E" w14:textId="77777777" w:rsidR="00590A31" w:rsidRPr="00367080" w:rsidRDefault="00590A31">
            <w:pPr>
              <w:pStyle w:val="p1"/>
              <w:rPr>
                <w:rFonts w:ascii="Calibri" w:hAnsi="Calibri" w:cs="Calibri"/>
              </w:rPr>
            </w:pPr>
            <w:r w:rsidRPr="00367080">
              <w:rPr>
                <w:rFonts w:ascii="Calibri" w:hAnsi="Calibri" w:cs="Calibri"/>
              </w:rPr>
              <w:t>System updates configuration + logs event</w:t>
            </w:r>
          </w:p>
        </w:tc>
      </w:tr>
      <w:tr w:rsidR="00590A31" w:rsidRPr="00C65D82" w14:paraId="6BD92960" w14:textId="77777777" w:rsidTr="00030F18">
        <w:tc>
          <w:tcPr>
            <w:tcW w:w="0" w:type="auto"/>
            <w:hideMark/>
          </w:tcPr>
          <w:p w14:paraId="177B3A24" w14:textId="77777777" w:rsidR="00590A31" w:rsidRPr="00367080" w:rsidRDefault="00590A31">
            <w:pPr>
              <w:pStyle w:val="p1"/>
              <w:rPr>
                <w:rFonts w:ascii="Calibri" w:hAnsi="Calibri" w:cs="Calibri"/>
              </w:rPr>
            </w:pPr>
            <w:r w:rsidRPr="00367080">
              <w:rPr>
                <w:rFonts w:ascii="Calibri" w:hAnsi="Calibri" w:cs="Calibri"/>
              </w:rPr>
              <w:t>4</w:t>
            </w:r>
          </w:p>
        </w:tc>
        <w:tc>
          <w:tcPr>
            <w:tcW w:w="0" w:type="auto"/>
            <w:hideMark/>
          </w:tcPr>
          <w:p w14:paraId="6D724287" w14:textId="77777777" w:rsidR="00590A31" w:rsidRPr="00367080" w:rsidRDefault="00590A31">
            <w:pPr>
              <w:pStyle w:val="p1"/>
              <w:rPr>
                <w:rFonts w:ascii="Calibri" w:hAnsi="Calibri" w:cs="Calibri"/>
              </w:rPr>
            </w:pPr>
            <w:r w:rsidRPr="00367080">
              <w:rPr>
                <w:rFonts w:ascii="Calibri" w:hAnsi="Calibri" w:cs="Calibri"/>
              </w:rPr>
              <w:t>Settings applied immediately</w:t>
            </w:r>
          </w:p>
        </w:tc>
        <w:tc>
          <w:tcPr>
            <w:tcW w:w="0" w:type="auto"/>
            <w:hideMark/>
          </w:tcPr>
          <w:p w14:paraId="536F31DF" w14:textId="77777777" w:rsidR="00590A31" w:rsidRPr="00367080" w:rsidRDefault="00590A31">
            <w:pPr>
              <w:pStyle w:val="p1"/>
              <w:rPr>
                <w:rFonts w:ascii="Calibri" w:hAnsi="Calibri" w:cs="Calibri"/>
              </w:rPr>
            </w:pPr>
            <w:r w:rsidRPr="00367080">
              <w:rPr>
                <w:rFonts w:ascii="Calibri" w:hAnsi="Calibri" w:cs="Calibri"/>
              </w:rPr>
              <w:t>All future logins follow new rules</w:t>
            </w:r>
          </w:p>
        </w:tc>
      </w:tr>
    </w:tbl>
    <w:p w14:paraId="05154143" w14:textId="646F4F56" w:rsidR="00590A31" w:rsidRPr="00367080" w:rsidRDefault="00590A31" w:rsidP="00590A31">
      <w:pPr>
        <w:rPr>
          <w:rStyle w:val="s1"/>
          <w:rFonts w:ascii="Calibri" w:eastAsiaTheme="majorEastAsia" w:hAnsi="Calibri" w:cs="Calibri"/>
        </w:rPr>
      </w:pPr>
    </w:p>
    <w:p w14:paraId="1B7564B5" w14:textId="73CDB396" w:rsidR="00590A31" w:rsidRPr="00C65D82" w:rsidRDefault="00590A31" w:rsidP="00030F18">
      <w:pPr>
        <w:pStyle w:val="ListParagraph"/>
        <w:numPr>
          <w:ilvl w:val="0"/>
          <w:numId w:val="367"/>
        </w:numPr>
        <w:rPr>
          <w:rFonts w:ascii="Calibri" w:eastAsiaTheme="majorEastAsia" w:hAnsi="Calibri" w:cs="Calibri"/>
        </w:rPr>
      </w:pPr>
      <w:r w:rsidRPr="00C65D82">
        <w:rPr>
          <w:rFonts w:ascii="Calibri" w:hAnsi="Calibri" w:cs="Calibri"/>
        </w:rPr>
        <w:t>System State Management</w:t>
      </w:r>
    </w:p>
    <w:tbl>
      <w:tblPr>
        <w:tblStyle w:val="TableGrid"/>
        <w:tblW w:w="0" w:type="auto"/>
        <w:tblLook w:val="04A0" w:firstRow="1" w:lastRow="0" w:firstColumn="1" w:lastColumn="0" w:noHBand="0" w:noVBand="1"/>
      </w:tblPr>
      <w:tblGrid>
        <w:gridCol w:w="663"/>
        <w:gridCol w:w="3975"/>
        <w:gridCol w:w="4378"/>
      </w:tblGrid>
      <w:tr w:rsidR="00590A31" w:rsidRPr="00C65D82" w14:paraId="083CA280" w14:textId="77777777" w:rsidTr="00030F18">
        <w:tc>
          <w:tcPr>
            <w:tcW w:w="0" w:type="auto"/>
            <w:hideMark/>
          </w:tcPr>
          <w:p w14:paraId="01A54488" w14:textId="77777777" w:rsidR="00590A31" w:rsidRPr="00367080" w:rsidRDefault="00590A31">
            <w:pPr>
              <w:pStyle w:val="p1"/>
              <w:jc w:val="center"/>
              <w:rPr>
                <w:rFonts w:ascii="Calibri" w:hAnsi="Calibri" w:cs="Calibri"/>
                <w:b/>
              </w:rPr>
            </w:pPr>
            <w:r w:rsidRPr="00367080">
              <w:rPr>
                <w:rFonts w:ascii="Calibri" w:hAnsi="Calibri" w:cs="Calibri"/>
                <w:b/>
              </w:rPr>
              <w:t>Step</w:t>
            </w:r>
          </w:p>
        </w:tc>
        <w:tc>
          <w:tcPr>
            <w:tcW w:w="0" w:type="auto"/>
            <w:hideMark/>
          </w:tcPr>
          <w:p w14:paraId="3C42C18A" w14:textId="77777777" w:rsidR="00590A31" w:rsidRPr="00367080" w:rsidRDefault="00590A31">
            <w:pPr>
              <w:pStyle w:val="p1"/>
              <w:jc w:val="center"/>
              <w:rPr>
                <w:rFonts w:ascii="Calibri" w:hAnsi="Calibri" w:cs="Calibri"/>
                <w:b/>
              </w:rPr>
            </w:pPr>
            <w:r w:rsidRPr="00367080">
              <w:rPr>
                <w:rFonts w:ascii="Calibri" w:hAnsi="Calibri" w:cs="Calibri"/>
                <w:b/>
              </w:rPr>
              <w:t>User Action</w:t>
            </w:r>
          </w:p>
        </w:tc>
        <w:tc>
          <w:tcPr>
            <w:tcW w:w="0" w:type="auto"/>
            <w:hideMark/>
          </w:tcPr>
          <w:p w14:paraId="6807A472" w14:textId="77777777" w:rsidR="00590A31" w:rsidRPr="00367080" w:rsidRDefault="00590A31">
            <w:pPr>
              <w:pStyle w:val="p1"/>
              <w:jc w:val="center"/>
              <w:rPr>
                <w:rFonts w:ascii="Calibri" w:hAnsi="Calibri" w:cs="Calibri"/>
                <w:b/>
              </w:rPr>
            </w:pPr>
            <w:r w:rsidRPr="00367080">
              <w:rPr>
                <w:rFonts w:ascii="Calibri" w:hAnsi="Calibri" w:cs="Calibri"/>
                <w:b/>
              </w:rPr>
              <w:t>System Response</w:t>
            </w:r>
          </w:p>
        </w:tc>
      </w:tr>
      <w:tr w:rsidR="00590A31" w:rsidRPr="00C65D82" w14:paraId="1F296EA3" w14:textId="77777777" w:rsidTr="00030F18">
        <w:tc>
          <w:tcPr>
            <w:tcW w:w="0" w:type="auto"/>
            <w:hideMark/>
          </w:tcPr>
          <w:p w14:paraId="1932D05C" w14:textId="77777777" w:rsidR="00590A31" w:rsidRPr="00367080" w:rsidRDefault="00590A31">
            <w:pPr>
              <w:pStyle w:val="p1"/>
              <w:rPr>
                <w:rFonts w:ascii="Calibri" w:hAnsi="Calibri" w:cs="Calibri"/>
              </w:rPr>
            </w:pPr>
            <w:r w:rsidRPr="00367080">
              <w:rPr>
                <w:rFonts w:ascii="Calibri" w:hAnsi="Calibri" w:cs="Calibri"/>
              </w:rPr>
              <w:t>1</w:t>
            </w:r>
          </w:p>
        </w:tc>
        <w:tc>
          <w:tcPr>
            <w:tcW w:w="0" w:type="auto"/>
            <w:hideMark/>
          </w:tcPr>
          <w:p w14:paraId="4D701451" w14:textId="77777777" w:rsidR="00590A31" w:rsidRPr="00367080" w:rsidRDefault="00590A31">
            <w:pPr>
              <w:pStyle w:val="p1"/>
              <w:rPr>
                <w:rFonts w:ascii="Calibri" w:hAnsi="Calibri" w:cs="Calibri"/>
              </w:rPr>
            </w:pPr>
            <w:r w:rsidRPr="00367080">
              <w:rPr>
                <w:rStyle w:val="s1"/>
                <w:rFonts w:ascii="Calibri" w:eastAsiaTheme="majorEastAsia" w:hAnsi="Calibri" w:cs="Calibri"/>
              </w:rPr>
              <w:t xml:space="preserve">User opens </w:t>
            </w:r>
            <w:r w:rsidRPr="00030F18">
              <w:rPr>
                <w:rFonts w:ascii="Calibri" w:hAnsi="Calibri" w:cs="Calibri"/>
              </w:rPr>
              <w:t>System State Management</w:t>
            </w:r>
          </w:p>
        </w:tc>
        <w:tc>
          <w:tcPr>
            <w:tcW w:w="0" w:type="auto"/>
            <w:hideMark/>
          </w:tcPr>
          <w:p w14:paraId="5FC8386C" w14:textId="77777777" w:rsidR="00590A31" w:rsidRPr="00367080" w:rsidRDefault="00590A31">
            <w:pPr>
              <w:pStyle w:val="p1"/>
              <w:rPr>
                <w:rFonts w:ascii="Calibri" w:hAnsi="Calibri" w:cs="Calibri"/>
              </w:rPr>
            </w:pPr>
            <w:r w:rsidRPr="00367080">
              <w:rPr>
                <w:rFonts w:ascii="Calibri" w:hAnsi="Calibri" w:cs="Calibri"/>
              </w:rPr>
              <w:t>Shows current status (Active / Paused)</w:t>
            </w:r>
          </w:p>
        </w:tc>
      </w:tr>
      <w:tr w:rsidR="00590A31" w:rsidRPr="00C65D82" w14:paraId="5AC379FF" w14:textId="77777777" w:rsidTr="00030F18">
        <w:tc>
          <w:tcPr>
            <w:tcW w:w="0" w:type="auto"/>
            <w:hideMark/>
          </w:tcPr>
          <w:p w14:paraId="1386302B" w14:textId="77777777" w:rsidR="00590A31" w:rsidRPr="00367080" w:rsidRDefault="00590A31">
            <w:pPr>
              <w:pStyle w:val="p1"/>
              <w:rPr>
                <w:rFonts w:ascii="Calibri" w:hAnsi="Calibri" w:cs="Calibri"/>
              </w:rPr>
            </w:pPr>
            <w:r w:rsidRPr="00367080">
              <w:rPr>
                <w:rFonts w:ascii="Calibri" w:hAnsi="Calibri" w:cs="Calibri"/>
              </w:rPr>
              <w:t>2</w:t>
            </w:r>
          </w:p>
        </w:tc>
        <w:tc>
          <w:tcPr>
            <w:tcW w:w="0" w:type="auto"/>
            <w:hideMark/>
          </w:tcPr>
          <w:p w14:paraId="1DF2AA01" w14:textId="77777777" w:rsidR="00590A31" w:rsidRPr="00367080" w:rsidRDefault="00590A31">
            <w:pPr>
              <w:pStyle w:val="p1"/>
              <w:rPr>
                <w:rFonts w:ascii="Calibri" w:hAnsi="Calibri" w:cs="Calibri"/>
              </w:rPr>
            </w:pPr>
            <w:r w:rsidRPr="00367080">
              <w:rPr>
                <w:rFonts w:ascii="Calibri" w:hAnsi="Calibri" w:cs="Calibri"/>
              </w:rPr>
              <w:t xml:space="preserve">User clicks </w:t>
            </w:r>
            <w:r w:rsidRPr="00030F18">
              <w:rPr>
                <w:rStyle w:val="s1"/>
                <w:rFonts w:ascii="Calibri" w:eastAsiaTheme="majorEastAsia" w:hAnsi="Calibri" w:cs="Calibri"/>
              </w:rPr>
              <w:t>Pause System</w:t>
            </w:r>
          </w:p>
        </w:tc>
        <w:tc>
          <w:tcPr>
            <w:tcW w:w="0" w:type="auto"/>
            <w:hideMark/>
          </w:tcPr>
          <w:p w14:paraId="0170ADAD" w14:textId="77777777" w:rsidR="00590A31" w:rsidRPr="00367080" w:rsidRDefault="00590A31">
            <w:pPr>
              <w:pStyle w:val="p1"/>
              <w:rPr>
                <w:rFonts w:ascii="Calibri" w:hAnsi="Calibri" w:cs="Calibri"/>
              </w:rPr>
            </w:pPr>
            <w:r w:rsidRPr="00367080">
              <w:rPr>
                <w:rFonts w:ascii="Calibri" w:hAnsi="Calibri" w:cs="Calibri"/>
              </w:rPr>
              <w:t>Modal asks for maintenance message</w:t>
            </w:r>
          </w:p>
        </w:tc>
      </w:tr>
      <w:tr w:rsidR="00590A31" w:rsidRPr="00C65D82" w14:paraId="1F579C0E" w14:textId="77777777" w:rsidTr="00030F18">
        <w:tc>
          <w:tcPr>
            <w:tcW w:w="0" w:type="auto"/>
            <w:hideMark/>
          </w:tcPr>
          <w:p w14:paraId="182C15AA" w14:textId="77777777" w:rsidR="00590A31" w:rsidRPr="00367080" w:rsidRDefault="00590A31">
            <w:pPr>
              <w:pStyle w:val="p1"/>
              <w:rPr>
                <w:rFonts w:ascii="Calibri" w:hAnsi="Calibri" w:cs="Calibri"/>
              </w:rPr>
            </w:pPr>
            <w:r w:rsidRPr="00367080">
              <w:rPr>
                <w:rFonts w:ascii="Calibri" w:hAnsi="Calibri" w:cs="Calibri"/>
              </w:rPr>
              <w:t>3</w:t>
            </w:r>
          </w:p>
        </w:tc>
        <w:tc>
          <w:tcPr>
            <w:tcW w:w="0" w:type="auto"/>
            <w:hideMark/>
          </w:tcPr>
          <w:p w14:paraId="6E47DA85" w14:textId="77777777" w:rsidR="00590A31" w:rsidRPr="00367080" w:rsidRDefault="00590A31">
            <w:pPr>
              <w:pStyle w:val="p1"/>
              <w:rPr>
                <w:rFonts w:ascii="Calibri" w:hAnsi="Calibri" w:cs="Calibri"/>
              </w:rPr>
            </w:pPr>
            <w:r w:rsidRPr="00367080">
              <w:rPr>
                <w:rFonts w:ascii="Calibri" w:hAnsi="Calibri" w:cs="Calibri"/>
              </w:rPr>
              <w:t>User confirms</w:t>
            </w:r>
          </w:p>
        </w:tc>
        <w:tc>
          <w:tcPr>
            <w:tcW w:w="0" w:type="auto"/>
            <w:hideMark/>
          </w:tcPr>
          <w:p w14:paraId="55971042" w14:textId="77777777" w:rsidR="00590A31" w:rsidRPr="00367080" w:rsidRDefault="00590A31">
            <w:pPr>
              <w:pStyle w:val="p1"/>
              <w:rPr>
                <w:rFonts w:ascii="Calibri" w:hAnsi="Calibri" w:cs="Calibri"/>
              </w:rPr>
            </w:pPr>
            <w:r w:rsidRPr="00367080">
              <w:rPr>
                <w:rFonts w:ascii="Calibri" w:hAnsi="Calibri" w:cs="Calibri"/>
              </w:rPr>
              <w:t>New logins blocked; active sessions remain</w:t>
            </w:r>
          </w:p>
        </w:tc>
      </w:tr>
      <w:tr w:rsidR="00590A31" w:rsidRPr="00C65D82" w14:paraId="16E0E54F" w14:textId="77777777" w:rsidTr="00030F18">
        <w:tc>
          <w:tcPr>
            <w:tcW w:w="0" w:type="auto"/>
            <w:hideMark/>
          </w:tcPr>
          <w:p w14:paraId="7F0A8406" w14:textId="77777777" w:rsidR="00590A31" w:rsidRPr="00367080" w:rsidRDefault="00590A31">
            <w:pPr>
              <w:pStyle w:val="p1"/>
              <w:rPr>
                <w:rFonts w:ascii="Calibri" w:hAnsi="Calibri" w:cs="Calibri"/>
              </w:rPr>
            </w:pPr>
            <w:r w:rsidRPr="00367080">
              <w:rPr>
                <w:rFonts w:ascii="Calibri" w:hAnsi="Calibri" w:cs="Calibri"/>
              </w:rPr>
              <w:t>4</w:t>
            </w:r>
          </w:p>
        </w:tc>
        <w:tc>
          <w:tcPr>
            <w:tcW w:w="0" w:type="auto"/>
            <w:hideMark/>
          </w:tcPr>
          <w:p w14:paraId="5177CA32" w14:textId="77777777" w:rsidR="00590A31" w:rsidRPr="00367080" w:rsidRDefault="00590A31">
            <w:pPr>
              <w:pStyle w:val="p1"/>
              <w:rPr>
                <w:rFonts w:ascii="Calibri" w:hAnsi="Calibri" w:cs="Calibri"/>
              </w:rPr>
            </w:pPr>
            <w:r w:rsidRPr="00367080">
              <w:rPr>
                <w:rFonts w:ascii="Calibri" w:hAnsi="Calibri" w:cs="Calibri"/>
              </w:rPr>
              <w:t>User resumes system later</w:t>
            </w:r>
          </w:p>
        </w:tc>
        <w:tc>
          <w:tcPr>
            <w:tcW w:w="0" w:type="auto"/>
            <w:hideMark/>
          </w:tcPr>
          <w:p w14:paraId="7B94CF48" w14:textId="77777777" w:rsidR="00590A31" w:rsidRPr="00367080" w:rsidRDefault="00590A31">
            <w:pPr>
              <w:pStyle w:val="p1"/>
              <w:rPr>
                <w:rFonts w:ascii="Calibri" w:hAnsi="Calibri" w:cs="Calibri"/>
              </w:rPr>
            </w:pPr>
            <w:r w:rsidRPr="00367080">
              <w:rPr>
                <w:rFonts w:ascii="Calibri" w:hAnsi="Calibri" w:cs="Calibri"/>
              </w:rPr>
              <w:t>Normal activity restored</w:t>
            </w:r>
          </w:p>
        </w:tc>
      </w:tr>
    </w:tbl>
    <w:p w14:paraId="4CC9CD9B" w14:textId="6B60321C" w:rsidR="00590A31" w:rsidRPr="00367080" w:rsidRDefault="00590A31" w:rsidP="00590A31">
      <w:pPr>
        <w:rPr>
          <w:rStyle w:val="s1"/>
          <w:rFonts w:ascii="Calibri" w:eastAsiaTheme="majorEastAsia" w:hAnsi="Calibri" w:cs="Calibri"/>
        </w:rPr>
      </w:pPr>
    </w:p>
    <w:p w14:paraId="74E19F34" w14:textId="7644729B" w:rsidR="00590A31" w:rsidRPr="00C65D82" w:rsidRDefault="00590A31" w:rsidP="00030F18">
      <w:pPr>
        <w:pStyle w:val="ListParagraph"/>
        <w:numPr>
          <w:ilvl w:val="0"/>
          <w:numId w:val="367"/>
        </w:numPr>
        <w:rPr>
          <w:rFonts w:ascii="Calibri" w:eastAsiaTheme="majorEastAsia" w:hAnsi="Calibri" w:cs="Calibri"/>
        </w:rPr>
      </w:pPr>
      <w:r w:rsidRPr="00C65D82">
        <w:rPr>
          <w:rFonts w:ascii="Calibri" w:hAnsi="Calibri" w:cs="Calibri"/>
        </w:rPr>
        <w:t>Data Retention Preferences</w:t>
      </w:r>
    </w:p>
    <w:tbl>
      <w:tblPr>
        <w:tblStyle w:val="TableGrid"/>
        <w:tblW w:w="0" w:type="auto"/>
        <w:tblLook w:val="04A0" w:firstRow="1" w:lastRow="0" w:firstColumn="1" w:lastColumn="0" w:noHBand="0" w:noVBand="1"/>
      </w:tblPr>
      <w:tblGrid>
        <w:gridCol w:w="663"/>
        <w:gridCol w:w="4966"/>
        <w:gridCol w:w="3387"/>
      </w:tblGrid>
      <w:tr w:rsidR="00590A31" w:rsidRPr="00C65D82" w14:paraId="3FB3FE8A" w14:textId="77777777" w:rsidTr="00030F18">
        <w:tc>
          <w:tcPr>
            <w:tcW w:w="0" w:type="auto"/>
            <w:hideMark/>
          </w:tcPr>
          <w:p w14:paraId="0EA57D50" w14:textId="77777777" w:rsidR="00590A31" w:rsidRPr="00367080" w:rsidRDefault="00590A31">
            <w:pPr>
              <w:pStyle w:val="p1"/>
              <w:jc w:val="center"/>
              <w:rPr>
                <w:rFonts w:ascii="Calibri" w:hAnsi="Calibri" w:cs="Calibri"/>
                <w:b/>
              </w:rPr>
            </w:pPr>
            <w:r w:rsidRPr="00367080">
              <w:rPr>
                <w:rFonts w:ascii="Calibri" w:hAnsi="Calibri" w:cs="Calibri"/>
                <w:b/>
              </w:rPr>
              <w:t>Step</w:t>
            </w:r>
          </w:p>
        </w:tc>
        <w:tc>
          <w:tcPr>
            <w:tcW w:w="0" w:type="auto"/>
            <w:hideMark/>
          </w:tcPr>
          <w:p w14:paraId="7DC51D6E" w14:textId="77777777" w:rsidR="00590A31" w:rsidRPr="00367080" w:rsidRDefault="00590A31">
            <w:pPr>
              <w:pStyle w:val="p1"/>
              <w:jc w:val="center"/>
              <w:rPr>
                <w:rFonts w:ascii="Calibri" w:hAnsi="Calibri" w:cs="Calibri"/>
                <w:b/>
              </w:rPr>
            </w:pPr>
            <w:r w:rsidRPr="00367080">
              <w:rPr>
                <w:rFonts w:ascii="Calibri" w:hAnsi="Calibri" w:cs="Calibri"/>
                <w:b/>
              </w:rPr>
              <w:t>User Action</w:t>
            </w:r>
          </w:p>
        </w:tc>
        <w:tc>
          <w:tcPr>
            <w:tcW w:w="0" w:type="auto"/>
            <w:hideMark/>
          </w:tcPr>
          <w:p w14:paraId="0E070E15" w14:textId="77777777" w:rsidR="00590A31" w:rsidRPr="00367080" w:rsidRDefault="00590A31">
            <w:pPr>
              <w:pStyle w:val="p1"/>
              <w:jc w:val="center"/>
              <w:rPr>
                <w:rFonts w:ascii="Calibri" w:hAnsi="Calibri" w:cs="Calibri"/>
                <w:b/>
              </w:rPr>
            </w:pPr>
            <w:r w:rsidRPr="00367080">
              <w:rPr>
                <w:rFonts w:ascii="Calibri" w:hAnsi="Calibri" w:cs="Calibri"/>
                <w:b/>
              </w:rPr>
              <w:t>System Behavior</w:t>
            </w:r>
          </w:p>
        </w:tc>
      </w:tr>
      <w:tr w:rsidR="00590A31" w:rsidRPr="00C65D82" w14:paraId="55BE8EA0" w14:textId="77777777" w:rsidTr="00030F18">
        <w:tc>
          <w:tcPr>
            <w:tcW w:w="0" w:type="auto"/>
            <w:hideMark/>
          </w:tcPr>
          <w:p w14:paraId="7738D5D6" w14:textId="77777777" w:rsidR="00590A31" w:rsidRPr="00367080" w:rsidRDefault="00590A31">
            <w:pPr>
              <w:pStyle w:val="p1"/>
              <w:rPr>
                <w:rFonts w:ascii="Calibri" w:hAnsi="Calibri" w:cs="Calibri"/>
              </w:rPr>
            </w:pPr>
            <w:r w:rsidRPr="00367080">
              <w:rPr>
                <w:rFonts w:ascii="Calibri" w:hAnsi="Calibri" w:cs="Calibri"/>
              </w:rPr>
              <w:t>1</w:t>
            </w:r>
          </w:p>
        </w:tc>
        <w:tc>
          <w:tcPr>
            <w:tcW w:w="0" w:type="auto"/>
            <w:hideMark/>
          </w:tcPr>
          <w:p w14:paraId="5A706D8C" w14:textId="77777777" w:rsidR="00590A31" w:rsidRPr="00367080" w:rsidRDefault="00590A31">
            <w:pPr>
              <w:pStyle w:val="p1"/>
              <w:rPr>
                <w:rFonts w:ascii="Calibri" w:hAnsi="Calibri" w:cs="Calibri"/>
              </w:rPr>
            </w:pPr>
            <w:r w:rsidRPr="00367080">
              <w:rPr>
                <w:rFonts w:ascii="Calibri" w:hAnsi="Calibri" w:cs="Calibri"/>
              </w:rPr>
              <w:t>User selects “Retention Period” (1–7 years)</w:t>
            </w:r>
          </w:p>
        </w:tc>
        <w:tc>
          <w:tcPr>
            <w:tcW w:w="0" w:type="auto"/>
            <w:hideMark/>
          </w:tcPr>
          <w:p w14:paraId="262788F9" w14:textId="77777777" w:rsidR="00590A31" w:rsidRPr="00367080" w:rsidRDefault="00590A31">
            <w:pPr>
              <w:pStyle w:val="p1"/>
              <w:rPr>
                <w:rFonts w:ascii="Calibri" w:hAnsi="Calibri" w:cs="Calibri"/>
              </w:rPr>
            </w:pPr>
            <w:r w:rsidRPr="00367080">
              <w:rPr>
                <w:rFonts w:ascii="Calibri" w:hAnsi="Calibri" w:cs="Calibri"/>
              </w:rPr>
              <w:t>System displays confirmation</w:t>
            </w:r>
          </w:p>
        </w:tc>
      </w:tr>
      <w:tr w:rsidR="00590A31" w:rsidRPr="00C65D82" w14:paraId="187D19AB" w14:textId="77777777" w:rsidTr="00030F18">
        <w:tc>
          <w:tcPr>
            <w:tcW w:w="0" w:type="auto"/>
            <w:hideMark/>
          </w:tcPr>
          <w:p w14:paraId="0A72659F" w14:textId="77777777" w:rsidR="00590A31" w:rsidRPr="00367080" w:rsidRDefault="00590A31">
            <w:pPr>
              <w:pStyle w:val="p1"/>
              <w:rPr>
                <w:rFonts w:ascii="Calibri" w:hAnsi="Calibri" w:cs="Calibri"/>
              </w:rPr>
            </w:pPr>
            <w:r w:rsidRPr="00367080">
              <w:rPr>
                <w:rFonts w:ascii="Calibri" w:hAnsi="Calibri" w:cs="Calibri"/>
              </w:rPr>
              <w:t>2</w:t>
            </w:r>
          </w:p>
        </w:tc>
        <w:tc>
          <w:tcPr>
            <w:tcW w:w="0" w:type="auto"/>
            <w:hideMark/>
          </w:tcPr>
          <w:p w14:paraId="61B141E7" w14:textId="77777777" w:rsidR="00590A31" w:rsidRPr="00367080" w:rsidRDefault="00590A31">
            <w:pPr>
              <w:pStyle w:val="p1"/>
              <w:rPr>
                <w:rFonts w:ascii="Calibri" w:hAnsi="Calibri" w:cs="Calibri"/>
              </w:rPr>
            </w:pPr>
            <w:r w:rsidRPr="00367080">
              <w:rPr>
                <w:rFonts w:ascii="Calibri" w:hAnsi="Calibri" w:cs="Calibri"/>
              </w:rPr>
              <w:t>User saves</w:t>
            </w:r>
          </w:p>
        </w:tc>
        <w:tc>
          <w:tcPr>
            <w:tcW w:w="0" w:type="auto"/>
            <w:hideMark/>
          </w:tcPr>
          <w:p w14:paraId="683A1D26" w14:textId="77777777" w:rsidR="00590A31" w:rsidRPr="00367080" w:rsidRDefault="00590A31">
            <w:pPr>
              <w:pStyle w:val="p1"/>
              <w:rPr>
                <w:rFonts w:ascii="Calibri" w:hAnsi="Calibri" w:cs="Calibri"/>
              </w:rPr>
            </w:pPr>
            <w:r w:rsidRPr="00367080">
              <w:rPr>
                <w:rFonts w:ascii="Calibri" w:hAnsi="Calibri" w:cs="Calibri"/>
              </w:rPr>
              <w:t>System updates retention policy</w:t>
            </w:r>
          </w:p>
        </w:tc>
      </w:tr>
      <w:tr w:rsidR="00590A31" w:rsidRPr="00C65D82" w14:paraId="0CF8EA22" w14:textId="77777777" w:rsidTr="00030F18">
        <w:tc>
          <w:tcPr>
            <w:tcW w:w="0" w:type="auto"/>
            <w:hideMark/>
          </w:tcPr>
          <w:p w14:paraId="124E66F4" w14:textId="77777777" w:rsidR="00590A31" w:rsidRPr="00367080" w:rsidRDefault="00590A31">
            <w:pPr>
              <w:pStyle w:val="p1"/>
              <w:rPr>
                <w:rFonts w:ascii="Calibri" w:hAnsi="Calibri" w:cs="Calibri"/>
              </w:rPr>
            </w:pPr>
            <w:r w:rsidRPr="00367080">
              <w:rPr>
                <w:rFonts w:ascii="Calibri" w:hAnsi="Calibri" w:cs="Calibri"/>
              </w:rPr>
              <w:t>3</w:t>
            </w:r>
          </w:p>
        </w:tc>
        <w:tc>
          <w:tcPr>
            <w:tcW w:w="0" w:type="auto"/>
            <w:hideMark/>
          </w:tcPr>
          <w:p w14:paraId="64D04A19" w14:textId="77777777" w:rsidR="00590A31" w:rsidRPr="00367080" w:rsidRDefault="00590A31">
            <w:pPr>
              <w:pStyle w:val="p1"/>
              <w:rPr>
                <w:rFonts w:ascii="Calibri" w:hAnsi="Calibri" w:cs="Calibri"/>
              </w:rPr>
            </w:pPr>
            <w:r w:rsidRPr="00367080">
              <w:rPr>
                <w:rFonts w:ascii="Calibri" w:hAnsi="Calibri" w:cs="Calibri"/>
              </w:rPr>
              <w:t>System enforces deletion or archival automatically</w:t>
            </w:r>
          </w:p>
        </w:tc>
        <w:tc>
          <w:tcPr>
            <w:tcW w:w="0" w:type="auto"/>
            <w:hideMark/>
          </w:tcPr>
          <w:p w14:paraId="25B78869" w14:textId="0E9FB6F5" w:rsidR="00590A31" w:rsidRPr="00367080" w:rsidRDefault="00590A31">
            <w:pPr>
              <w:pStyle w:val="p1"/>
              <w:rPr>
                <w:rFonts w:ascii="Calibri" w:hAnsi="Calibri" w:cs="Calibri"/>
              </w:rPr>
            </w:pPr>
            <w:r w:rsidRPr="00367080">
              <w:rPr>
                <w:rFonts w:ascii="Calibri" w:hAnsi="Calibri" w:cs="Calibri"/>
              </w:rPr>
              <w:t xml:space="preserve">Based on </w:t>
            </w:r>
            <w:r w:rsidR="00497A98">
              <w:rPr>
                <w:rFonts w:ascii="Calibri" w:hAnsi="Calibri" w:cs="Calibri"/>
              </w:rPr>
              <w:t xml:space="preserve">the </w:t>
            </w:r>
            <w:r w:rsidRPr="00367080">
              <w:rPr>
                <w:rFonts w:ascii="Calibri" w:hAnsi="Calibri" w:cs="Calibri"/>
              </w:rPr>
              <w:t>Auto-Archive toggle</w:t>
            </w:r>
          </w:p>
        </w:tc>
      </w:tr>
    </w:tbl>
    <w:p w14:paraId="443AC07D" w14:textId="1D437720" w:rsidR="00590A31" w:rsidRPr="00367080" w:rsidRDefault="00590A31" w:rsidP="00590A31">
      <w:pPr>
        <w:rPr>
          <w:rStyle w:val="s1"/>
          <w:rFonts w:ascii="Calibri" w:eastAsiaTheme="majorEastAsia" w:hAnsi="Calibri" w:cs="Calibri"/>
        </w:rPr>
      </w:pPr>
    </w:p>
    <w:p w14:paraId="5A2C0BCA" w14:textId="3E5576C4" w:rsidR="00590A31" w:rsidRPr="00C65D82" w:rsidRDefault="00590A31" w:rsidP="00030F18">
      <w:pPr>
        <w:pStyle w:val="ListParagraph"/>
        <w:numPr>
          <w:ilvl w:val="0"/>
          <w:numId w:val="367"/>
        </w:numPr>
        <w:rPr>
          <w:rFonts w:ascii="Calibri" w:hAnsi="Calibri" w:cs="Calibri"/>
        </w:rPr>
      </w:pPr>
      <w:r w:rsidRPr="00C65D82">
        <w:rPr>
          <w:rFonts w:ascii="Calibri" w:hAnsi="Calibri" w:cs="Calibri"/>
        </w:rPr>
        <w:t>Automation Settings</w:t>
      </w:r>
    </w:p>
    <w:p w14:paraId="66CD1CA5" w14:textId="77777777" w:rsidR="00590A31" w:rsidRPr="00367080" w:rsidRDefault="00590A31" w:rsidP="00590A31">
      <w:pPr>
        <w:pStyle w:val="p3"/>
        <w:rPr>
          <w:rFonts w:ascii="Calibri" w:hAnsi="Calibri" w:cs="Calibri"/>
        </w:rPr>
      </w:pPr>
      <w:r w:rsidRPr="00367080">
        <w:rPr>
          <w:rFonts w:ascii="Calibri" w:hAnsi="Calibri" w:cs="Calibri"/>
        </w:rPr>
        <w:t>Includes:</w:t>
      </w:r>
    </w:p>
    <w:p w14:paraId="65D0E518" w14:textId="77777777" w:rsidR="00590A31" w:rsidRPr="00367080" w:rsidRDefault="00590A31" w:rsidP="00590A31">
      <w:pPr>
        <w:pStyle w:val="p1"/>
        <w:numPr>
          <w:ilvl w:val="0"/>
          <w:numId w:val="360"/>
        </w:numPr>
        <w:rPr>
          <w:rFonts w:ascii="Calibri" w:hAnsi="Calibri" w:cs="Calibri"/>
        </w:rPr>
      </w:pPr>
      <w:r w:rsidRPr="00030F18">
        <w:rPr>
          <w:rFonts w:ascii="Calibri" w:hAnsi="Calibri" w:cs="Calibri"/>
        </w:rPr>
        <w:t>Daily Sync Summary Email</w:t>
      </w:r>
    </w:p>
    <w:p w14:paraId="19F1ACED" w14:textId="77777777" w:rsidR="00590A31" w:rsidRPr="00367080" w:rsidRDefault="00590A31" w:rsidP="00590A31">
      <w:pPr>
        <w:pStyle w:val="p1"/>
        <w:numPr>
          <w:ilvl w:val="0"/>
          <w:numId w:val="360"/>
        </w:numPr>
        <w:rPr>
          <w:rFonts w:ascii="Calibri" w:hAnsi="Calibri" w:cs="Calibri"/>
        </w:rPr>
      </w:pPr>
      <w:r w:rsidRPr="00030F18">
        <w:rPr>
          <w:rFonts w:ascii="Calibri" w:hAnsi="Calibri" w:cs="Calibri"/>
        </w:rPr>
        <w:t>Auto-Export Weekly Audit Logs</w:t>
      </w:r>
    </w:p>
    <w:p w14:paraId="6783C674" w14:textId="77777777" w:rsidR="00590A31" w:rsidRPr="00367080" w:rsidRDefault="00590A31" w:rsidP="00590A31">
      <w:pPr>
        <w:pStyle w:val="p1"/>
        <w:numPr>
          <w:ilvl w:val="0"/>
          <w:numId w:val="360"/>
        </w:numPr>
        <w:rPr>
          <w:rFonts w:ascii="Calibri" w:hAnsi="Calibri" w:cs="Calibri"/>
        </w:rPr>
      </w:pPr>
      <w:r w:rsidRPr="00030F18">
        <w:rPr>
          <w:rFonts w:ascii="Calibri" w:hAnsi="Calibri" w:cs="Calibri"/>
        </w:rPr>
        <w:t>FTP Health Monitoring</w:t>
      </w:r>
    </w:p>
    <w:tbl>
      <w:tblPr>
        <w:tblStyle w:val="TableGrid"/>
        <w:tblW w:w="0" w:type="auto"/>
        <w:tblLook w:val="04A0" w:firstRow="1" w:lastRow="0" w:firstColumn="1" w:lastColumn="0" w:noHBand="0" w:noVBand="1"/>
      </w:tblPr>
      <w:tblGrid>
        <w:gridCol w:w="663"/>
        <w:gridCol w:w="3687"/>
        <w:gridCol w:w="3596"/>
      </w:tblGrid>
      <w:tr w:rsidR="00590A31" w:rsidRPr="00C65D82" w14:paraId="2A4E0FB3" w14:textId="77777777" w:rsidTr="00030F18">
        <w:tc>
          <w:tcPr>
            <w:tcW w:w="0" w:type="auto"/>
            <w:hideMark/>
          </w:tcPr>
          <w:p w14:paraId="45613F7C" w14:textId="77777777" w:rsidR="00590A31" w:rsidRPr="00367080" w:rsidRDefault="00590A31">
            <w:pPr>
              <w:pStyle w:val="p1"/>
              <w:jc w:val="center"/>
              <w:rPr>
                <w:rFonts w:ascii="Calibri" w:hAnsi="Calibri" w:cs="Calibri"/>
                <w:b/>
              </w:rPr>
            </w:pPr>
            <w:r w:rsidRPr="00367080">
              <w:rPr>
                <w:rFonts w:ascii="Calibri" w:hAnsi="Calibri" w:cs="Calibri"/>
                <w:b/>
              </w:rPr>
              <w:t>Step</w:t>
            </w:r>
          </w:p>
        </w:tc>
        <w:tc>
          <w:tcPr>
            <w:tcW w:w="0" w:type="auto"/>
            <w:hideMark/>
          </w:tcPr>
          <w:p w14:paraId="3ECD4EBD" w14:textId="77777777" w:rsidR="00590A31" w:rsidRPr="00367080" w:rsidRDefault="00590A31">
            <w:pPr>
              <w:pStyle w:val="p1"/>
              <w:jc w:val="center"/>
              <w:rPr>
                <w:rFonts w:ascii="Calibri" w:hAnsi="Calibri" w:cs="Calibri"/>
                <w:b/>
              </w:rPr>
            </w:pPr>
            <w:r w:rsidRPr="00367080">
              <w:rPr>
                <w:rFonts w:ascii="Calibri" w:hAnsi="Calibri" w:cs="Calibri"/>
                <w:b/>
              </w:rPr>
              <w:t>User Action</w:t>
            </w:r>
          </w:p>
        </w:tc>
        <w:tc>
          <w:tcPr>
            <w:tcW w:w="0" w:type="auto"/>
            <w:hideMark/>
          </w:tcPr>
          <w:p w14:paraId="65528891" w14:textId="77777777" w:rsidR="00590A31" w:rsidRPr="00367080" w:rsidRDefault="00590A31">
            <w:pPr>
              <w:pStyle w:val="p1"/>
              <w:jc w:val="center"/>
              <w:rPr>
                <w:rFonts w:ascii="Calibri" w:hAnsi="Calibri" w:cs="Calibri"/>
                <w:b/>
              </w:rPr>
            </w:pPr>
            <w:r w:rsidRPr="00367080">
              <w:rPr>
                <w:rFonts w:ascii="Calibri" w:hAnsi="Calibri" w:cs="Calibri"/>
                <w:b/>
              </w:rPr>
              <w:t>System Response</w:t>
            </w:r>
          </w:p>
        </w:tc>
      </w:tr>
      <w:tr w:rsidR="00590A31" w:rsidRPr="00C65D82" w14:paraId="5DEFF0ED" w14:textId="77777777" w:rsidTr="00030F18">
        <w:tc>
          <w:tcPr>
            <w:tcW w:w="0" w:type="auto"/>
            <w:hideMark/>
          </w:tcPr>
          <w:p w14:paraId="0FBD0485" w14:textId="77777777" w:rsidR="00590A31" w:rsidRPr="00367080" w:rsidRDefault="00590A31">
            <w:pPr>
              <w:pStyle w:val="p1"/>
              <w:rPr>
                <w:rFonts w:ascii="Calibri" w:hAnsi="Calibri" w:cs="Calibri"/>
              </w:rPr>
            </w:pPr>
            <w:r w:rsidRPr="00367080">
              <w:rPr>
                <w:rFonts w:ascii="Calibri" w:hAnsi="Calibri" w:cs="Calibri"/>
              </w:rPr>
              <w:t>1</w:t>
            </w:r>
          </w:p>
        </w:tc>
        <w:tc>
          <w:tcPr>
            <w:tcW w:w="0" w:type="auto"/>
            <w:hideMark/>
          </w:tcPr>
          <w:p w14:paraId="61632886" w14:textId="77777777" w:rsidR="00590A31" w:rsidRPr="00367080" w:rsidRDefault="00590A31">
            <w:pPr>
              <w:pStyle w:val="p1"/>
              <w:rPr>
                <w:rFonts w:ascii="Calibri" w:hAnsi="Calibri" w:cs="Calibri"/>
              </w:rPr>
            </w:pPr>
            <w:r w:rsidRPr="00367080">
              <w:rPr>
                <w:rFonts w:ascii="Calibri" w:hAnsi="Calibri" w:cs="Calibri"/>
              </w:rPr>
              <w:t>User toggles an automation feature</w:t>
            </w:r>
          </w:p>
        </w:tc>
        <w:tc>
          <w:tcPr>
            <w:tcW w:w="0" w:type="auto"/>
            <w:hideMark/>
          </w:tcPr>
          <w:p w14:paraId="34167E16" w14:textId="77777777" w:rsidR="00590A31" w:rsidRPr="00367080" w:rsidRDefault="00590A31">
            <w:pPr>
              <w:pStyle w:val="p1"/>
              <w:rPr>
                <w:rFonts w:ascii="Calibri" w:hAnsi="Calibri" w:cs="Calibri"/>
              </w:rPr>
            </w:pPr>
            <w:r w:rsidRPr="00367080">
              <w:rPr>
                <w:rFonts w:ascii="Calibri" w:hAnsi="Calibri" w:cs="Calibri"/>
              </w:rPr>
              <w:t>UI visually updates</w:t>
            </w:r>
          </w:p>
        </w:tc>
      </w:tr>
      <w:tr w:rsidR="00590A31" w:rsidRPr="00C65D82" w14:paraId="78EFBFAE" w14:textId="77777777" w:rsidTr="00030F18">
        <w:tc>
          <w:tcPr>
            <w:tcW w:w="0" w:type="auto"/>
            <w:hideMark/>
          </w:tcPr>
          <w:p w14:paraId="58FA9341" w14:textId="77777777" w:rsidR="00590A31" w:rsidRPr="00367080" w:rsidRDefault="00590A31">
            <w:pPr>
              <w:pStyle w:val="p1"/>
              <w:rPr>
                <w:rFonts w:ascii="Calibri" w:hAnsi="Calibri" w:cs="Calibri"/>
              </w:rPr>
            </w:pPr>
            <w:r w:rsidRPr="00367080">
              <w:rPr>
                <w:rFonts w:ascii="Calibri" w:hAnsi="Calibri" w:cs="Calibri"/>
              </w:rPr>
              <w:t>2</w:t>
            </w:r>
          </w:p>
        </w:tc>
        <w:tc>
          <w:tcPr>
            <w:tcW w:w="0" w:type="auto"/>
            <w:hideMark/>
          </w:tcPr>
          <w:p w14:paraId="1FF018AE" w14:textId="77777777" w:rsidR="00590A31" w:rsidRPr="00367080" w:rsidRDefault="00590A31">
            <w:pPr>
              <w:pStyle w:val="p1"/>
              <w:rPr>
                <w:rFonts w:ascii="Calibri" w:hAnsi="Calibri" w:cs="Calibri"/>
              </w:rPr>
            </w:pPr>
            <w:r w:rsidRPr="00367080">
              <w:rPr>
                <w:rFonts w:ascii="Calibri" w:hAnsi="Calibri" w:cs="Calibri"/>
              </w:rPr>
              <w:t>System validates</w:t>
            </w:r>
          </w:p>
        </w:tc>
        <w:tc>
          <w:tcPr>
            <w:tcW w:w="0" w:type="auto"/>
            <w:hideMark/>
          </w:tcPr>
          <w:p w14:paraId="58EF8C8C" w14:textId="77777777" w:rsidR="00590A31" w:rsidRPr="00367080" w:rsidRDefault="00590A31">
            <w:pPr>
              <w:pStyle w:val="p1"/>
              <w:rPr>
                <w:rFonts w:ascii="Calibri" w:hAnsi="Calibri" w:cs="Calibri"/>
              </w:rPr>
            </w:pPr>
            <w:r w:rsidRPr="00367080">
              <w:rPr>
                <w:rFonts w:ascii="Calibri" w:hAnsi="Calibri" w:cs="Calibri"/>
              </w:rPr>
              <w:t>Starts/stops automation scheduler</w:t>
            </w:r>
          </w:p>
        </w:tc>
      </w:tr>
      <w:tr w:rsidR="00590A31" w:rsidRPr="00C65D82" w14:paraId="31A3D7A3" w14:textId="77777777" w:rsidTr="00030F18">
        <w:tc>
          <w:tcPr>
            <w:tcW w:w="0" w:type="auto"/>
            <w:hideMark/>
          </w:tcPr>
          <w:p w14:paraId="20997AD6" w14:textId="77777777" w:rsidR="00590A31" w:rsidRPr="00367080" w:rsidRDefault="00590A31">
            <w:pPr>
              <w:pStyle w:val="p1"/>
              <w:rPr>
                <w:rFonts w:ascii="Calibri" w:hAnsi="Calibri" w:cs="Calibri"/>
              </w:rPr>
            </w:pPr>
            <w:r w:rsidRPr="00367080">
              <w:rPr>
                <w:rFonts w:ascii="Calibri" w:hAnsi="Calibri" w:cs="Calibri"/>
              </w:rPr>
              <w:t>3</w:t>
            </w:r>
          </w:p>
        </w:tc>
        <w:tc>
          <w:tcPr>
            <w:tcW w:w="0" w:type="auto"/>
            <w:hideMark/>
          </w:tcPr>
          <w:p w14:paraId="3B0A2A8D" w14:textId="77777777" w:rsidR="00590A31" w:rsidRPr="00367080" w:rsidRDefault="00590A31">
            <w:pPr>
              <w:pStyle w:val="p1"/>
              <w:rPr>
                <w:rFonts w:ascii="Calibri" w:hAnsi="Calibri" w:cs="Calibri"/>
              </w:rPr>
            </w:pPr>
            <w:r w:rsidRPr="00367080">
              <w:rPr>
                <w:rFonts w:ascii="Calibri" w:hAnsi="Calibri" w:cs="Calibri"/>
              </w:rPr>
              <w:t>Daily or weekly job runs</w:t>
            </w:r>
          </w:p>
        </w:tc>
        <w:tc>
          <w:tcPr>
            <w:tcW w:w="0" w:type="auto"/>
            <w:hideMark/>
          </w:tcPr>
          <w:p w14:paraId="100F2FA7" w14:textId="77777777" w:rsidR="00590A31" w:rsidRPr="00367080" w:rsidRDefault="00590A31">
            <w:pPr>
              <w:pStyle w:val="p1"/>
              <w:rPr>
                <w:rFonts w:ascii="Calibri" w:hAnsi="Calibri" w:cs="Calibri"/>
              </w:rPr>
            </w:pPr>
            <w:r w:rsidRPr="00367080">
              <w:rPr>
                <w:rFonts w:ascii="Calibri" w:hAnsi="Calibri" w:cs="Calibri"/>
              </w:rPr>
              <w:t>Reports delivered via email</w:t>
            </w:r>
          </w:p>
        </w:tc>
      </w:tr>
      <w:tr w:rsidR="00590A31" w:rsidRPr="00C65D82" w14:paraId="5DB1546F" w14:textId="77777777" w:rsidTr="00030F18">
        <w:tc>
          <w:tcPr>
            <w:tcW w:w="0" w:type="auto"/>
            <w:hideMark/>
          </w:tcPr>
          <w:p w14:paraId="75944401" w14:textId="77777777" w:rsidR="00590A31" w:rsidRPr="00367080" w:rsidRDefault="00590A31">
            <w:pPr>
              <w:pStyle w:val="p1"/>
              <w:rPr>
                <w:rFonts w:ascii="Calibri" w:hAnsi="Calibri" w:cs="Calibri"/>
              </w:rPr>
            </w:pPr>
            <w:r w:rsidRPr="00367080">
              <w:rPr>
                <w:rFonts w:ascii="Calibri" w:hAnsi="Calibri" w:cs="Calibri"/>
              </w:rPr>
              <w:t>4</w:t>
            </w:r>
          </w:p>
        </w:tc>
        <w:tc>
          <w:tcPr>
            <w:tcW w:w="0" w:type="auto"/>
            <w:hideMark/>
          </w:tcPr>
          <w:p w14:paraId="5401D89E" w14:textId="77777777" w:rsidR="00590A31" w:rsidRPr="00367080" w:rsidRDefault="00590A31">
            <w:pPr>
              <w:pStyle w:val="p1"/>
              <w:rPr>
                <w:rFonts w:ascii="Calibri" w:hAnsi="Calibri" w:cs="Calibri"/>
              </w:rPr>
            </w:pPr>
            <w:r w:rsidRPr="00367080">
              <w:rPr>
                <w:rFonts w:ascii="Calibri" w:hAnsi="Calibri" w:cs="Calibri"/>
              </w:rPr>
              <w:t>Issues during automation</w:t>
            </w:r>
          </w:p>
        </w:tc>
        <w:tc>
          <w:tcPr>
            <w:tcW w:w="0" w:type="auto"/>
            <w:hideMark/>
          </w:tcPr>
          <w:p w14:paraId="65E001C8" w14:textId="77777777" w:rsidR="00590A31" w:rsidRPr="00367080" w:rsidRDefault="00590A31">
            <w:pPr>
              <w:pStyle w:val="p1"/>
              <w:rPr>
                <w:rFonts w:ascii="Calibri" w:hAnsi="Calibri" w:cs="Calibri"/>
              </w:rPr>
            </w:pPr>
            <w:r w:rsidRPr="00367080">
              <w:rPr>
                <w:rFonts w:ascii="Calibri" w:hAnsi="Calibri" w:cs="Calibri"/>
              </w:rPr>
              <w:t>Logged in audit + retry scheduled</w:t>
            </w:r>
          </w:p>
        </w:tc>
      </w:tr>
    </w:tbl>
    <w:p w14:paraId="77010D0C" w14:textId="403DDB25" w:rsidR="00590A31" w:rsidRPr="00367080" w:rsidRDefault="00590A31" w:rsidP="00590A31">
      <w:pPr>
        <w:rPr>
          <w:rStyle w:val="s1"/>
          <w:rFonts w:ascii="Calibri" w:eastAsiaTheme="majorEastAsia" w:hAnsi="Calibri" w:cs="Calibri"/>
        </w:rPr>
      </w:pPr>
    </w:p>
    <w:p w14:paraId="7E5E86AF" w14:textId="1AAA5788" w:rsidR="00590A31" w:rsidRPr="00C65D82" w:rsidRDefault="00590A31" w:rsidP="00CB1D08">
      <w:pPr>
        <w:spacing w:before="100" w:beforeAutospacing="1" w:after="100" w:afterAutospacing="1"/>
        <w:outlineLvl w:val="2"/>
        <w:rPr>
          <w:rFonts w:ascii="Calibri" w:eastAsiaTheme="majorEastAsia" w:hAnsi="Calibri" w:cs="Calibri"/>
          <w:b/>
          <w:sz w:val="27"/>
          <w:szCs w:val="27"/>
        </w:rPr>
      </w:pPr>
      <w:r w:rsidRPr="00CB1D08">
        <w:rPr>
          <w:rFonts w:ascii="Calibri" w:hAnsi="Calibri" w:cs="Calibri"/>
          <w:b/>
          <w:sz w:val="27"/>
          <w:szCs w:val="27"/>
        </w:rPr>
        <w:t>Negative Flow</w:t>
      </w:r>
    </w:p>
    <w:tbl>
      <w:tblPr>
        <w:tblStyle w:val="TableGrid"/>
        <w:tblW w:w="0" w:type="auto"/>
        <w:tblLook w:val="04A0" w:firstRow="1" w:lastRow="0" w:firstColumn="1" w:lastColumn="0" w:noHBand="0" w:noVBand="1"/>
      </w:tblPr>
      <w:tblGrid>
        <w:gridCol w:w="4302"/>
        <w:gridCol w:w="4255"/>
      </w:tblGrid>
      <w:tr w:rsidR="00590A31" w:rsidRPr="00C65D82" w14:paraId="2D89EA54" w14:textId="77777777" w:rsidTr="00030F18">
        <w:tc>
          <w:tcPr>
            <w:tcW w:w="0" w:type="auto"/>
            <w:hideMark/>
          </w:tcPr>
          <w:p w14:paraId="0B61D50C" w14:textId="77777777" w:rsidR="00590A31" w:rsidRPr="00367080" w:rsidRDefault="00590A31">
            <w:pPr>
              <w:pStyle w:val="p1"/>
              <w:jc w:val="center"/>
              <w:rPr>
                <w:rFonts w:ascii="Calibri" w:hAnsi="Calibri" w:cs="Calibri"/>
                <w:b/>
              </w:rPr>
            </w:pPr>
            <w:r w:rsidRPr="00367080">
              <w:rPr>
                <w:rFonts w:ascii="Calibri" w:hAnsi="Calibri" w:cs="Calibri"/>
                <w:b/>
              </w:rPr>
              <w:t>Scenario</w:t>
            </w:r>
          </w:p>
        </w:tc>
        <w:tc>
          <w:tcPr>
            <w:tcW w:w="0" w:type="auto"/>
            <w:hideMark/>
          </w:tcPr>
          <w:p w14:paraId="4336EF5F" w14:textId="77777777" w:rsidR="00590A31" w:rsidRPr="00367080" w:rsidRDefault="00590A31">
            <w:pPr>
              <w:pStyle w:val="p1"/>
              <w:jc w:val="center"/>
              <w:rPr>
                <w:rFonts w:ascii="Calibri" w:hAnsi="Calibri" w:cs="Calibri"/>
                <w:b/>
              </w:rPr>
            </w:pPr>
            <w:r w:rsidRPr="00367080">
              <w:rPr>
                <w:rFonts w:ascii="Calibri" w:hAnsi="Calibri" w:cs="Calibri"/>
                <w:b/>
              </w:rPr>
              <w:t>System Response</w:t>
            </w:r>
          </w:p>
        </w:tc>
      </w:tr>
      <w:tr w:rsidR="00590A31" w:rsidRPr="00C65D82" w14:paraId="303B2CFF" w14:textId="77777777" w:rsidTr="00030F18">
        <w:tc>
          <w:tcPr>
            <w:tcW w:w="0" w:type="auto"/>
            <w:hideMark/>
          </w:tcPr>
          <w:p w14:paraId="1EEF51B0" w14:textId="77777777" w:rsidR="00590A31" w:rsidRPr="00367080" w:rsidRDefault="00590A31">
            <w:pPr>
              <w:pStyle w:val="p1"/>
              <w:rPr>
                <w:rFonts w:ascii="Calibri" w:hAnsi="Calibri" w:cs="Calibri"/>
              </w:rPr>
            </w:pPr>
            <w:r w:rsidRPr="00367080">
              <w:rPr>
                <w:rFonts w:ascii="Calibri" w:hAnsi="Calibri" w:cs="Calibri"/>
              </w:rPr>
              <w:t>FTP unreachable</w:t>
            </w:r>
          </w:p>
        </w:tc>
        <w:tc>
          <w:tcPr>
            <w:tcW w:w="0" w:type="auto"/>
            <w:hideMark/>
          </w:tcPr>
          <w:p w14:paraId="5E1D971D" w14:textId="77777777" w:rsidR="00590A31" w:rsidRPr="00367080" w:rsidRDefault="00590A31">
            <w:pPr>
              <w:pStyle w:val="p1"/>
              <w:rPr>
                <w:rFonts w:ascii="Calibri" w:hAnsi="Calibri" w:cs="Calibri"/>
              </w:rPr>
            </w:pPr>
            <w:r w:rsidRPr="00367080">
              <w:rPr>
                <w:rFonts w:ascii="Calibri" w:hAnsi="Calibri" w:cs="Calibri"/>
              </w:rPr>
              <w:t>Email sent: “FTP Server Unreachable”</w:t>
            </w:r>
          </w:p>
        </w:tc>
      </w:tr>
      <w:tr w:rsidR="00590A31" w:rsidRPr="00C65D82" w14:paraId="5FB3B40A" w14:textId="77777777" w:rsidTr="00030F18">
        <w:tc>
          <w:tcPr>
            <w:tcW w:w="0" w:type="auto"/>
            <w:hideMark/>
          </w:tcPr>
          <w:p w14:paraId="6939F6F8" w14:textId="77777777" w:rsidR="00590A31" w:rsidRPr="00367080" w:rsidRDefault="00590A31">
            <w:pPr>
              <w:pStyle w:val="p1"/>
              <w:rPr>
                <w:rFonts w:ascii="Calibri" w:hAnsi="Calibri" w:cs="Calibri"/>
              </w:rPr>
            </w:pPr>
            <w:r w:rsidRPr="00367080">
              <w:rPr>
                <w:rFonts w:ascii="Calibri" w:hAnsi="Calibri" w:cs="Calibri"/>
              </w:rPr>
              <w:t>Daily Summary disabled</w:t>
            </w:r>
          </w:p>
        </w:tc>
        <w:tc>
          <w:tcPr>
            <w:tcW w:w="0" w:type="auto"/>
            <w:hideMark/>
          </w:tcPr>
          <w:p w14:paraId="6FC47B1B" w14:textId="77777777" w:rsidR="00590A31" w:rsidRPr="00367080" w:rsidRDefault="00590A31">
            <w:pPr>
              <w:pStyle w:val="p1"/>
              <w:rPr>
                <w:rFonts w:ascii="Calibri" w:hAnsi="Calibri" w:cs="Calibri"/>
              </w:rPr>
            </w:pPr>
            <w:r w:rsidRPr="00367080">
              <w:rPr>
                <w:rFonts w:ascii="Calibri" w:hAnsi="Calibri" w:cs="Calibri"/>
              </w:rPr>
              <w:t>No daily sync email sent</w:t>
            </w:r>
          </w:p>
        </w:tc>
      </w:tr>
      <w:tr w:rsidR="00590A31" w:rsidRPr="00C65D82" w14:paraId="338A17CD" w14:textId="77777777" w:rsidTr="00030F18">
        <w:tc>
          <w:tcPr>
            <w:tcW w:w="0" w:type="auto"/>
            <w:hideMark/>
          </w:tcPr>
          <w:p w14:paraId="0C0EDFCB" w14:textId="77777777" w:rsidR="00590A31" w:rsidRPr="00367080" w:rsidRDefault="00590A31">
            <w:pPr>
              <w:pStyle w:val="p1"/>
              <w:rPr>
                <w:rFonts w:ascii="Calibri" w:hAnsi="Calibri" w:cs="Calibri"/>
              </w:rPr>
            </w:pPr>
            <w:r w:rsidRPr="00367080">
              <w:rPr>
                <w:rFonts w:ascii="Calibri" w:hAnsi="Calibri" w:cs="Calibri"/>
              </w:rPr>
              <w:t>Weekly Audit Export fails</w:t>
            </w:r>
          </w:p>
        </w:tc>
        <w:tc>
          <w:tcPr>
            <w:tcW w:w="0" w:type="auto"/>
            <w:hideMark/>
          </w:tcPr>
          <w:p w14:paraId="31AC2166" w14:textId="77777777" w:rsidR="00590A31" w:rsidRPr="00367080" w:rsidRDefault="00590A31">
            <w:pPr>
              <w:pStyle w:val="p1"/>
              <w:rPr>
                <w:rFonts w:ascii="Calibri" w:hAnsi="Calibri" w:cs="Calibri"/>
              </w:rPr>
            </w:pPr>
            <w:r w:rsidRPr="00367080">
              <w:rPr>
                <w:rFonts w:ascii="Calibri" w:hAnsi="Calibri" w:cs="Calibri"/>
              </w:rPr>
              <w:t>System retries + sends failure notification</w:t>
            </w:r>
          </w:p>
        </w:tc>
      </w:tr>
      <w:tr w:rsidR="00590A31" w:rsidRPr="00C65D82" w14:paraId="6257ED2C" w14:textId="77777777" w:rsidTr="00030F18">
        <w:tc>
          <w:tcPr>
            <w:tcW w:w="0" w:type="auto"/>
            <w:hideMark/>
          </w:tcPr>
          <w:p w14:paraId="53BFF3D4" w14:textId="77777777" w:rsidR="00590A31" w:rsidRPr="00367080" w:rsidRDefault="00590A31">
            <w:pPr>
              <w:pStyle w:val="p1"/>
              <w:rPr>
                <w:rFonts w:ascii="Calibri" w:hAnsi="Calibri" w:cs="Calibri"/>
              </w:rPr>
            </w:pPr>
            <w:r w:rsidRPr="00367080">
              <w:rPr>
                <w:rFonts w:ascii="Calibri" w:hAnsi="Calibri" w:cs="Calibri"/>
              </w:rPr>
              <w:t>Invalid retention selection</w:t>
            </w:r>
          </w:p>
        </w:tc>
        <w:tc>
          <w:tcPr>
            <w:tcW w:w="0" w:type="auto"/>
            <w:hideMark/>
          </w:tcPr>
          <w:p w14:paraId="05F9FC7D" w14:textId="77777777" w:rsidR="00590A31" w:rsidRPr="00367080" w:rsidRDefault="00590A31">
            <w:pPr>
              <w:pStyle w:val="p1"/>
              <w:rPr>
                <w:rFonts w:ascii="Calibri" w:hAnsi="Calibri" w:cs="Calibri"/>
              </w:rPr>
            </w:pPr>
            <w:r w:rsidRPr="00367080">
              <w:rPr>
                <w:rFonts w:ascii="Calibri" w:hAnsi="Calibri" w:cs="Calibri"/>
              </w:rPr>
              <w:t>Error: “Invalid retention configuration”</w:t>
            </w:r>
          </w:p>
        </w:tc>
      </w:tr>
      <w:tr w:rsidR="00590A31" w:rsidRPr="00C65D82" w14:paraId="0F7224EE" w14:textId="77777777" w:rsidTr="00030F18">
        <w:tc>
          <w:tcPr>
            <w:tcW w:w="0" w:type="auto"/>
            <w:hideMark/>
          </w:tcPr>
          <w:p w14:paraId="62329FCD" w14:textId="77777777" w:rsidR="00590A31" w:rsidRPr="00367080" w:rsidRDefault="00590A31">
            <w:pPr>
              <w:pStyle w:val="p1"/>
              <w:rPr>
                <w:rFonts w:ascii="Calibri" w:hAnsi="Calibri" w:cs="Calibri"/>
              </w:rPr>
            </w:pPr>
            <w:r w:rsidRPr="00367080">
              <w:rPr>
                <w:rFonts w:ascii="Calibri" w:hAnsi="Calibri" w:cs="Calibri"/>
              </w:rPr>
              <w:t>User without permission attempts update</w:t>
            </w:r>
          </w:p>
        </w:tc>
        <w:tc>
          <w:tcPr>
            <w:tcW w:w="0" w:type="auto"/>
            <w:hideMark/>
          </w:tcPr>
          <w:p w14:paraId="4B296E1D" w14:textId="77777777" w:rsidR="00590A31" w:rsidRPr="00367080" w:rsidRDefault="00590A31">
            <w:pPr>
              <w:pStyle w:val="p1"/>
              <w:rPr>
                <w:rFonts w:ascii="Calibri" w:hAnsi="Calibri" w:cs="Calibri"/>
              </w:rPr>
            </w:pPr>
            <w:r w:rsidRPr="00367080">
              <w:rPr>
                <w:rFonts w:ascii="Calibri" w:hAnsi="Calibri" w:cs="Calibri"/>
              </w:rPr>
              <w:t>“Access denied”</w:t>
            </w:r>
          </w:p>
        </w:tc>
      </w:tr>
    </w:tbl>
    <w:p w14:paraId="6A37910F" w14:textId="67672E5A" w:rsidR="00590A31" w:rsidRPr="00367080" w:rsidRDefault="00590A31" w:rsidP="00590A31">
      <w:pPr>
        <w:rPr>
          <w:rStyle w:val="s1"/>
          <w:rFonts w:ascii="Calibri" w:eastAsiaTheme="majorEastAsia" w:hAnsi="Calibri" w:cs="Calibri"/>
        </w:rPr>
      </w:pPr>
    </w:p>
    <w:p w14:paraId="75F6538E" w14:textId="77777777" w:rsidR="00590A31" w:rsidRPr="00C65D82" w:rsidRDefault="00590A31" w:rsidP="00CB1D08">
      <w:pPr>
        <w:spacing w:before="100" w:beforeAutospacing="1" w:after="100" w:afterAutospacing="1"/>
        <w:outlineLvl w:val="2"/>
        <w:rPr>
          <w:rFonts w:ascii="Calibri" w:eastAsiaTheme="majorEastAsia" w:hAnsi="Calibri" w:cs="Calibri"/>
          <w:b/>
          <w:sz w:val="27"/>
          <w:szCs w:val="27"/>
        </w:rPr>
      </w:pPr>
      <w:r w:rsidRPr="00CB1D08">
        <w:rPr>
          <w:rFonts w:ascii="Calibri" w:hAnsi="Calibri" w:cs="Calibri"/>
          <w:b/>
          <w:sz w:val="27"/>
          <w:szCs w:val="27"/>
        </w:rPr>
        <w:t>Special Requirements</w:t>
      </w:r>
    </w:p>
    <w:p w14:paraId="025C9C27" w14:textId="77777777" w:rsidR="00590A31" w:rsidRPr="00367080" w:rsidRDefault="00590A31" w:rsidP="00590A31">
      <w:pPr>
        <w:pStyle w:val="p1"/>
        <w:numPr>
          <w:ilvl w:val="0"/>
          <w:numId w:val="361"/>
        </w:numPr>
        <w:rPr>
          <w:rFonts w:ascii="Calibri" w:hAnsi="Calibri" w:cs="Calibri"/>
        </w:rPr>
      </w:pPr>
      <w:r w:rsidRPr="00367080">
        <w:rPr>
          <w:rFonts w:ascii="Calibri" w:hAnsi="Calibri" w:cs="Calibri"/>
        </w:rPr>
        <w:t>All emails use ScholarPath branding.</w:t>
      </w:r>
    </w:p>
    <w:p w14:paraId="35DF321A" w14:textId="77777777" w:rsidR="00590A31" w:rsidRPr="00367080" w:rsidRDefault="00590A31" w:rsidP="00590A31">
      <w:pPr>
        <w:pStyle w:val="p1"/>
        <w:numPr>
          <w:ilvl w:val="0"/>
          <w:numId w:val="361"/>
        </w:numPr>
        <w:rPr>
          <w:rFonts w:ascii="Calibri" w:hAnsi="Calibri" w:cs="Calibri"/>
        </w:rPr>
      </w:pPr>
      <w:r w:rsidRPr="00367080">
        <w:rPr>
          <w:rFonts w:ascii="Calibri" w:hAnsi="Calibri" w:cs="Calibri"/>
        </w:rPr>
        <w:t>Automated email dispatch uses retry logic.</w:t>
      </w:r>
    </w:p>
    <w:p w14:paraId="4E91D02F" w14:textId="77777777" w:rsidR="00590A31" w:rsidRPr="00367080" w:rsidRDefault="00590A31" w:rsidP="00590A31">
      <w:pPr>
        <w:pStyle w:val="p1"/>
        <w:numPr>
          <w:ilvl w:val="0"/>
          <w:numId w:val="361"/>
        </w:numPr>
        <w:rPr>
          <w:rFonts w:ascii="Calibri" w:hAnsi="Calibri" w:cs="Calibri"/>
        </w:rPr>
      </w:pPr>
      <w:r w:rsidRPr="00367080">
        <w:rPr>
          <w:rFonts w:ascii="Calibri" w:hAnsi="Calibri" w:cs="Calibri"/>
        </w:rPr>
        <w:t>UTC timestamps must be displayed in audit logs.</w:t>
      </w:r>
    </w:p>
    <w:p w14:paraId="4AEC8985" w14:textId="77777777" w:rsidR="00590A31" w:rsidRPr="00367080" w:rsidRDefault="00590A31" w:rsidP="00590A31">
      <w:pPr>
        <w:pStyle w:val="p1"/>
        <w:numPr>
          <w:ilvl w:val="0"/>
          <w:numId w:val="361"/>
        </w:numPr>
        <w:rPr>
          <w:rFonts w:ascii="Calibri" w:hAnsi="Calibri" w:cs="Calibri"/>
        </w:rPr>
      </w:pPr>
      <w:r w:rsidRPr="00367080">
        <w:rPr>
          <w:rFonts w:ascii="Calibri" w:hAnsi="Calibri" w:cs="Calibri"/>
        </w:rPr>
        <w:t>Sensitive logs must be encrypted at rest.</w:t>
      </w:r>
    </w:p>
    <w:p w14:paraId="7ED05CA4" w14:textId="216BB72C" w:rsidR="00590A31" w:rsidRPr="00367080" w:rsidRDefault="00590A31" w:rsidP="00590A31">
      <w:pPr>
        <w:pStyle w:val="p1"/>
        <w:numPr>
          <w:ilvl w:val="0"/>
          <w:numId w:val="361"/>
        </w:numPr>
        <w:rPr>
          <w:rStyle w:val="s1"/>
          <w:rFonts w:ascii="Calibri" w:eastAsiaTheme="majorEastAsia" w:hAnsi="Calibri" w:cs="Calibri"/>
        </w:rPr>
      </w:pPr>
      <w:r w:rsidRPr="00367080">
        <w:rPr>
          <w:rFonts w:ascii="Calibri" w:hAnsi="Calibri" w:cs="Calibri"/>
        </w:rPr>
        <w:t>Data retention timeline must be visible in tooltips.</w:t>
      </w:r>
    </w:p>
    <w:p w14:paraId="1A7F0926" w14:textId="77777777" w:rsidR="00590A31" w:rsidRPr="00C65D82" w:rsidRDefault="00590A31" w:rsidP="00CB1D08">
      <w:pPr>
        <w:spacing w:before="100" w:beforeAutospacing="1" w:after="100" w:afterAutospacing="1"/>
        <w:outlineLvl w:val="2"/>
        <w:rPr>
          <w:rFonts w:ascii="Calibri" w:eastAsiaTheme="majorEastAsia" w:hAnsi="Calibri" w:cs="Calibri"/>
          <w:b/>
          <w:sz w:val="27"/>
          <w:szCs w:val="27"/>
        </w:rPr>
      </w:pPr>
      <w:r w:rsidRPr="00CB1D08">
        <w:rPr>
          <w:rFonts w:ascii="Calibri" w:hAnsi="Calibri" w:cs="Calibri"/>
          <w:b/>
          <w:sz w:val="27"/>
          <w:szCs w:val="27"/>
        </w:rPr>
        <w:t>Screen Element Matrix (SEM)</w:t>
      </w:r>
    </w:p>
    <w:tbl>
      <w:tblPr>
        <w:tblStyle w:val="TableGrid"/>
        <w:tblW w:w="0" w:type="auto"/>
        <w:tblLook w:val="04A0" w:firstRow="1" w:lastRow="0" w:firstColumn="1" w:lastColumn="0" w:noHBand="0" w:noVBand="1"/>
      </w:tblPr>
      <w:tblGrid>
        <w:gridCol w:w="1728"/>
        <w:gridCol w:w="1344"/>
        <w:gridCol w:w="1889"/>
        <w:gridCol w:w="4055"/>
      </w:tblGrid>
      <w:tr w:rsidR="00590A31" w:rsidRPr="00C65D82" w14:paraId="3D2B6D5C" w14:textId="77777777" w:rsidTr="00030F18">
        <w:tc>
          <w:tcPr>
            <w:tcW w:w="0" w:type="auto"/>
            <w:hideMark/>
          </w:tcPr>
          <w:p w14:paraId="0F71424A" w14:textId="77777777" w:rsidR="00590A31" w:rsidRPr="00367080" w:rsidRDefault="00590A31">
            <w:pPr>
              <w:pStyle w:val="p1"/>
              <w:jc w:val="center"/>
              <w:rPr>
                <w:rFonts w:ascii="Calibri" w:hAnsi="Calibri" w:cs="Calibri"/>
                <w:b/>
              </w:rPr>
            </w:pPr>
            <w:r w:rsidRPr="00367080">
              <w:rPr>
                <w:rFonts w:ascii="Calibri" w:hAnsi="Calibri" w:cs="Calibri"/>
                <w:b/>
              </w:rPr>
              <w:t>Element</w:t>
            </w:r>
          </w:p>
        </w:tc>
        <w:tc>
          <w:tcPr>
            <w:tcW w:w="0" w:type="auto"/>
            <w:hideMark/>
          </w:tcPr>
          <w:p w14:paraId="0708C8C8" w14:textId="77777777" w:rsidR="00590A31" w:rsidRPr="00367080" w:rsidRDefault="00590A31">
            <w:pPr>
              <w:pStyle w:val="p1"/>
              <w:jc w:val="center"/>
              <w:rPr>
                <w:rFonts w:ascii="Calibri" w:hAnsi="Calibri" w:cs="Calibri"/>
                <w:b/>
              </w:rPr>
            </w:pPr>
            <w:r w:rsidRPr="00367080">
              <w:rPr>
                <w:rFonts w:ascii="Calibri" w:hAnsi="Calibri" w:cs="Calibri"/>
                <w:b/>
              </w:rPr>
              <w:t>Type</w:t>
            </w:r>
          </w:p>
        </w:tc>
        <w:tc>
          <w:tcPr>
            <w:tcW w:w="0" w:type="auto"/>
            <w:hideMark/>
          </w:tcPr>
          <w:p w14:paraId="770B6776" w14:textId="77777777" w:rsidR="00590A31" w:rsidRPr="00367080" w:rsidRDefault="00590A31">
            <w:pPr>
              <w:pStyle w:val="p1"/>
              <w:jc w:val="center"/>
              <w:rPr>
                <w:rFonts w:ascii="Calibri" w:hAnsi="Calibri" w:cs="Calibri"/>
                <w:b/>
              </w:rPr>
            </w:pPr>
            <w:r w:rsidRPr="00367080">
              <w:rPr>
                <w:rFonts w:ascii="Calibri" w:hAnsi="Calibri" w:cs="Calibri"/>
                <w:b/>
              </w:rPr>
              <w:t>Function</w:t>
            </w:r>
          </w:p>
        </w:tc>
        <w:tc>
          <w:tcPr>
            <w:tcW w:w="0" w:type="auto"/>
            <w:hideMark/>
          </w:tcPr>
          <w:p w14:paraId="0B8D0CA9" w14:textId="77777777" w:rsidR="00590A31" w:rsidRPr="00367080" w:rsidRDefault="00590A31">
            <w:pPr>
              <w:pStyle w:val="p1"/>
              <w:jc w:val="center"/>
              <w:rPr>
                <w:rFonts w:ascii="Calibri" w:hAnsi="Calibri" w:cs="Calibri"/>
                <w:b/>
              </w:rPr>
            </w:pPr>
            <w:r w:rsidRPr="00367080">
              <w:rPr>
                <w:rFonts w:ascii="Calibri" w:hAnsi="Calibri" w:cs="Calibri"/>
                <w:b/>
              </w:rPr>
              <w:t>API</w:t>
            </w:r>
          </w:p>
        </w:tc>
      </w:tr>
      <w:tr w:rsidR="00590A31" w:rsidRPr="00C65D82" w14:paraId="45A0D85B" w14:textId="77777777" w:rsidTr="00030F18">
        <w:tc>
          <w:tcPr>
            <w:tcW w:w="0" w:type="auto"/>
            <w:hideMark/>
          </w:tcPr>
          <w:p w14:paraId="460F4494" w14:textId="77777777" w:rsidR="00590A31" w:rsidRPr="00367080" w:rsidRDefault="00590A31">
            <w:pPr>
              <w:pStyle w:val="p1"/>
              <w:rPr>
                <w:rFonts w:ascii="Calibri" w:hAnsi="Calibri" w:cs="Calibri"/>
              </w:rPr>
            </w:pPr>
            <w:r w:rsidRPr="00367080">
              <w:rPr>
                <w:rFonts w:ascii="Calibri" w:hAnsi="Calibri" w:cs="Calibri"/>
              </w:rPr>
              <w:t>Password Rules</w:t>
            </w:r>
          </w:p>
        </w:tc>
        <w:tc>
          <w:tcPr>
            <w:tcW w:w="0" w:type="auto"/>
            <w:hideMark/>
          </w:tcPr>
          <w:p w14:paraId="52C6B9A8" w14:textId="77777777" w:rsidR="00590A31" w:rsidRPr="00367080" w:rsidRDefault="00590A31">
            <w:pPr>
              <w:pStyle w:val="p1"/>
              <w:rPr>
                <w:rFonts w:ascii="Calibri" w:hAnsi="Calibri" w:cs="Calibri"/>
              </w:rPr>
            </w:pPr>
            <w:r w:rsidRPr="00367080">
              <w:rPr>
                <w:rFonts w:ascii="Calibri" w:hAnsi="Calibri" w:cs="Calibri"/>
              </w:rPr>
              <w:t>Toggle/Link</w:t>
            </w:r>
          </w:p>
        </w:tc>
        <w:tc>
          <w:tcPr>
            <w:tcW w:w="0" w:type="auto"/>
            <w:hideMark/>
          </w:tcPr>
          <w:p w14:paraId="2CCD3E58" w14:textId="77777777" w:rsidR="00590A31" w:rsidRPr="00367080" w:rsidRDefault="00590A31">
            <w:pPr>
              <w:pStyle w:val="p1"/>
              <w:rPr>
                <w:rFonts w:ascii="Calibri" w:hAnsi="Calibri" w:cs="Calibri"/>
              </w:rPr>
            </w:pPr>
            <w:r w:rsidRPr="00367080">
              <w:rPr>
                <w:rFonts w:ascii="Calibri" w:hAnsi="Calibri" w:cs="Calibri"/>
              </w:rPr>
              <w:t>Opens modal</w:t>
            </w:r>
          </w:p>
        </w:tc>
        <w:tc>
          <w:tcPr>
            <w:tcW w:w="0" w:type="auto"/>
            <w:hideMark/>
          </w:tcPr>
          <w:p w14:paraId="58DD876A" w14:textId="77777777" w:rsidR="00590A31" w:rsidRPr="00367080" w:rsidRDefault="00590A31">
            <w:pPr>
              <w:pStyle w:val="p1"/>
              <w:rPr>
                <w:rFonts w:ascii="Calibri" w:hAnsi="Calibri" w:cs="Calibri"/>
              </w:rPr>
            </w:pPr>
            <w:r w:rsidRPr="00367080">
              <w:rPr>
                <w:rFonts w:ascii="Calibri" w:hAnsi="Calibri" w:cs="Calibri"/>
              </w:rPr>
              <w:t>/</w:t>
            </w:r>
            <w:proofErr w:type="spellStart"/>
            <w:r w:rsidRPr="00367080">
              <w:rPr>
                <w:rFonts w:ascii="Calibri" w:hAnsi="Calibri" w:cs="Calibri"/>
              </w:rPr>
              <w:t>api</w:t>
            </w:r>
            <w:proofErr w:type="spellEnd"/>
            <w:r w:rsidRPr="00367080">
              <w:rPr>
                <w:rFonts w:ascii="Calibri" w:hAnsi="Calibri" w:cs="Calibri"/>
              </w:rPr>
              <w:t>/security/policies</w:t>
            </w:r>
          </w:p>
        </w:tc>
      </w:tr>
      <w:tr w:rsidR="00590A31" w:rsidRPr="00C65D82" w14:paraId="2FC81208" w14:textId="77777777" w:rsidTr="00030F18">
        <w:tc>
          <w:tcPr>
            <w:tcW w:w="0" w:type="auto"/>
            <w:hideMark/>
          </w:tcPr>
          <w:p w14:paraId="4698F5A6" w14:textId="77777777" w:rsidR="00590A31" w:rsidRPr="00367080" w:rsidRDefault="00590A31">
            <w:pPr>
              <w:pStyle w:val="p1"/>
              <w:rPr>
                <w:rFonts w:ascii="Calibri" w:hAnsi="Calibri" w:cs="Calibri"/>
              </w:rPr>
            </w:pPr>
            <w:r w:rsidRPr="00367080">
              <w:rPr>
                <w:rFonts w:ascii="Calibri" w:hAnsi="Calibri" w:cs="Calibri"/>
              </w:rPr>
              <w:t>MFA Enforcement</w:t>
            </w:r>
          </w:p>
        </w:tc>
        <w:tc>
          <w:tcPr>
            <w:tcW w:w="0" w:type="auto"/>
            <w:hideMark/>
          </w:tcPr>
          <w:p w14:paraId="7514ABEE" w14:textId="77777777" w:rsidR="00590A31" w:rsidRPr="00367080" w:rsidRDefault="00590A31">
            <w:pPr>
              <w:pStyle w:val="p1"/>
              <w:rPr>
                <w:rFonts w:ascii="Calibri" w:hAnsi="Calibri" w:cs="Calibri"/>
              </w:rPr>
            </w:pPr>
            <w:r w:rsidRPr="00367080">
              <w:rPr>
                <w:rFonts w:ascii="Calibri" w:hAnsi="Calibri" w:cs="Calibri"/>
              </w:rPr>
              <w:t>Toggle</w:t>
            </w:r>
          </w:p>
        </w:tc>
        <w:tc>
          <w:tcPr>
            <w:tcW w:w="0" w:type="auto"/>
            <w:hideMark/>
          </w:tcPr>
          <w:p w14:paraId="3514C65E" w14:textId="77777777" w:rsidR="00590A31" w:rsidRPr="00367080" w:rsidRDefault="00590A31">
            <w:pPr>
              <w:pStyle w:val="p1"/>
              <w:rPr>
                <w:rFonts w:ascii="Calibri" w:hAnsi="Calibri" w:cs="Calibri"/>
              </w:rPr>
            </w:pPr>
            <w:r w:rsidRPr="00367080">
              <w:rPr>
                <w:rFonts w:ascii="Calibri" w:hAnsi="Calibri" w:cs="Calibri"/>
              </w:rPr>
              <w:t>Require MFA</w:t>
            </w:r>
          </w:p>
        </w:tc>
        <w:tc>
          <w:tcPr>
            <w:tcW w:w="0" w:type="auto"/>
            <w:hideMark/>
          </w:tcPr>
          <w:p w14:paraId="790AD631" w14:textId="77777777" w:rsidR="00590A31" w:rsidRPr="00367080" w:rsidRDefault="00590A31">
            <w:pPr>
              <w:pStyle w:val="p1"/>
              <w:rPr>
                <w:rFonts w:ascii="Calibri" w:hAnsi="Calibri" w:cs="Calibri"/>
              </w:rPr>
            </w:pPr>
            <w:r w:rsidRPr="00367080">
              <w:rPr>
                <w:rFonts w:ascii="Calibri" w:hAnsi="Calibri" w:cs="Calibri"/>
              </w:rPr>
              <w:t>/</w:t>
            </w:r>
            <w:proofErr w:type="spellStart"/>
            <w:r w:rsidRPr="00367080">
              <w:rPr>
                <w:rFonts w:ascii="Calibri" w:hAnsi="Calibri" w:cs="Calibri"/>
              </w:rPr>
              <w:t>api</w:t>
            </w:r>
            <w:proofErr w:type="spellEnd"/>
            <w:r w:rsidRPr="00367080">
              <w:rPr>
                <w:rFonts w:ascii="Calibri" w:hAnsi="Calibri" w:cs="Calibri"/>
              </w:rPr>
              <w:t>/security/policies</w:t>
            </w:r>
          </w:p>
        </w:tc>
      </w:tr>
      <w:tr w:rsidR="00590A31" w:rsidRPr="00C65D82" w14:paraId="424335E4" w14:textId="77777777" w:rsidTr="00030F18">
        <w:tc>
          <w:tcPr>
            <w:tcW w:w="0" w:type="auto"/>
            <w:hideMark/>
          </w:tcPr>
          <w:p w14:paraId="29689CE4" w14:textId="77777777" w:rsidR="00590A31" w:rsidRPr="00367080" w:rsidRDefault="00590A31">
            <w:pPr>
              <w:pStyle w:val="p1"/>
              <w:rPr>
                <w:rFonts w:ascii="Calibri" w:hAnsi="Calibri" w:cs="Calibri"/>
              </w:rPr>
            </w:pPr>
            <w:r w:rsidRPr="00367080">
              <w:rPr>
                <w:rFonts w:ascii="Calibri" w:hAnsi="Calibri" w:cs="Calibri"/>
              </w:rPr>
              <w:t>Session Timeout</w:t>
            </w:r>
          </w:p>
        </w:tc>
        <w:tc>
          <w:tcPr>
            <w:tcW w:w="0" w:type="auto"/>
            <w:hideMark/>
          </w:tcPr>
          <w:p w14:paraId="2D57A475" w14:textId="77777777" w:rsidR="00590A31" w:rsidRPr="00367080" w:rsidRDefault="00590A31">
            <w:pPr>
              <w:pStyle w:val="p1"/>
              <w:rPr>
                <w:rFonts w:ascii="Calibri" w:hAnsi="Calibri" w:cs="Calibri"/>
              </w:rPr>
            </w:pPr>
            <w:r w:rsidRPr="00367080">
              <w:rPr>
                <w:rFonts w:ascii="Calibri" w:hAnsi="Calibri" w:cs="Calibri"/>
              </w:rPr>
              <w:t>Input</w:t>
            </w:r>
          </w:p>
        </w:tc>
        <w:tc>
          <w:tcPr>
            <w:tcW w:w="0" w:type="auto"/>
            <w:hideMark/>
          </w:tcPr>
          <w:p w14:paraId="164CD6E0" w14:textId="77777777" w:rsidR="00590A31" w:rsidRPr="00367080" w:rsidRDefault="00590A31">
            <w:pPr>
              <w:pStyle w:val="p1"/>
              <w:rPr>
                <w:rFonts w:ascii="Calibri" w:hAnsi="Calibri" w:cs="Calibri"/>
              </w:rPr>
            </w:pPr>
            <w:r w:rsidRPr="00367080">
              <w:rPr>
                <w:rFonts w:ascii="Calibri" w:hAnsi="Calibri" w:cs="Calibri"/>
              </w:rPr>
              <w:t>Sets inactivity timeout</w:t>
            </w:r>
          </w:p>
        </w:tc>
        <w:tc>
          <w:tcPr>
            <w:tcW w:w="0" w:type="auto"/>
            <w:hideMark/>
          </w:tcPr>
          <w:p w14:paraId="1CDC15F6" w14:textId="77777777" w:rsidR="00590A31" w:rsidRPr="00367080" w:rsidRDefault="00590A31">
            <w:pPr>
              <w:pStyle w:val="p1"/>
              <w:rPr>
                <w:rFonts w:ascii="Calibri" w:hAnsi="Calibri" w:cs="Calibri"/>
              </w:rPr>
            </w:pPr>
            <w:r w:rsidRPr="00367080">
              <w:rPr>
                <w:rFonts w:ascii="Calibri" w:hAnsi="Calibri" w:cs="Calibri"/>
              </w:rPr>
              <w:t>/</w:t>
            </w:r>
            <w:proofErr w:type="spellStart"/>
            <w:r w:rsidRPr="00367080">
              <w:rPr>
                <w:rFonts w:ascii="Calibri" w:hAnsi="Calibri" w:cs="Calibri"/>
              </w:rPr>
              <w:t>api</w:t>
            </w:r>
            <w:proofErr w:type="spellEnd"/>
            <w:r w:rsidRPr="00367080">
              <w:rPr>
                <w:rFonts w:ascii="Calibri" w:hAnsi="Calibri" w:cs="Calibri"/>
              </w:rPr>
              <w:t>/security/policies</w:t>
            </w:r>
          </w:p>
        </w:tc>
      </w:tr>
      <w:tr w:rsidR="00590A31" w:rsidRPr="00C65D82" w14:paraId="0C8DD6ED" w14:textId="77777777" w:rsidTr="00030F18">
        <w:tc>
          <w:tcPr>
            <w:tcW w:w="0" w:type="auto"/>
            <w:hideMark/>
          </w:tcPr>
          <w:p w14:paraId="27773629" w14:textId="77777777" w:rsidR="00590A31" w:rsidRPr="00367080" w:rsidRDefault="00590A31">
            <w:pPr>
              <w:pStyle w:val="p1"/>
              <w:rPr>
                <w:rFonts w:ascii="Calibri" w:hAnsi="Calibri" w:cs="Calibri"/>
              </w:rPr>
            </w:pPr>
            <w:r w:rsidRPr="00367080">
              <w:rPr>
                <w:rFonts w:ascii="Calibri" w:hAnsi="Calibri" w:cs="Calibri"/>
              </w:rPr>
              <w:t>Pause System</w:t>
            </w:r>
          </w:p>
        </w:tc>
        <w:tc>
          <w:tcPr>
            <w:tcW w:w="0" w:type="auto"/>
            <w:hideMark/>
          </w:tcPr>
          <w:p w14:paraId="23657D91" w14:textId="77777777" w:rsidR="00590A31" w:rsidRPr="00367080" w:rsidRDefault="00590A31">
            <w:pPr>
              <w:pStyle w:val="p1"/>
              <w:rPr>
                <w:rFonts w:ascii="Calibri" w:hAnsi="Calibri" w:cs="Calibri"/>
              </w:rPr>
            </w:pPr>
            <w:r w:rsidRPr="00367080">
              <w:rPr>
                <w:rFonts w:ascii="Calibri" w:hAnsi="Calibri" w:cs="Calibri"/>
              </w:rPr>
              <w:t>Button</w:t>
            </w:r>
          </w:p>
        </w:tc>
        <w:tc>
          <w:tcPr>
            <w:tcW w:w="0" w:type="auto"/>
            <w:hideMark/>
          </w:tcPr>
          <w:p w14:paraId="078EDFC6" w14:textId="77777777" w:rsidR="00590A31" w:rsidRPr="00367080" w:rsidRDefault="00590A31">
            <w:pPr>
              <w:pStyle w:val="p1"/>
              <w:rPr>
                <w:rFonts w:ascii="Calibri" w:hAnsi="Calibri" w:cs="Calibri"/>
              </w:rPr>
            </w:pPr>
            <w:r w:rsidRPr="00367080">
              <w:rPr>
                <w:rFonts w:ascii="Calibri" w:hAnsi="Calibri" w:cs="Calibri"/>
              </w:rPr>
              <w:t>Pauses district logins</w:t>
            </w:r>
          </w:p>
        </w:tc>
        <w:tc>
          <w:tcPr>
            <w:tcW w:w="0" w:type="auto"/>
            <w:hideMark/>
          </w:tcPr>
          <w:p w14:paraId="0F2B55F8" w14:textId="77777777" w:rsidR="00590A31" w:rsidRPr="00367080" w:rsidRDefault="00590A31">
            <w:pPr>
              <w:pStyle w:val="p1"/>
              <w:rPr>
                <w:rFonts w:ascii="Calibri" w:hAnsi="Calibri" w:cs="Calibri"/>
              </w:rPr>
            </w:pPr>
            <w:r w:rsidRPr="00367080">
              <w:rPr>
                <w:rFonts w:ascii="Calibri" w:hAnsi="Calibri" w:cs="Calibri"/>
              </w:rPr>
              <w:t>/</w:t>
            </w:r>
            <w:proofErr w:type="spellStart"/>
            <w:r w:rsidRPr="00367080">
              <w:rPr>
                <w:rFonts w:ascii="Calibri" w:hAnsi="Calibri" w:cs="Calibri"/>
              </w:rPr>
              <w:t>api</w:t>
            </w:r>
            <w:proofErr w:type="spellEnd"/>
            <w:r w:rsidRPr="00367080">
              <w:rPr>
                <w:rFonts w:ascii="Calibri" w:hAnsi="Calibri" w:cs="Calibri"/>
              </w:rPr>
              <w:t>/system/state/pause</w:t>
            </w:r>
          </w:p>
        </w:tc>
      </w:tr>
      <w:tr w:rsidR="00590A31" w:rsidRPr="00C65D82" w14:paraId="17978AC4" w14:textId="77777777" w:rsidTr="00030F18">
        <w:tc>
          <w:tcPr>
            <w:tcW w:w="0" w:type="auto"/>
            <w:hideMark/>
          </w:tcPr>
          <w:p w14:paraId="387AEEAE" w14:textId="77777777" w:rsidR="00590A31" w:rsidRPr="00367080" w:rsidRDefault="00590A31">
            <w:pPr>
              <w:pStyle w:val="p1"/>
              <w:rPr>
                <w:rFonts w:ascii="Calibri" w:hAnsi="Calibri" w:cs="Calibri"/>
              </w:rPr>
            </w:pPr>
            <w:r w:rsidRPr="00367080">
              <w:rPr>
                <w:rFonts w:ascii="Calibri" w:hAnsi="Calibri" w:cs="Calibri"/>
              </w:rPr>
              <w:t>Retention Dropdown</w:t>
            </w:r>
          </w:p>
        </w:tc>
        <w:tc>
          <w:tcPr>
            <w:tcW w:w="0" w:type="auto"/>
            <w:hideMark/>
          </w:tcPr>
          <w:p w14:paraId="5F2365F8" w14:textId="77777777" w:rsidR="00590A31" w:rsidRPr="00367080" w:rsidRDefault="00590A31">
            <w:pPr>
              <w:pStyle w:val="p1"/>
              <w:rPr>
                <w:rFonts w:ascii="Calibri" w:hAnsi="Calibri" w:cs="Calibri"/>
              </w:rPr>
            </w:pPr>
            <w:r w:rsidRPr="00367080">
              <w:rPr>
                <w:rFonts w:ascii="Calibri" w:hAnsi="Calibri" w:cs="Calibri"/>
              </w:rPr>
              <w:t>Dropdown</w:t>
            </w:r>
          </w:p>
        </w:tc>
        <w:tc>
          <w:tcPr>
            <w:tcW w:w="0" w:type="auto"/>
            <w:hideMark/>
          </w:tcPr>
          <w:p w14:paraId="6C0BD659" w14:textId="77777777" w:rsidR="00590A31" w:rsidRPr="00367080" w:rsidRDefault="00590A31">
            <w:pPr>
              <w:pStyle w:val="p1"/>
              <w:rPr>
                <w:rFonts w:ascii="Calibri" w:hAnsi="Calibri" w:cs="Calibri"/>
              </w:rPr>
            </w:pPr>
            <w:r w:rsidRPr="00367080">
              <w:rPr>
                <w:rFonts w:ascii="Calibri" w:hAnsi="Calibri" w:cs="Calibri"/>
              </w:rPr>
              <w:t>Set retention period</w:t>
            </w:r>
          </w:p>
        </w:tc>
        <w:tc>
          <w:tcPr>
            <w:tcW w:w="0" w:type="auto"/>
            <w:hideMark/>
          </w:tcPr>
          <w:p w14:paraId="1D2B0CD2" w14:textId="77777777" w:rsidR="00590A31" w:rsidRPr="00367080" w:rsidRDefault="00590A31">
            <w:pPr>
              <w:pStyle w:val="p1"/>
              <w:rPr>
                <w:rFonts w:ascii="Calibri" w:hAnsi="Calibri" w:cs="Calibri"/>
              </w:rPr>
            </w:pPr>
            <w:r w:rsidRPr="00367080">
              <w:rPr>
                <w:rFonts w:ascii="Calibri" w:hAnsi="Calibri" w:cs="Calibri"/>
              </w:rPr>
              <w:t>/</w:t>
            </w:r>
            <w:proofErr w:type="spellStart"/>
            <w:r w:rsidRPr="00367080">
              <w:rPr>
                <w:rFonts w:ascii="Calibri" w:hAnsi="Calibri" w:cs="Calibri"/>
              </w:rPr>
              <w:t>api</w:t>
            </w:r>
            <w:proofErr w:type="spellEnd"/>
            <w:r w:rsidRPr="00367080">
              <w:rPr>
                <w:rFonts w:ascii="Calibri" w:hAnsi="Calibri" w:cs="Calibri"/>
              </w:rPr>
              <w:t>/system/preferences</w:t>
            </w:r>
          </w:p>
        </w:tc>
      </w:tr>
      <w:tr w:rsidR="00590A31" w:rsidRPr="00C65D82" w14:paraId="578B09B7" w14:textId="77777777" w:rsidTr="00030F18">
        <w:tc>
          <w:tcPr>
            <w:tcW w:w="0" w:type="auto"/>
            <w:hideMark/>
          </w:tcPr>
          <w:p w14:paraId="2BB336B4" w14:textId="77777777" w:rsidR="00590A31" w:rsidRPr="00367080" w:rsidRDefault="00590A31">
            <w:pPr>
              <w:pStyle w:val="p1"/>
              <w:rPr>
                <w:rFonts w:ascii="Calibri" w:hAnsi="Calibri" w:cs="Calibri"/>
              </w:rPr>
            </w:pPr>
            <w:r w:rsidRPr="00367080">
              <w:rPr>
                <w:rFonts w:ascii="Calibri" w:hAnsi="Calibri" w:cs="Calibri"/>
              </w:rPr>
              <w:t>Auto-Archive Logs</w:t>
            </w:r>
          </w:p>
        </w:tc>
        <w:tc>
          <w:tcPr>
            <w:tcW w:w="0" w:type="auto"/>
            <w:hideMark/>
          </w:tcPr>
          <w:p w14:paraId="15466565" w14:textId="77777777" w:rsidR="00590A31" w:rsidRPr="00367080" w:rsidRDefault="00590A31">
            <w:pPr>
              <w:pStyle w:val="p1"/>
              <w:rPr>
                <w:rFonts w:ascii="Calibri" w:hAnsi="Calibri" w:cs="Calibri"/>
              </w:rPr>
            </w:pPr>
            <w:r w:rsidRPr="00367080">
              <w:rPr>
                <w:rFonts w:ascii="Calibri" w:hAnsi="Calibri" w:cs="Calibri"/>
              </w:rPr>
              <w:t>Toggle</w:t>
            </w:r>
          </w:p>
        </w:tc>
        <w:tc>
          <w:tcPr>
            <w:tcW w:w="0" w:type="auto"/>
            <w:hideMark/>
          </w:tcPr>
          <w:p w14:paraId="48AC8A8A" w14:textId="77777777" w:rsidR="00590A31" w:rsidRPr="00367080" w:rsidRDefault="00590A31">
            <w:pPr>
              <w:pStyle w:val="p1"/>
              <w:rPr>
                <w:rFonts w:ascii="Calibri" w:hAnsi="Calibri" w:cs="Calibri"/>
              </w:rPr>
            </w:pPr>
            <w:r w:rsidRPr="00367080">
              <w:rPr>
                <w:rFonts w:ascii="Calibri" w:hAnsi="Calibri" w:cs="Calibri"/>
              </w:rPr>
              <w:t>Archive logs after period</w:t>
            </w:r>
          </w:p>
        </w:tc>
        <w:tc>
          <w:tcPr>
            <w:tcW w:w="0" w:type="auto"/>
            <w:hideMark/>
          </w:tcPr>
          <w:p w14:paraId="1E4BA87A" w14:textId="77777777" w:rsidR="00590A31" w:rsidRPr="00367080" w:rsidRDefault="00590A31">
            <w:pPr>
              <w:pStyle w:val="p1"/>
              <w:rPr>
                <w:rFonts w:ascii="Calibri" w:hAnsi="Calibri" w:cs="Calibri"/>
              </w:rPr>
            </w:pPr>
            <w:r w:rsidRPr="00367080">
              <w:rPr>
                <w:rFonts w:ascii="Calibri" w:hAnsi="Calibri" w:cs="Calibri"/>
              </w:rPr>
              <w:t>/</w:t>
            </w:r>
            <w:proofErr w:type="spellStart"/>
            <w:r w:rsidRPr="00367080">
              <w:rPr>
                <w:rFonts w:ascii="Calibri" w:hAnsi="Calibri" w:cs="Calibri"/>
              </w:rPr>
              <w:t>api</w:t>
            </w:r>
            <w:proofErr w:type="spellEnd"/>
            <w:r w:rsidRPr="00367080">
              <w:rPr>
                <w:rFonts w:ascii="Calibri" w:hAnsi="Calibri" w:cs="Calibri"/>
              </w:rPr>
              <w:t>/system/preferences</w:t>
            </w:r>
          </w:p>
        </w:tc>
      </w:tr>
      <w:tr w:rsidR="00590A31" w:rsidRPr="00C65D82" w14:paraId="380EEE79" w14:textId="77777777" w:rsidTr="00030F18">
        <w:tc>
          <w:tcPr>
            <w:tcW w:w="0" w:type="auto"/>
            <w:hideMark/>
          </w:tcPr>
          <w:p w14:paraId="0C009091" w14:textId="77777777" w:rsidR="00590A31" w:rsidRPr="00367080" w:rsidRDefault="00590A31">
            <w:pPr>
              <w:pStyle w:val="p1"/>
              <w:rPr>
                <w:rFonts w:ascii="Calibri" w:hAnsi="Calibri" w:cs="Calibri"/>
              </w:rPr>
            </w:pPr>
            <w:r w:rsidRPr="00367080">
              <w:rPr>
                <w:rFonts w:ascii="Calibri" w:hAnsi="Calibri" w:cs="Calibri"/>
              </w:rPr>
              <w:t>Daily Sync Summary</w:t>
            </w:r>
          </w:p>
        </w:tc>
        <w:tc>
          <w:tcPr>
            <w:tcW w:w="0" w:type="auto"/>
            <w:hideMark/>
          </w:tcPr>
          <w:p w14:paraId="0CB6D169" w14:textId="77777777" w:rsidR="00590A31" w:rsidRPr="00367080" w:rsidRDefault="00590A31">
            <w:pPr>
              <w:pStyle w:val="p1"/>
              <w:rPr>
                <w:rFonts w:ascii="Calibri" w:hAnsi="Calibri" w:cs="Calibri"/>
              </w:rPr>
            </w:pPr>
            <w:r w:rsidRPr="00367080">
              <w:rPr>
                <w:rFonts w:ascii="Calibri" w:hAnsi="Calibri" w:cs="Calibri"/>
              </w:rPr>
              <w:t>Toggle</w:t>
            </w:r>
          </w:p>
        </w:tc>
        <w:tc>
          <w:tcPr>
            <w:tcW w:w="0" w:type="auto"/>
            <w:hideMark/>
          </w:tcPr>
          <w:p w14:paraId="5C8C6E9A" w14:textId="77777777" w:rsidR="00590A31" w:rsidRPr="00367080" w:rsidRDefault="00590A31">
            <w:pPr>
              <w:pStyle w:val="p1"/>
              <w:rPr>
                <w:rFonts w:ascii="Calibri" w:hAnsi="Calibri" w:cs="Calibri"/>
              </w:rPr>
            </w:pPr>
            <w:r w:rsidRPr="00367080">
              <w:rPr>
                <w:rFonts w:ascii="Calibri" w:hAnsi="Calibri" w:cs="Calibri"/>
              </w:rPr>
              <w:t>Enables daily summary</w:t>
            </w:r>
          </w:p>
        </w:tc>
        <w:tc>
          <w:tcPr>
            <w:tcW w:w="0" w:type="auto"/>
            <w:hideMark/>
          </w:tcPr>
          <w:p w14:paraId="127BF266" w14:textId="77777777" w:rsidR="00590A31" w:rsidRPr="00367080" w:rsidRDefault="00590A31">
            <w:pPr>
              <w:pStyle w:val="p1"/>
              <w:rPr>
                <w:rFonts w:ascii="Calibri" w:hAnsi="Calibri" w:cs="Calibri"/>
              </w:rPr>
            </w:pPr>
            <w:r w:rsidRPr="00367080">
              <w:rPr>
                <w:rFonts w:ascii="Calibri" w:hAnsi="Calibri" w:cs="Calibri"/>
              </w:rPr>
              <w:t>/</w:t>
            </w:r>
            <w:proofErr w:type="spellStart"/>
            <w:r w:rsidRPr="00367080">
              <w:rPr>
                <w:rFonts w:ascii="Calibri" w:hAnsi="Calibri" w:cs="Calibri"/>
              </w:rPr>
              <w:t>api</w:t>
            </w:r>
            <w:proofErr w:type="spellEnd"/>
            <w:r w:rsidRPr="00367080">
              <w:rPr>
                <w:rFonts w:ascii="Calibri" w:hAnsi="Calibri" w:cs="Calibri"/>
              </w:rPr>
              <w:t>/system/automation/</w:t>
            </w:r>
            <w:proofErr w:type="spellStart"/>
            <w:r w:rsidRPr="00367080">
              <w:rPr>
                <w:rFonts w:ascii="Calibri" w:hAnsi="Calibri" w:cs="Calibri"/>
              </w:rPr>
              <w:t>syncsummary</w:t>
            </w:r>
            <w:proofErr w:type="spellEnd"/>
          </w:p>
        </w:tc>
      </w:tr>
      <w:tr w:rsidR="00590A31" w:rsidRPr="00C65D82" w14:paraId="673AF4FE" w14:textId="77777777" w:rsidTr="00030F18">
        <w:tc>
          <w:tcPr>
            <w:tcW w:w="0" w:type="auto"/>
            <w:hideMark/>
          </w:tcPr>
          <w:p w14:paraId="2FDF735F" w14:textId="77777777" w:rsidR="00590A31" w:rsidRPr="00367080" w:rsidRDefault="00590A31">
            <w:pPr>
              <w:pStyle w:val="p1"/>
              <w:rPr>
                <w:rFonts w:ascii="Calibri" w:hAnsi="Calibri" w:cs="Calibri"/>
              </w:rPr>
            </w:pPr>
            <w:r w:rsidRPr="00367080">
              <w:rPr>
                <w:rFonts w:ascii="Calibri" w:hAnsi="Calibri" w:cs="Calibri"/>
              </w:rPr>
              <w:t>Weekly Audit Export</w:t>
            </w:r>
          </w:p>
        </w:tc>
        <w:tc>
          <w:tcPr>
            <w:tcW w:w="0" w:type="auto"/>
            <w:hideMark/>
          </w:tcPr>
          <w:p w14:paraId="2A59CE11" w14:textId="77777777" w:rsidR="00590A31" w:rsidRPr="00367080" w:rsidRDefault="00590A31">
            <w:pPr>
              <w:pStyle w:val="p1"/>
              <w:rPr>
                <w:rFonts w:ascii="Calibri" w:hAnsi="Calibri" w:cs="Calibri"/>
              </w:rPr>
            </w:pPr>
            <w:r w:rsidRPr="00367080">
              <w:rPr>
                <w:rFonts w:ascii="Calibri" w:hAnsi="Calibri" w:cs="Calibri"/>
              </w:rPr>
              <w:t>Toggle</w:t>
            </w:r>
          </w:p>
        </w:tc>
        <w:tc>
          <w:tcPr>
            <w:tcW w:w="0" w:type="auto"/>
            <w:hideMark/>
          </w:tcPr>
          <w:p w14:paraId="524331C0" w14:textId="77777777" w:rsidR="00590A31" w:rsidRPr="00367080" w:rsidRDefault="00590A31">
            <w:pPr>
              <w:pStyle w:val="p1"/>
              <w:rPr>
                <w:rFonts w:ascii="Calibri" w:hAnsi="Calibri" w:cs="Calibri"/>
              </w:rPr>
            </w:pPr>
            <w:r w:rsidRPr="00367080">
              <w:rPr>
                <w:rFonts w:ascii="Calibri" w:hAnsi="Calibri" w:cs="Calibri"/>
              </w:rPr>
              <w:t>Export weekly audit logs</w:t>
            </w:r>
          </w:p>
        </w:tc>
        <w:tc>
          <w:tcPr>
            <w:tcW w:w="0" w:type="auto"/>
            <w:hideMark/>
          </w:tcPr>
          <w:p w14:paraId="76D868D7" w14:textId="77777777" w:rsidR="00590A31" w:rsidRPr="00367080" w:rsidRDefault="00590A31">
            <w:pPr>
              <w:pStyle w:val="p1"/>
              <w:rPr>
                <w:rFonts w:ascii="Calibri" w:hAnsi="Calibri" w:cs="Calibri"/>
              </w:rPr>
            </w:pPr>
            <w:r w:rsidRPr="00367080">
              <w:rPr>
                <w:rFonts w:ascii="Calibri" w:hAnsi="Calibri" w:cs="Calibri"/>
              </w:rPr>
              <w:t>/</w:t>
            </w:r>
            <w:proofErr w:type="spellStart"/>
            <w:r w:rsidRPr="00367080">
              <w:rPr>
                <w:rFonts w:ascii="Calibri" w:hAnsi="Calibri" w:cs="Calibri"/>
              </w:rPr>
              <w:t>api</w:t>
            </w:r>
            <w:proofErr w:type="spellEnd"/>
            <w:r w:rsidRPr="00367080">
              <w:rPr>
                <w:rFonts w:ascii="Calibri" w:hAnsi="Calibri" w:cs="Calibri"/>
              </w:rPr>
              <w:t>/system/automation/</w:t>
            </w:r>
            <w:proofErr w:type="spellStart"/>
            <w:r w:rsidRPr="00367080">
              <w:rPr>
                <w:rFonts w:ascii="Calibri" w:hAnsi="Calibri" w:cs="Calibri"/>
              </w:rPr>
              <w:t>auditexport</w:t>
            </w:r>
            <w:proofErr w:type="spellEnd"/>
          </w:p>
        </w:tc>
      </w:tr>
      <w:tr w:rsidR="00590A31" w:rsidRPr="00C65D82" w14:paraId="5395CB45" w14:textId="77777777" w:rsidTr="00030F18">
        <w:tc>
          <w:tcPr>
            <w:tcW w:w="0" w:type="auto"/>
            <w:hideMark/>
          </w:tcPr>
          <w:p w14:paraId="5BD59BE6" w14:textId="77777777" w:rsidR="00590A31" w:rsidRPr="00367080" w:rsidRDefault="00590A31">
            <w:pPr>
              <w:pStyle w:val="p1"/>
              <w:rPr>
                <w:rFonts w:ascii="Calibri" w:hAnsi="Calibri" w:cs="Calibri"/>
              </w:rPr>
            </w:pPr>
            <w:r w:rsidRPr="00367080">
              <w:rPr>
                <w:rFonts w:ascii="Calibri" w:hAnsi="Calibri" w:cs="Calibri"/>
              </w:rPr>
              <w:t>FTP Monitoring</w:t>
            </w:r>
          </w:p>
        </w:tc>
        <w:tc>
          <w:tcPr>
            <w:tcW w:w="0" w:type="auto"/>
            <w:hideMark/>
          </w:tcPr>
          <w:p w14:paraId="2CCAA86A" w14:textId="77777777" w:rsidR="00590A31" w:rsidRPr="00367080" w:rsidRDefault="00590A31">
            <w:pPr>
              <w:pStyle w:val="p1"/>
              <w:rPr>
                <w:rFonts w:ascii="Calibri" w:hAnsi="Calibri" w:cs="Calibri"/>
              </w:rPr>
            </w:pPr>
            <w:r w:rsidRPr="00367080">
              <w:rPr>
                <w:rFonts w:ascii="Calibri" w:hAnsi="Calibri" w:cs="Calibri"/>
              </w:rPr>
              <w:t>Toggle</w:t>
            </w:r>
          </w:p>
        </w:tc>
        <w:tc>
          <w:tcPr>
            <w:tcW w:w="0" w:type="auto"/>
            <w:hideMark/>
          </w:tcPr>
          <w:p w14:paraId="75ABA686" w14:textId="77777777" w:rsidR="00590A31" w:rsidRPr="00367080" w:rsidRDefault="00590A31">
            <w:pPr>
              <w:pStyle w:val="p1"/>
              <w:rPr>
                <w:rFonts w:ascii="Calibri" w:hAnsi="Calibri" w:cs="Calibri"/>
              </w:rPr>
            </w:pPr>
            <w:r w:rsidRPr="00367080">
              <w:rPr>
                <w:rFonts w:ascii="Calibri" w:hAnsi="Calibri" w:cs="Calibri"/>
              </w:rPr>
              <w:t>Monitor FTP health</w:t>
            </w:r>
          </w:p>
        </w:tc>
        <w:tc>
          <w:tcPr>
            <w:tcW w:w="0" w:type="auto"/>
            <w:hideMark/>
          </w:tcPr>
          <w:p w14:paraId="55204F79" w14:textId="77777777" w:rsidR="00590A31" w:rsidRPr="00367080" w:rsidRDefault="00590A31">
            <w:pPr>
              <w:pStyle w:val="p1"/>
              <w:rPr>
                <w:rFonts w:ascii="Calibri" w:hAnsi="Calibri" w:cs="Calibri"/>
              </w:rPr>
            </w:pPr>
            <w:r w:rsidRPr="00367080">
              <w:rPr>
                <w:rFonts w:ascii="Calibri" w:hAnsi="Calibri" w:cs="Calibri"/>
              </w:rPr>
              <w:t>/</w:t>
            </w:r>
            <w:proofErr w:type="spellStart"/>
            <w:r w:rsidRPr="00367080">
              <w:rPr>
                <w:rFonts w:ascii="Calibri" w:hAnsi="Calibri" w:cs="Calibri"/>
              </w:rPr>
              <w:t>api</w:t>
            </w:r>
            <w:proofErr w:type="spellEnd"/>
            <w:r w:rsidRPr="00367080">
              <w:rPr>
                <w:rFonts w:ascii="Calibri" w:hAnsi="Calibri" w:cs="Calibri"/>
              </w:rPr>
              <w:t>/system/automation/</w:t>
            </w:r>
            <w:proofErr w:type="spellStart"/>
            <w:r w:rsidRPr="00367080">
              <w:rPr>
                <w:rFonts w:ascii="Calibri" w:hAnsi="Calibri" w:cs="Calibri"/>
              </w:rPr>
              <w:t>ftpmonitor</w:t>
            </w:r>
            <w:proofErr w:type="spellEnd"/>
          </w:p>
        </w:tc>
      </w:tr>
      <w:tr w:rsidR="00590A31" w:rsidRPr="00C65D82" w14:paraId="3DBFE863" w14:textId="77777777" w:rsidTr="00030F18">
        <w:tc>
          <w:tcPr>
            <w:tcW w:w="0" w:type="auto"/>
            <w:hideMark/>
          </w:tcPr>
          <w:p w14:paraId="34A3E8A3" w14:textId="77777777" w:rsidR="00590A31" w:rsidRPr="00367080" w:rsidRDefault="00590A31">
            <w:pPr>
              <w:pStyle w:val="p1"/>
              <w:rPr>
                <w:rFonts w:ascii="Calibri" w:hAnsi="Calibri" w:cs="Calibri"/>
              </w:rPr>
            </w:pPr>
            <w:r w:rsidRPr="00367080">
              <w:rPr>
                <w:rFonts w:ascii="Calibri" w:hAnsi="Calibri" w:cs="Calibri"/>
              </w:rPr>
              <w:t>Save Preferences</w:t>
            </w:r>
          </w:p>
        </w:tc>
        <w:tc>
          <w:tcPr>
            <w:tcW w:w="0" w:type="auto"/>
            <w:hideMark/>
          </w:tcPr>
          <w:p w14:paraId="0F209580" w14:textId="77777777" w:rsidR="00590A31" w:rsidRPr="00367080" w:rsidRDefault="00590A31">
            <w:pPr>
              <w:pStyle w:val="p1"/>
              <w:rPr>
                <w:rFonts w:ascii="Calibri" w:hAnsi="Calibri" w:cs="Calibri"/>
              </w:rPr>
            </w:pPr>
            <w:r w:rsidRPr="00367080">
              <w:rPr>
                <w:rFonts w:ascii="Calibri" w:hAnsi="Calibri" w:cs="Calibri"/>
              </w:rPr>
              <w:t>Button</w:t>
            </w:r>
          </w:p>
        </w:tc>
        <w:tc>
          <w:tcPr>
            <w:tcW w:w="0" w:type="auto"/>
            <w:hideMark/>
          </w:tcPr>
          <w:p w14:paraId="701412A2" w14:textId="77777777" w:rsidR="00590A31" w:rsidRPr="00367080" w:rsidRDefault="00590A31">
            <w:pPr>
              <w:pStyle w:val="p1"/>
              <w:rPr>
                <w:rFonts w:ascii="Calibri" w:hAnsi="Calibri" w:cs="Calibri"/>
              </w:rPr>
            </w:pPr>
            <w:r w:rsidRPr="00367080">
              <w:rPr>
                <w:rFonts w:ascii="Calibri" w:hAnsi="Calibri" w:cs="Calibri"/>
              </w:rPr>
              <w:t>Saves all system preferences</w:t>
            </w:r>
          </w:p>
        </w:tc>
        <w:tc>
          <w:tcPr>
            <w:tcW w:w="0" w:type="auto"/>
            <w:hideMark/>
          </w:tcPr>
          <w:p w14:paraId="4D1BC776" w14:textId="77777777" w:rsidR="00590A31" w:rsidRPr="00367080" w:rsidRDefault="00590A31">
            <w:pPr>
              <w:pStyle w:val="p1"/>
              <w:rPr>
                <w:rFonts w:ascii="Calibri" w:hAnsi="Calibri" w:cs="Calibri"/>
              </w:rPr>
            </w:pPr>
            <w:r w:rsidRPr="00367080">
              <w:rPr>
                <w:rFonts w:ascii="Calibri" w:hAnsi="Calibri" w:cs="Calibri"/>
              </w:rPr>
              <w:t>/</w:t>
            </w:r>
            <w:proofErr w:type="spellStart"/>
            <w:r w:rsidRPr="00367080">
              <w:rPr>
                <w:rFonts w:ascii="Calibri" w:hAnsi="Calibri" w:cs="Calibri"/>
              </w:rPr>
              <w:t>api</w:t>
            </w:r>
            <w:proofErr w:type="spellEnd"/>
            <w:r w:rsidRPr="00367080">
              <w:rPr>
                <w:rFonts w:ascii="Calibri" w:hAnsi="Calibri" w:cs="Calibri"/>
              </w:rPr>
              <w:t>/system/preferences/save</w:t>
            </w:r>
          </w:p>
        </w:tc>
      </w:tr>
    </w:tbl>
    <w:p w14:paraId="0642F4BC" w14:textId="30B7E896" w:rsidR="00590A31" w:rsidRPr="00367080" w:rsidRDefault="00590A31" w:rsidP="00590A31">
      <w:pPr>
        <w:rPr>
          <w:rStyle w:val="s1"/>
          <w:rFonts w:ascii="Calibri" w:eastAsiaTheme="majorEastAsia" w:hAnsi="Calibri" w:cs="Calibri"/>
        </w:rPr>
      </w:pPr>
    </w:p>
    <w:p w14:paraId="70C73E19" w14:textId="44353E30" w:rsidR="00590A31" w:rsidRPr="00CB1D08" w:rsidRDefault="00590A31" w:rsidP="00CB1D08">
      <w:pPr>
        <w:spacing w:before="100" w:beforeAutospacing="1" w:after="100" w:afterAutospacing="1"/>
        <w:outlineLvl w:val="2"/>
        <w:rPr>
          <w:rFonts w:ascii="Calibri" w:hAnsi="Calibri" w:cs="Calibri"/>
          <w:b/>
          <w:sz w:val="27"/>
          <w:szCs w:val="27"/>
        </w:rPr>
      </w:pPr>
      <w:r w:rsidRPr="00CB1D08">
        <w:rPr>
          <w:rFonts w:ascii="Calibri" w:hAnsi="Calibri" w:cs="Calibri"/>
          <w:b/>
          <w:sz w:val="27"/>
          <w:szCs w:val="27"/>
        </w:rPr>
        <w:t>Email Templates</w:t>
      </w:r>
    </w:p>
    <w:p w14:paraId="26A62A50" w14:textId="5405DB32" w:rsidR="00590A31" w:rsidRPr="00367080" w:rsidRDefault="00590A31" w:rsidP="00590A31">
      <w:pPr>
        <w:rPr>
          <w:rStyle w:val="s1"/>
          <w:rFonts w:ascii="Calibri" w:eastAsiaTheme="majorEastAsia" w:hAnsi="Calibri" w:cs="Calibri"/>
        </w:rPr>
      </w:pPr>
    </w:p>
    <w:p w14:paraId="7AFCCF6B" w14:textId="489DD64C" w:rsidR="00590A31" w:rsidRPr="00C65D82" w:rsidRDefault="00590A31" w:rsidP="00E15F6B">
      <w:pPr>
        <w:rPr>
          <w:rFonts w:ascii="Calibri" w:hAnsi="Calibri" w:cs="Calibri"/>
        </w:rPr>
      </w:pPr>
      <w:r w:rsidRPr="00C65D82">
        <w:rPr>
          <w:rFonts w:ascii="Calibri" w:hAnsi="Calibri" w:cs="Calibri"/>
        </w:rPr>
        <w:t>A. Daily Sync Summary Email Template</w:t>
      </w:r>
    </w:p>
    <w:p w14:paraId="6AB0B1BC" w14:textId="169B107E" w:rsidR="00590A31" w:rsidRPr="00367080" w:rsidRDefault="00590A31" w:rsidP="00E15F6B">
      <w:pPr>
        <w:pStyle w:val="p3"/>
        <w:rPr>
          <w:rFonts w:ascii="Calibri" w:hAnsi="Calibri" w:cs="Calibri"/>
        </w:rPr>
      </w:pPr>
      <w:r w:rsidRPr="00367080">
        <w:rPr>
          <w:rStyle w:val="s2"/>
          <w:rFonts w:ascii="Calibri" w:eastAsiaTheme="majorEastAsia" w:hAnsi="Calibri" w:cs="Calibri"/>
          <w:b/>
        </w:rPr>
        <w:t>Subject:</w:t>
      </w:r>
      <w:r w:rsidRPr="00367080">
        <w:rPr>
          <w:rFonts w:ascii="Calibri" w:hAnsi="Calibri" w:cs="Calibri"/>
        </w:rPr>
        <w:t xml:space="preserve"> Daily SIS Sync Summary — {{</w:t>
      </w:r>
      <w:proofErr w:type="spellStart"/>
      <w:r w:rsidRPr="00367080">
        <w:rPr>
          <w:rFonts w:ascii="Calibri" w:hAnsi="Calibri" w:cs="Calibri"/>
        </w:rPr>
        <w:t>DistrictName</w:t>
      </w:r>
      <w:proofErr w:type="spellEnd"/>
      <w:r w:rsidRPr="00367080">
        <w:rPr>
          <w:rFonts w:ascii="Calibri" w:hAnsi="Calibri" w:cs="Calibri"/>
        </w:rPr>
        <w:t>}}</w:t>
      </w:r>
    </w:p>
    <w:p w14:paraId="56C69191" w14:textId="774A7A3E" w:rsidR="00590A31" w:rsidRPr="00367080" w:rsidRDefault="00590A31" w:rsidP="00E15F6B">
      <w:pPr>
        <w:pStyle w:val="p4"/>
        <w:rPr>
          <w:rFonts w:ascii="Calibri" w:hAnsi="Calibri" w:cs="Calibri"/>
        </w:rPr>
      </w:pPr>
      <w:r w:rsidRPr="00367080">
        <w:rPr>
          <w:rFonts w:ascii="Calibri" w:hAnsi="Calibri" w:cs="Calibri"/>
          <w:b/>
        </w:rPr>
        <w:t>Body:</w:t>
      </w:r>
    </w:p>
    <w:p w14:paraId="1ACB4770" w14:textId="77777777" w:rsidR="00590A31" w:rsidRPr="00367080" w:rsidRDefault="00590A31" w:rsidP="00590A31">
      <w:pPr>
        <w:pStyle w:val="p3"/>
        <w:rPr>
          <w:rFonts w:ascii="Calibri" w:hAnsi="Calibri" w:cs="Calibri"/>
        </w:rPr>
      </w:pPr>
      <w:r w:rsidRPr="00367080">
        <w:rPr>
          <w:rFonts w:ascii="Calibri" w:hAnsi="Calibri" w:cs="Calibri"/>
        </w:rPr>
        <w:t>Hello {{</w:t>
      </w:r>
      <w:proofErr w:type="spellStart"/>
      <w:r w:rsidRPr="00367080">
        <w:rPr>
          <w:rFonts w:ascii="Calibri" w:hAnsi="Calibri" w:cs="Calibri"/>
        </w:rPr>
        <w:t>UserName</w:t>
      </w:r>
      <w:proofErr w:type="spellEnd"/>
      <w:r w:rsidRPr="00367080">
        <w:rPr>
          <w:rFonts w:ascii="Calibri" w:hAnsi="Calibri" w:cs="Calibri"/>
        </w:rPr>
        <w:t>}},</w:t>
      </w:r>
    </w:p>
    <w:p w14:paraId="6C001EE0" w14:textId="767F5632" w:rsidR="00590A31" w:rsidRPr="00367080" w:rsidRDefault="00590A31" w:rsidP="00E15F6B">
      <w:pPr>
        <w:pStyle w:val="p3"/>
        <w:rPr>
          <w:rStyle w:val="s1"/>
          <w:rFonts w:ascii="Calibri" w:eastAsiaTheme="majorEastAsia" w:hAnsi="Calibri" w:cs="Calibri"/>
        </w:rPr>
      </w:pPr>
      <w:r w:rsidRPr="00367080">
        <w:rPr>
          <w:rFonts w:ascii="Calibri" w:hAnsi="Calibri" w:cs="Calibri"/>
        </w:rPr>
        <w:t xml:space="preserve">Here is your daily SIS sync summary for </w:t>
      </w:r>
      <w:r w:rsidRPr="00E15F6B">
        <w:rPr>
          <w:rStyle w:val="s2"/>
          <w:rFonts w:ascii="Calibri" w:eastAsiaTheme="majorEastAsia" w:hAnsi="Calibri" w:cs="Calibri"/>
        </w:rPr>
        <w:t>{{Date}}</w:t>
      </w:r>
      <w:r w:rsidRPr="00367080">
        <w:rPr>
          <w:rFonts w:ascii="Calibri" w:hAnsi="Calibri" w:cs="Calibri"/>
        </w:rPr>
        <w:t>.</w:t>
      </w:r>
    </w:p>
    <w:p w14:paraId="5BAD6332" w14:textId="77777777" w:rsidR="00590A31" w:rsidRPr="00C65D82" w:rsidRDefault="00590A31" w:rsidP="00E15F6B">
      <w:pPr>
        <w:rPr>
          <w:rFonts w:ascii="Calibri" w:eastAsiaTheme="majorEastAsia" w:hAnsi="Calibri" w:cs="Calibri"/>
        </w:rPr>
      </w:pPr>
      <w:r w:rsidRPr="00C65D82">
        <w:rPr>
          <w:rFonts w:ascii="Calibri" w:hAnsi="Calibri" w:cs="Calibri"/>
        </w:rPr>
        <w:t>Sync Overview</w:t>
      </w:r>
    </w:p>
    <w:p w14:paraId="25C35DB1" w14:textId="77777777" w:rsidR="00590A31" w:rsidRPr="00367080" w:rsidRDefault="00590A31" w:rsidP="00590A31">
      <w:pPr>
        <w:pStyle w:val="p1"/>
        <w:numPr>
          <w:ilvl w:val="0"/>
          <w:numId w:val="362"/>
        </w:numPr>
        <w:rPr>
          <w:rFonts w:ascii="Calibri" w:hAnsi="Calibri" w:cs="Calibri"/>
        </w:rPr>
      </w:pPr>
      <w:r w:rsidRPr="00E15F6B">
        <w:rPr>
          <w:rFonts w:ascii="Calibri" w:hAnsi="Calibri" w:cs="Calibri"/>
        </w:rPr>
        <w:t>Total files processed:</w:t>
      </w:r>
      <w:r w:rsidRPr="00367080">
        <w:rPr>
          <w:rStyle w:val="s1"/>
          <w:rFonts w:ascii="Calibri" w:eastAsiaTheme="majorEastAsia" w:hAnsi="Calibri" w:cs="Calibri"/>
        </w:rPr>
        <w:t xml:space="preserve"> {{</w:t>
      </w:r>
      <w:proofErr w:type="spellStart"/>
      <w:r w:rsidRPr="00367080">
        <w:rPr>
          <w:rStyle w:val="s1"/>
          <w:rFonts w:ascii="Calibri" w:eastAsiaTheme="majorEastAsia" w:hAnsi="Calibri" w:cs="Calibri"/>
        </w:rPr>
        <w:t>TotalFiles</w:t>
      </w:r>
      <w:proofErr w:type="spellEnd"/>
      <w:r w:rsidRPr="00367080">
        <w:rPr>
          <w:rStyle w:val="s1"/>
          <w:rFonts w:ascii="Calibri" w:eastAsiaTheme="majorEastAsia" w:hAnsi="Calibri" w:cs="Calibri"/>
        </w:rPr>
        <w:t>}}</w:t>
      </w:r>
    </w:p>
    <w:p w14:paraId="52EE11B0" w14:textId="77777777" w:rsidR="00590A31" w:rsidRPr="00367080" w:rsidRDefault="00590A31" w:rsidP="00590A31">
      <w:pPr>
        <w:pStyle w:val="p1"/>
        <w:numPr>
          <w:ilvl w:val="0"/>
          <w:numId w:val="362"/>
        </w:numPr>
        <w:rPr>
          <w:rFonts w:ascii="Calibri" w:hAnsi="Calibri" w:cs="Calibri"/>
        </w:rPr>
      </w:pPr>
      <w:r w:rsidRPr="00E15F6B">
        <w:rPr>
          <w:rStyle w:val="s1"/>
          <w:rFonts w:ascii="Calibri" w:eastAsiaTheme="majorEastAsia" w:hAnsi="Calibri" w:cs="Calibri"/>
        </w:rPr>
        <w:t>Successful files:</w:t>
      </w:r>
      <w:r w:rsidRPr="00367080">
        <w:rPr>
          <w:rFonts w:ascii="Calibri" w:hAnsi="Calibri" w:cs="Calibri"/>
        </w:rPr>
        <w:t xml:space="preserve"> {{</w:t>
      </w:r>
      <w:proofErr w:type="spellStart"/>
      <w:r w:rsidRPr="00367080">
        <w:rPr>
          <w:rFonts w:ascii="Calibri" w:hAnsi="Calibri" w:cs="Calibri"/>
        </w:rPr>
        <w:t>SuccessCount</w:t>
      </w:r>
      <w:proofErr w:type="spellEnd"/>
      <w:r w:rsidRPr="00367080">
        <w:rPr>
          <w:rFonts w:ascii="Calibri" w:hAnsi="Calibri" w:cs="Calibri"/>
        </w:rPr>
        <w:t>}}</w:t>
      </w:r>
    </w:p>
    <w:p w14:paraId="1229643B" w14:textId="77777777" w:rsidR="00590A31" w:rsidRPr="00367080" w:rsidRDefault="00590A31" w:rsidP="00590A31">
      <w:pPr>
        <w:pStyle w:val="p1"/>
        <w:numPr>
          <w:ilvl w:val="0"/>
          <w:numId w:val="362"/>
        </w:numPr>
        <w:rPr>
          <w:rFonts w:ascii="Calibri" w:hAnsi="Calibri" w:cs="Calibri"/>
        </w:rPr>
      </w:pPr>
      <w:r w:rsidRPr="00E15F6B">
        <w:rPr>
          <w:rFonts w:ascii="Calibri" w:hAnsi="Calibri" w:cs="Calibri"/>
        </w:rPr>
        <w:t>Files with errors:</w:t>
      </w:r>
      <w:r w:rsidRPr="00367080">
        <w:rPr>
          <w:rStyle w:val="s1"/>
          <w:rFonts w:ascii="Calibri" w:eastAsiaTheme="majorEastAsia" w:hAnsi="Calibri" w:cs="Calibri"/>
        </w:rPr>
        <w:t xml:space="preserve"> {{</w:t>
      </w:r>
      <w:proofErr w:type="spellStart"/>
      <w:r w:rsidRPr="00367080">
        <w:rPr>
          <w:rStyle w:val="s1"/>
          <w:rFonts w:ascii="Calibri" w:eastAsiaTheme="majorEastAsia" w:hAnsi="Calibri" w:cs="Calibri"/>
        </w:rPr>
        <w:t>ErrorCount</w:t>
      </w:r>
      <w:proofErr w:type="spellEnd"/>
      <w:r w:rsidRPr="00367080">
        <w:rPr>
          <w:rStyle w:val="s1"/>
          <w:rFonts w:ascii="Calibri" w:eastAsiaTheme="majorEastAsia" w:hAnsi="Calibri" w:cs="Calibri"/>
        </w:rPr>
        <w:t>}}</w:t>
      </w:r>
    </w:p>
    <w:p w14:paraId="155619D7" w14:textId="22AAE30E" w:rsidR="00590A31" w:rsidRPr="00367080" w:rsidRDefault="00590A31" w:rsidP="00590A31">
      <w:pPr>
        <w:pStyle w:val="p1"/>
        <w:numPr>
          <w:ilvl w:val="0"/>
          <w:numId w:val="362"/>
        </w:numPr>
        <w:rPr>
          <w:rStyle w:val="s1"/>
          <w:rFonts w:ascii="Calibri" w:eastAsiaTheme="majorEastAsia" w:hAnsi="Calibri" w:cs="Calibri"/>
        </w:rPr>
      </w:pPr>
      <w:r w:rsidRPr="00E15F6B">
        <w:rPr>
          <w:rFonts w:ascii="Calibri" w:hAnsi="Calibri" w:cs="Calibri"/>
        </w:rPr>
        <w:t>Next scheduled sync:</w:t>
      </w:r>
      <w:r w:rsidRPr="00367080">
        <w:rPr>
          <w:rStyle w:val="s1"/>
          <w:rFonts w:ascii="Calibri" w:eastAsiaTheme="majorEastAsia" w:hAnsi="Calibri" w:cs="Calibri"/>
        </w:rPr>
        <w:t xml:space="preserve"> {{</w:t>
      </w:r>
      <w:proofErr w:type="spellStart"/>
      <w:r w:rsidRPr="00367080">
        <w:rPr>
          <w:rStyle w:val="s1"/>
          <w:rFonts w:ascii="Calibri" w:eastAsiaTheme="majorEastAsia" w:hAnsi="Calibri" w:cs="Calibri"/>
        </w:rPr>
        <w:t>NextSyncTime</w:t>
      </w:r>
      <w:proofErr w:type="spellEnd"/>
      <w:r w:rsidRPr="00367080">
        <w:rPr>
          <w:rStyle w:val="s1"/>
          <w:rFonts w:ascii="Calibri" w:eastAsiaTheme="majorEastAsia" w:hAnsi="Calibri" w:cs="Calibri"/>
        </w:rPr>
        <w:t>}}</w:t>
      </w:r>
    </w:p>
    <w:p w14:paraId="1F7EAD9E" w14:textId="45C32AF7" w:rsidR="00590A31" w:rsidRPr="00C65D82" w:rsidRDefault="00590A31" w:rsidP="00E15F6B">
      <w:pPr>
        <w:rPr>
          <w:rFonts w:ascii="Calibri" w:hAnsi="Calibri" w:cs="Calibri"/>
        </w:rPr>
      </w:pPr>
      <w:r w:rsidRPr="00C65D82">
        <w:rPr>
          <w:rFonts w:ascii="Calibri" w:hAnsi="Calibri" w:cs="Calibri"/>
        </w:rPr>
        <w:t>File-Level Status</w:t>
      </w:r>
    </w:p>
    <w:p w14:paraId="59D75C6A" w14:textId="77777777" w:rsidR="00590A31" w:rsidRPr="00367080" w:rsidRDefault="00590A31" w:rsidP="00590A31">
      <w:pPr>
        <w:pStyle w:val="p3"/>
        <w:rPr>
          <w:rFonts w:ascii="Calibri" w:hAnsi="Calibri" w:cs="Calibri"/>
        </w:rPr>
      </w:pPr>
      <w:r w:rsidRPr="00367080">
        <w:rPr>
          <w:rFonts w:ascii="Calibri" w:hAnsi="Calibri" w:cs="Calibri"/>
        </w:rPr>
        <w:t>{{#Each Files}}</w:t>
      </w:r>
    </w:p>
    <w:p w14:paraId="36013C6E" w14:textId="77777777" w:rsidR="00590A31" w:rsidRPr="00367080" w:rsidRDefault="00590A31" w:rsidP="00590A31">
      <w:pPr>
        <w:pStyle w:val="p1"/>
        <w:numPr>
          <w:ilvl w:val="0"/>
          <w:numId w:val="363"/>
        </w:numPr>
        <w:rPr>
          <w:rFonts w:ascii="Calibri" w:hAnsi="Calibri" w:cs="Calibri"/>
        </w:rPr>
      </w:pPr>
      <w:r w:rsidRPr="00E15F6B">
        <w:rPr>
          <w:rStyle w:val="s1"/>
          <w:rFonts w:ascii="Calibri" w:eastAsiaTheme="majorEastAsia" w:hAnsi="Calibri" w:cs="Calibri"/>
        </w:rPr>
        <w:t>{{</w:t>
      </w:r>
      <w:proofErr w:type="spellStart"/>
      <w:r w:rsidRPr="00E15F6B">
        <w:rPr>
          <w:rStyle w:val="s1"/>
          <w:rFonts w:ascii="Calibri" w:eastAsiaTheme="majorEastAsia" w:hAnsi="Calibri" w:cs="Calibri"/>
        </w:rPr>
        <w:t>FileName</w:t>
      </w:r>
      <w:proofErr w:type="spellEnd"/>
      <w:r w:rsidRPr="00E15F6B">
        <w:rPr>
          <w:rStyle w:val="s1"/>
          <w:rFonts w:ascii="Calibri" w:eastAsiaTheme="majorEastAsia" w:hAnsi="Calibri" w:cs="Calibri"/>
        </w:rPr>
        <w:t>}}</w:t>
      </w:r>
      <w:r w:rsidRPr="00367080">
        <w:rPr>
          <w:rFonts w:ascii="Calibri" w:hAnsi="Calibri" w:cs="Calibri"/>
        </w:rPr>
        <w:t xml:space="preserve"> — {{Status}}</w:t>
      </w:r>
    </w:p>
    <w:p w14:paraId="68780D58" w14:textId="77777777" w:rsidR="00590A31" w:rsidRPr="00367080" w:rsidRDefault="00590A31" w:rsidP="00590A31">
      <w:pPr>
        <w:pStyle w:val="p1"/>
        <w:ind w:left="720"/>
        <w:rPr>
          <w:rFonts w:ascii="Calibri" w:hAnsi="Calibri" w:cs="Calibri"/>
        </w:rPr>
      </w:pPr>
      <w:r w:rsidRPr="00367080">
        <w:rPr>
          <w:rFonts w:ascii="Calibri" w:hAnsi="Calibri" w:cs="Calibri"/>
        </w:rPr>
        <w:t>{{#If Errors}}</w:t>
      </w:r>
    </w:p>
    <w:p w14:paraId="60A4CA73" w14:textId="77777777" w:rsidR="00590A31" w:rsidRPr="00367080" w:rsidRDefault="00590A31" w:rsidP="00590A31">
      <w:pPr>
        <w:pStyle w:val="p1"/>
        <w:ind w:left="720"/>
        <w:rPr>
          <w:rFonts w:ascii="Calibri" w:hAnsi="Calibri" w:cs="Calibri"/>
        </w:rPr>
      </w:pPr>
      <w:r w:rsidRPr="00367080">
        <w:rPr>
          <w:rFonts w:ascii="Calibri" w:hAnsi="Calibri" w:cs="Calibri"/>
        </w:rPr>
        <w:t>Errors:</w:t>
      </w:r>
    </w:p>
    <w:p w14:paraId="2CF783AE" w14:textId="77777777" w:rsidR="00590A31" w:rsidRPr="00367080" w:rsidRDefault="00590A31" w:rsidP="00590A31">
      <w:pPr>
        <w:pStyle w:val="p1"/>
        <w:ind w:left="720"/>
        <w:rPr>
          <w:rFonts w:ascii="Calibri" w:hAnsi="Calibri" w:cs="Calibri"/>
        </w:rPr>
      </w:pPr>
      <w:r w:rsidRPr="00367080">
        <w:rPr>
          <w:rFonts w:ascii="Calibri" w:hAnsi="Calibri" w:cs="Calibri"/>
        </w:rPr>
        <w:t>{{#Each Errors}}</w:t>
      </w:r>
    </w:p>
    <w:p w14:paraId="2E838540" w14:textId="77777777" w:rsidR="00590A31" w:rsidRPr="00367080" w:rsidRDefault="00590A31" w:rsidP="00590A31">
      <w:pPr>
        <w:pStyle w:val="p1"/>
        <w:numPr>
          <w:ilvl w:val="1"/>
          <w:numId w:val="363"/>
        </w:numPr>
        <w:rPr>
          <w:rFonts w:ascii="Calibri" w:hAnsi="Calibri" w:cs="Calibri"/>
        </w:rPr>
      </w:pPr>
      <w:r w:rsidRPr="00367080">
        <w:rPr>
          <w:rFonts w:ascii="Calibri" w:hAnsi="Calibri" w:cs="Calibri"/>
        </w:rPr>
        <w:t>{{this}}</w:t>
      </w:r>
    </w:p>
    <w:p w14:paraId="069BB654" w14:textId="77777777" w:rsidR="00590A31" w:rsidRPr="00367080" w:rsidRDefault="00590A31" w:rsidP="00590A31">
      <w:pPr>
        <w:pStyle w:val="p1"/>
        <w:ind w:left="1440"/>
        <w:rPr>
          <w:rFonts w:ascii="Calibri" w:hAnsi="Calibri" w:cs="Calibri"/>
        </w:rPr>
      </w:pPr>
      <w:r w:rsidRPr="00367080">
        <w:rPr>
          <w:rFonts w:ascii="Calibri" w:hAnsi="Calibri" w:cs="Calibri"/>
        </w:rPr>
        <w:t>{{/Each}}</w:t>
      </w:r>
    </w:p>
    <w:p w14:paraId="1EAE7255" w14:textId="77777777" w:rsidR="00590A31" w:rsidRPr="00367080" w:rsidRDefault="00590A31" w:rsidP="00590A31">
      <w:pPr>
        <w:pStyle w:val="p1"/>
        <w:ind w:left="1440"/>
        <w:rPr>
          <w:rFonts w:ascii="Calibri" w:hAnsi="Calibri" w:cs="Calibri"/>
        </w:rPr>
      </w:pPr>
      <w:r w:rsidRPr="00367080">
        <w:rPr>
          <w:rFonts w:ascii="Calibri" w:hAnsi="Calibri" w:cs="Calibri"/>
        </w:rPr>
        <w:t>{{/If}}</w:t>
      </w:r>
    </w:p>
    <w:p w14:paraId="2E01CE37" w14:textId="695B519A" w:rsidR="00590A31" w:rsidRPr="00367080" w:rsidRDefault="00590A31" w:rsidP="00E15F6B">
      <w:pPr>
        <w:pStyle w:val="p1"/>
        <w:ind w:left="1440"/>
        <w:rPr>
          <w:rStyle w:val="s1"/>
          <w:rFonts w:ascii="Calibri" w:eastAsiaTheme="majorEastAsia" w:hAnsi="Calibri" w:cs="Calibri"/>
        </w:rPr>
      </w:pPr>
      <w:r w:rsidRPr="00367080">
        <w:rPr>
          <w:rFonts w:ascii="Calibri" w:hAnsi="Calibri" w:cs="Calibri"/>
        </w:rPr>
        <w:t>{{/Each}}</w:t>
      </w:r>
    </w:p>
    <w:p w14:paraId="1650EF8C" w14:textId="77777777" w:rsidR="00590A31" w:rsidRPr="00367080" w:rsidRDefault="00590A31" w:rsidP="00590A31">
      <w:pPr>
        <w:pStyle w:val="p3"/>
        <w:rPr>
          <w:rFonts w:ascii="Calibri" w:eastAsiaTheme="majorEastAsia" w:hAnsi="Calibri" w:cs="Calibri"/>
        </w:rPr>
      </w:pPr>
      <w:r w:rsidRPr="00367080">
        <w:rPr>
          <w:rFonts w:ascii="Calibri" w:hAnsi="Calibri" w:cs="Calibri"/>
        </w:rPr>
        <w:t>If all files succeeded:</w:t>
      </w:r>
    </w:p>
    <w:p w14:paraId="0CF4D43F" w14:textId="5FB1B982" w:rsidR="00590A31" w:rsidRPr="00367080" w:rsidRDefault="00590A31" w:rsidP="00590A31">
      <w:pPr>
        <w:pStyle w:val="p4"/>
        <w:rPr>
          <w:rFonts w:ascii="Calibri" w:hAnsi="Calibri" w:cs="Calibri"/>
        </w:rPr>
      </w:pPr>
      <w:r w:rsidRPr="00E15F6B">
        <w:rPr>
          <w:rFonts w:ascii="Calibri" w:hAnsi="Calibri" w:cs="Calibri"/>
        </w:rPr>
        <w:t>No issues detected today. Great job!</w:t>
      </w:r>
    </w:p>
    <w:p w14:paraId="277F255E" w14:textId="77777777" w:rsidR="00590A31" w:rsidRPr="00367080" w:rsidRDefault="00590A31" w:rsidP="00590A31">
      <w:pPr>
        <w:pStyle w:val="p3"/>
        <w:rPr>
          <w:rFonts w:ascii="Calibri" w:hAnsi="Calibri" w:cs="Calibri"/>
        </w:rPr>
      </w:pPr>
      <w:r w:rsidRPr="00367080">
        <w:rPr>
          <w:rFonts w:ascii="Calibri" w:hAnsi="Calibri" w:cs="Calibri"/>
        </w:rPr>
        <w:t>If errors occurred:</w:t>
      </w:r>
    </w:p>
    <w:p w14:paraId="53C94EA1" w14:textId="77777777" w:rsidR="00590A31" w:rsidRPr="00367080" w:rsidRDefault="00590A31" w:rsidP="00590A31">
      <w:pPr>
        <w:pStyle w:val="p4"/>
        <w:rPr>
          <w:rFonts w:ascii="Calibri" w:hAnsi="Calibri" w:cs="Calibri"/>
        </w:rPr>
      </w:pPr>
      <w:r w:rsidRPr="00E15F6B">
        <w:rPr>
          <w:rFonts w:ascii="Segoe UI Symbol" w:hAnsi="Segoe UI Symbol" w:cs="Segoe UI Symbol"/>
        </w:rPr>
        <w:t>⚠</w:t>
      </w:r>
      <w:r w:rsidRPr="00E15F6B">
        <w:rPr>
          <w:rFonts w:ascii="Calibri" w:hAnsi="Calibri" w:cs="Calibri"/>
        </w:rPr>
        <w:t xml:space="preserve"> Some files require attention.</w:t>
      </w:r>
    </w:p>
    <w:p w14:paraId="0FEC254F" w14:textId="1EDD70E3" w:rsidR="00590A31" w:rsidRPr="00367080" w:rsidRDefault="00590A31" w:rsidP="00E15F6B">
      <w:pPr>
        <w:pStyle w:val="p3"/>
        <w:rPr>
          <w:rStyle w:val="s1"/>
          <w:rFonts w:ascii="Calibri" w:eastAsiaTheme="majorEastAsia" w:hAnsi="Calibri" w:cs="Calibri"/>
        </w:rPr>
      </w:pPr>
      <w:r w:rsidRPr="00367080">
        <w:rPr>
          <w:rFonts w:ascii="Calibri" w:hAnsi="Calibri" w:cs="Calibri"/>
        </w:rPr>
        <w:t>View error logs: {{</w:t>
      </w:r>
      <w:proofErr w:type="spellStart"/>
      <w:r w:rsidRPr="00367080">
        <w:rPr>
          <w:rFonts w:ascii="Calibri" w:hAnsi="Calibri" w:cs="Calibri"/>
        </w:rPr>
        <w:t>ErrorLogsURL</w:t>
      </w:r>
      <w:proofErr w:type="spellEnd"/>
      <w:r w:rsidRPr="00367080">
        <w:rPr>
          <w:rFonts w:ascii="Calibri" w:hAnsi="Calibri" w:cs="Calibri"/>
        </w:rPr>
        <w:t>}}</w:t>
      </w:r>
    </w:p>
    <w:p w14:paraId="716006DC" w14:textId="77777777" w:rsidR="00590A31" w:rsidRPr="00367080" w:rsidRDefault="00590A31" w:rsidP="00590A31">
      <w:pPr>
        <w:pStyle w:val="p3"/>
        <w:rPr>
          <w:rFonts w:ascii="Calibri" w:eastAsiaTheme="majorEastAsia" w:hAnsi="Calibri" w:cs="Calibri"/>
        </w:rPr>
      </w:pPr>
      <w:r w:rsidRPr="00367080">
        <w:rPr>
          <w:rFonts w:ascii="Calibri" w:hAnsi="Calibri" w:cs="Calibri"/>
        </w:rPr>
        <w:t>Thanks,</w:t>
      </w:r>
    </w:p>
    <w:p w14:paraId="0BF42AD9" w14:textId="77777777" w:rsidR="00590A31" w:rsidRPr="00367080" w:rsidRDefault="00590A31" w:rsidP="00590A31">
      <w:pPr>
        <w:pStyle w:val="p4"/>
        <w:rPr>
          <w:rFonts w:ascii="Calibri" w:hAnsi="Calibri" w:cs="Calibri"/>
        </w:rPr>
      </w:pPr>
      <w:r w:rsidRPr="00E15F6B">
        <w:rPr>
          <w:rFonts w:ascii="Calibri" w:hAnsi="Calibri" w:cs="Calibri"/>
        </w:rPr>
        <w:t>ScholarPath Automated Sync Service</w:t>
      </w:r>
    </w:p>
    <w:p w14:paraId="311C8327" w14:textId="30407BA6" w:rsidR="00590A31" w:rsidRPr="00367080" w:rsidRDefault="00590A31" w:rsidP="00590A31">
      <w:pPr>
        <w:rPr>
          <w:rStyle w:val="s1"/>
          <w:rFonts w:ascii="Calibri" w:eastAsiaTheme="majorEastAsia" w:hAnsi="Calibri" w:cs="Calibri"/>
        </w:rPr>
      </w:pPr>
    </w:p>
    <w:p w14:paraId="0BE2B701" w14:textId="73ACF0A2" w:rsidR="00590A31" w:rsidRPr="00C65D82" w:rsidRDefault="00590A31" w:rsidP="00E15F6B">
      <w:pPr>
        <w:rPr>
          <w:rFonts w:ascii="Calibri" w:hAnsi="Calibri" w:cs="Calibri"/>
        </w:rPr>
      </w:pPr>
      <w:r w:rsidRPr="00C65D82">
        <w:rPr>
          <w:rFonts w:ascii="Calibri" w:hAnsi="Calibri" w:cs="Calibri"/>
        </w:rPr>
        <w:t>B. Auto-Export Weekly Audit Logs Email Template</w:t>
      </w:r>
    </w:p>
    <w:p w14:paraId="154D37BD" w14:textId="5592ED87" w:rsidR="00590A31" w:rsidRPr="00367080" w:rsidRDefault="00590A31" w:rsidP="00E15F6B">
      <w:pPr>
        <w:pStyle w:val="p3"/>
        <w:rPr>
          <w:rFonts w:ascii="Calibri" w:hAnsi="Calibri" w:cs="Calibri"/>
        </w:rPr>
      </w:pPr>
      <w:r w:rsidRPr="00367080">
        <w:rPr>
          <w:rStyle w:val="s2"/>
          <w:rFonts w:ascii="Calibri" w:eastAsiaTheme="majorEastAsia" w:hAnsi="Calibri" w:cs="Calibri"/>
          <w:b/>
        </w:rPr>
        <w:t>Subject:</w:t>
      </w:r>
      <w:r w:rsidRPr="00367080">
        <w:rPr>
          <w:rFonts w:ascii="Calibri" w:hAnsi="Calibri" w:cs="Calibri"/>
        </w:rPr>
        <w:t xml:space="preserve"> Weekly Audit Log Export — {{</w:t>
      </w:r>
      <w:proofErr w:type="spellStart"/>
      <w:r w:rsidRPr="00367080">
        <w:rPr>
          <w:rFonts w:ascii="Calibri" w:hAnsi="Calibri" w:cs="Calibri"/>
        </w:rPr>
        <w:t>DistrictName</w:t>
      </w:r>
      <w:proofErr w:type="spellEnd"/>
      <w:r w:rsidRPr="00367080">
        <w:rPr>
          <w:rFonts w:ascii="Calibri" w:hAnsi="Calibri" w:cs="Calibri"/>
        </w:rPr>
        <w:t>}}</w:t>
      </w:r>
    </w:p>
    <w:p w14:paraId="5596BC2F" w14:textId="0AFE2D4F" w:rsidR="00590A31" w:rsidRPr="00367080" w:rsidRDefault="00590A31" w:rsidP="00E15F6B">
      <w:pPr>
        <w:pStyle w:val="p4"/>
        <w:rPr>
          <w:rFonts w:ascii="Calibri" w:hAnsi="Calibri" w:cs="Calibri"/>
        </w:rPr>
      </w:pPr>
      <w:r w:rsidRPr="00367080">
        <w:rPr>
          <w:rFonts w:ascii="Calibri" w:hAnsi="Calibri" w:cs="Calibri"/>
          <w:b/>
        </w:rPr>
        <w:t>Body:</w:t>
      </w:r>
    </w:p>
    <w:p w14:paraId="12BE4BD1" w14:textId="77777777" w:rsidR="00590A31" w:rsidRPr="00367080" w:rsidRDefault="00590A31" w:rsidP="00590A31">
      <w:pPr>
        <w:pStyle w:val="p3"/>
        <w:rPr>
          <w:rFonts w:ascii="Calibri" w:hAnsi="Calibri" w:cs="Calibri"/>
        </w:rPr>
      </w:pPr>
      <w:r w:rsidRPr="00367080">
        <w:rPr>
          <w:rFonts w:ascii="Calibri" w:hAnsi="Calibri" w:cs="Calibri"/>
        </w:rPr>
        <w:t>Hello {{</w:t>
      </w:r>
      <w:proofErr w:type="spellStart"/>
      <w:r w:rsidRPr="00367080">
        <w:rPr>
          <w:rFonts w:ascii="Calibri" w:hAnsi="Calibri" w:cs="Calibri"/>
        </w:rPr>
        <w:t>UserName</w:t>
      </w:r>
      <w:proofErr w:type="spellEnd"/>
      <w:r w:rsidRPr="00367080">
        <w:rPr>
          <w:rFonts w:ascii="Calibri" w:hAnsi="Calibri" w:cs="Calibri"/>
        </w:rPr>
        <w:t>}},</w:t>
      </w:r>
    </w:p>
    <w:p w14:paraId="2C9A355A" w14:textId="2CE5105C" w:rsidR="00590A31" w:rsidRPr="00367080" w:rsidRDefault="00590A31" w:rsidP="00E15F6B">
      <w:pPr>
        <w:pStyle w:val="p3"/>
        <w:rPr>
          <w:rStyle w:val="s1"/>
          <w:rFonts w:ascii="Calibri" w:eastAsiaTheme="majorEastAsia" w:hAnsi="Calibri" w:cs="Calibri"/>
        </w:rPr>
      </w:pPr>
      <w:r w:rsidRPr="00367080">
        <w:rPr>
          <w:rFonts w:ascii="Calibri" w:hAnsi="Calibri" w:cs="Calibri"/>
        </w:rPr>
        <w:t xml:space="preserve">Your audit logs for </w:t>
      </w:r>
      <w:r w:rsidRPr="00E15F6B">
        <w:rPr>
          <w:rStyle w:val="s2"/>
          <w:rFonts w:ascii="Calibri" w:eastAsiaTheme="majorEastAsia" w:hAnsi="Calibri" w:cs="Calibri"/>
        </w:rPr>
        <w:t>{{</w:t>
      </w:r>
      <w:proofErr w:type="spellStart"/>
      <w:r w:rsidRPr="00E15F6B">
        <w:rPr>
          <w:rStyle w:val="s2"/>
          <w:rFonts w:ascii="Calibri" w:eastAsiaTheme="majorEastAsia" w:hAnsi="Calibri" w:cs="Calibri"/>
        </w:rPr>
        <w:t>WeekStart</w:t>
      </w:r>
      <w:proofErr w:type="spellEnd"/>
      <w:r w:rsidRPr="00E15F6B">
        <w:rPr>
          <w:rStyle w:val="s2"/>
          <w:rFonts w:ascii="Calibri" w:eastAsiaTheme="majorEastAsia" w:hAnsi="Calibri" w:cs="Calibri"/>
        </w:rPr>
        <w:t>}} – {{</w:t>
      </w:r>
      <w:proofErr w:type="spellStart"/>
      <w:r w:rsidRPr="00E15F6B">
        <w:rPr>
          <w:rStyle w:val="s2"/>
          <w:rFonts w:ascii="Calibri" w:eastAsiaTheme="majorEastAsia" w:hAnsi="Calibri" w:cs="Calibri"/>
        </w:rPr>
        <w:t>WeekEnd</w:t>
      </w:r>
      <w:proofErr w:type="spellEnd"/>
      <w:r w:rsidRPr="00E15F6B">
        <w:rPr>
          <w:rStyle w:val="s2"/>
          <w:rFonts w:ascii="Calibri" w:eastAsiaTheme="majorEastAsia" w:hAnsi="Calibri" w:cs="Calibri"/>
        </w:rPr>
        <w:t>}}</w:t>
      </w:r>
      <w:r w:rsidRPr="00367080">
        <w:rPr>
          <w:rFonts w:ascii="Calibri" w:hAnsi="Calibri" w:cs="Calibri"/>
        </w:rPr>
        <w:t xml:space="preserve"> have been exported.</w:t>
      </w:r>
    </w:p>
    <w:p w14:paraId="32FD78F7" w14:textId="77777777" w:rsidR="00590A31" w:rsidRPr="00C65D82" w:rsidRDefault="00590A31" w:rsidP="00E15F6B">
      <w:pPr>
        <w:rPr>
          <w:rFonts w:ascii="Calibri" w:eastAsiaTheme="majorEastAsia" w:hAnsi="Calibri" w:cs="Calibri"/>
        </w:rPr>
      </w:pPr>
      <w:r w:rsidRPr="00C65D82">
        <w:rPr>
          <w:rFonts w:ascii="Calibri" w:hAnsi="Calibri" w:cs="Calibri"/>
        </w:rPr>
        <w:t>Export Summary</w:t>
      </w:r>
    </w:p>
    <w:p w14:paraId="41166935" w14:textId="77777777" w:rsidR="00590A31" w:rsidRPr="00367080" w:rsidRDefault="00590A31" w:rsidP="00590A31">
      <w:pPr>
        <w:pStyle w:val="p1"/>
        <w:numPr>
          <w:ilvl w:val="0"/>
          <w:numId w:val="364"/>
        </w:numPr>
        <w:rPr>
          <w:rFonts w:ascii="Calibri" w:hAnsi="Calibri" w:cs="Calibri"/>
        </w:rPr>
      </w:pPr>
      <w:r w:rsidRPr="00E15F6B">
        <w:rPr>
          <w:rFonts w:ascii="Calibri" w:hAnsi="Calibri" w:cs="Calibri"/>
        </w:rPr>
        <w:t>Total audit events:</w:t>
      </w:r>
      <w:r w:rsidRPr="00367080">
        <w:rPr>
          <w:rStyle w:val="s1"/>
          <w:rFonts w:ascii="Calibri" w:eastAsiaTheme="majorEastAsia" w:hAnsi="Calibri" w:cs="Calibri"/>
        </w:rPr>
        <w:t xml:space="preserve"> {{</w:t>
      </w:r>
      <w:proofErr w:type="spellStart"/>
      <w:r w:rsidRPr="00367080">
        <w:rPr>
          <w:rStyle w:val="s1"/>
          <w:rFonts w:ascii="Calibri" w:eastAsiaTheme="majorEastAsia" w:hAnsi="Calibri" w:cs="Calibri"/>
        </w:rPr>
        <w:t>EventCount</w:t>
      </w:r>
      <w:proofErr w:type="spellEnd"/>
      <w:r w:rsidRPr="00367080">
        <w:rPr>
          <w:rStyle w:val="s1"/>
          <w:rFonts w:ascii="Calibri" w:eastAsiaTheme="majorEastAsia" w:hAnsi="Calibri" w:cs="Calibri"/>
        </w:rPr>
        <w:t>}}</w:t>
      </w:r>
    </w:p>
    <w:p w14:paraId="13CEE90D" w14:textId="77777777" w:rsidR="00590A31" w:rsidRPr="00367080" w:rsidRDefault="00590A31" w:rsidP="00590A31">
      <w:pPr>
        <w:pStyle w:val="p1"/>
        <w:numPr>
          <w:ilvl w:val="0"/>
          <w:numId w:val="364"/>
        </w:numPr>
        <w:rPr>
          <w:rFonts w:ascii="Calibri" w:hAnsi="Calibri" w:cs="Calibri"/>
        </w:rPr>
      </w:pPr>
      <w:r w:rsidRPr="00E15F6B">
        <w:rPr>
          <w:rStyle w:val="s1"/>
          <w:rFonts w:ascii="Calibri" w:eastAsiaTheme="majorEastAsia" w:hAnsi="Calibri" w:cs="Calibri"/>
        </w:rPr>
        <w:t>File size:</w:t>
      </w:r>
      <w:r w:rsidRPr="00367080">
        <w:rPr>
          <w:rFonts w:ascii="Calibri" w:hAnsi="Calibri" w:cs="Calibri"/>
        </w:rPr>
        <w:t xml:space="preserve"> {{</w:t>
      </w:r>
      <w:proofErr w:type="spellStart"/>
      <w:r w:rsidRPr="00367080">
        <w:rPr>
          <w:rFonts w:ascii="Calibri" w:hAnsi="Calibri" w:cs="Calibri"/>
        </w:rPr>
        <w:t>FileSize</w:t>
      </w:r>
      <w:proofErr w:type="spellEnd"/>
      <w:r w:rsidRPr="00367080">
        <w:rPr>
          <w:rFonts w:ascii="Calibri" w:hAnsi="Calibri" w:cs="Calibri"/>
        </w:rPr>
        <w:t>}}</w:t>
      </w:r>
    </w:p>
    <w:p w14:paraId="03CF668D" w14:textId="77777777" w:rsidR="00590A31" w:rsidRPr="00367080" w:rsidRDefault="00590A31" w:rsidP="00590A31">
      <w:pPr>
        <w:pStyle w:val="p1"/>
        <w:numPr>
          <w:ilvl w:val="0"/>
          <w:numId w:val="364"/>
        </w:numPr>
        <w:rPr>
          <w:rFonts w:ascii="Calibri" w:hAnsi="Calibri" w:cs="Calibri"/>
        </w:rPr>
      </w:pPr>
      <w:r w:rsidRPr="00E15F6B">
        <w:rPr>
          <w:rFonts w:ascii="Calibri" w:hAnsi="Calibri" w:cs="Calibri"/>
        </w:rPr>
        <w:t>Format:</w:t>
      </w:r>
      <w:r w:rsidRPr="00367080">
        <w:rPr>
          <w:rStyle w:val="s1"/>
          <w:rFonts w:ascii="Calibri" w:eastAsiaTheme="majorEastAsia" w:hAnsi="Calibri" w:cs="Calibri"/>
        </w:rPr>
        <w:t xml:space="preserve"> CSV</w:t>
      </w:r>
    </w:p>
    <w:p w14:paraId="328D3903" w14:textId="48F8077A" w:rsidR="00590A31" w:rsidRPr="00367080" w:rsidRDefault="00590A31" w:rsidP="00590A31">
      <w:pPr>
        <w:pStyle w:val="p1"/>
        <w:numPr>
          <w:ilvl w:val="0"/>
          <w:numId w:val="364"/>
        </w:numPr>
        <w:rPr>
          <w:rStyle w:val="s1"/>
          <w:rFonts w:ascii="Calibri" w:eastAsiaTheme="majorEastAsia" w:hAnsi="Calibri" w:cs="Calibri"/>
        </w:rPr>
      </w:pPr>
      <w:r w:rsidRPr="00E15F6B">
        <w:rPr>
          <w:rStyle w:val="s1"/>
          <w:rFonts w:ascii="Calibri" w:eastAsiaTheme="majorEastAsia" w:hAnsi="Calibri" w:cs="Calibri"/>
        </w:rPr>
        <w:t>Retention Policy:</w:t>
      </w:r>
      <w:r w:rsidRPr="00367080">
        <w:rPr>
          <w:rFonts w:ascii="Calibri" w:hAnsi="Calibri" w:cs="Calibri"/>
        </w:rPr>
        <w:t xml:space="preserve"> {{</w:t>
      </w:r>
      <w:proofErr w:type="spellStart"/>
      <w:r w:rsidRPr="00367080">
        <w:rPr>
          <w:rFonts w:ascii="Calibri" w:hAnsi="Calibri" w:cs="Calibri"/>
        </w:rPr>
        <w:t>RetentionYears</w:t>
      </w:r>
      <w:proofErr w:type="spellEnd"/>
      <w:r w:rsidRPr="00367080">
        <w:rPr>
          <w:rFonts w:ascii="Calibri" w:hAnsi="Calibri" w:cs="Calibri"/>
        </w:rPr>
        <w:t>}} years</w:t>
      </w:r>
    </w:p>
    <w:p w14:paraId="6ED0E59A" w14:textId="77777777" w:rsidR="00590A31" w:rsidRPr="00367080" w:rsidRDefault="00590A31" w:rsidP="00590A31">
      <w:pPr>
        <w:pStyle w:val="p3"/>
        <w:rPr>
          <w:rFonts w:ascii="Calibri" w:eastAsiaTheme="majorEastAsia" w:hAnsi="Calibri" w:cs="Calibri"/>
        </w:rPr>
      </w:pPr>
      <w:r w:rsidRPr="00367080">
        <w:rPr>
          <w:rFonts w:ascii="Calibri" w:hAnsi="Calibri" w:cs="Calibri"/>
        </w:rPr>
        <w:t>You can download your audit logs here:</w:t>
      </w:r>
    </w:p>
    <w:p w14:paraId="5F054A04" w14:textId="77777777" w:rsidR="00590A31" w:rsidRPr="00367080" w:rsidRDefault="00590A31" w:rsidP="00590A31">
      <w:pPr>
        <w:pStyle w:val="p4"/>
        <w:rPr>
          <w:rFonts w:ascii="Calibri" w:hAnsi="Calibri" w:cs="Calibri"/>
        </w:rPr>
      </w:pPr>
      <w:r w:rsidRPr="00367080">
        <w:rPr>
          <w:rStyle w:val="s3"/>
          <w:rFonts w:ascii="Segoe UI Emoji" w:hAnsi="Segoe UI Emoji" w:cs="Segoe UI Emoji"/>
        </w:rPr>
        <w:t>👉</w:t>
      </w:r>
      <w:r w:rsidRPr="00367080">
        <w:rPr>
          <w:rStyle w:val="s3"/>
          <w:rFonts w:ascii="Calibri" w:hAnsi="Calibri" w:cs="Calibri"/>
        </w:rPr>
        <w:t xml:space="preserve"> </w:t>
      </w:r>
      <w:r w:rsidRPr="00E15F6B">
        <w:rPr>
          <w:rFonts w:ascii="Calibri" w:hAnsi="Calibri" w:cs="Calibri"/>
        </w:rPr>
        <w:t>{{</w:t>
      </w:r>
      <w:proofErr w:type="spellStart"/>
      <w:r w:rsidRPr="00E15F6B">
        <w:rPr>
          <w:rFonts w:ascii="Calibri" w:hAnsi="Calibri" w:cs="Calibri"/>
        </w:rPr>
        <w:t>DownloadURL</w:t>
      </w:r>
      <w:proofErr w:type="spellEnd"/>
      <w:r w:rsidRPr="00E15F6B">
        <w:rPr>
          <w:rFonts w:ascii="Calibri" w:hAnsi="Calibri" w:cs="Calibri"/>
        </w:rPr>
        <w:t>}}</w:t>
      </w:r>
    </w:p>
    <w:p w14:paraId="68F56C11" w14:textId="77777777" w:rsidR="00590A31" w:rsidRPr="00367080" w:rsidRDefault="00590A31" w:rsidP="00590A31">
      <w:pPr>
        <w:pStyle w:val="p2"/>
        <w:rPr>
          <w:rFonts w:ascii="Calibri" w:hAnsi="Calibri" w:cs="Calibri"/>
        </w:rPr>
      </w:pPr>
    </w:p>
    <w:p w14:paraId="6BFFA285" w14:textId="424FF10A" w:rsidR="00590A31" w:rsidRPr="00367080" w:rsidRDefault="00590A31" w:rsidP="00E15F6B">
      <w:pPr>
        <w:pStyle w:val="p3"/>
        <w:rPr>
          <w:rStyle w:val="s1"/>
          <w:rFonts w:ascii="Calibri" w:eastAsiaTheme="majorEastAsia" w:hAnsi="Calibri" w:cs="Calibri"/>
        </w:rPr>
      </w:pPr>
      <w:r w:rsidRPr="00367080">
        <w:rPr>
          <w:rFonts w:ascii="Calibri" w:hAnsi="Calibri" w:cs="Calibri"/>
        </w:rPr>
        <w:t>If your district has auto-archive enabled, older logs have been archived automatically.</w:t>
      </w:r>
    </w:p>
    <w:p w14:paraId="490ABBB5" w14:textId="77777777" w:rsidR="00590A31" w:rsidRPr="00367080" w:rsidRDefault="00590A31" w:rsidP="00590A31">
      <w:pPr>
        <w:pStyle w:val="p3"/>
        <w:rPr>
          <w:rFonts w:ascii="Calibri" w:eastAsiaTheme="majorEastAsia" w:hAnsi="Calibri" w:cs="Calibri"/>
        </w:rPr>
      </w:pPr>
      <w:r w:rsidRPr="00367080">
        <w:rPr>
          <w:rFonts w:ascii="Calibri" w:hAnsi="Calibri" w:cs="Calibri"/>
        </w:rPr>
        <w:t>Thanks,</w:t>
      </w:r>
    </w:p>
    <w:p w14:paraId="4C8C12BA" w14:textId="761D8FDD" w:rsidR="00590A31" w:rsidRPr="00060AF5" w:rsidRDefault="00590A31" w:rsidP="00E15F6B">
      <w:pPr>
        <w:pStyle w:val="p4"/>
        <w:rPr>
          <w:rStyle w:val="s1"/>
          <w:rFonts w:ascii="Calibri" w:eastAsiaTheme="majorEastAsia" w:hAnsi="Calibri" w:cs="Calibri"/>
        </w:rPr>
      </w:pPr>
      <w:r w:rsidRPr="00E15F6B">
        <w:rPr>
          <w:rFonts w:ascii="Calibri" w:hAnsi="Calibri" w:cs="Calibri"/>
        </w:rPr>
        <w:t>ScholarPath Security &amp; Compliance Service</w:t>
      </w:r>
    </w:p>
    <w:p w14:paraId="0A994420" w14:textId="13AA2D6C" w:rsidR="00DD5A29" w:rsidRPr="00E15F6B" w:rsidRDefault="00DD5A29" w:rsidP="00E15F6B">
      <w:pPr>
        <w:spacing w:before="100" w:beforeAutospacing="1" w:after="100" w:afterAutospacing="1"/>
        <w:outlineLvl w:val="2"/>
        <w:rPr>
          <w:rFonts w:ascii="Calibri" w:hAnsi="Calibri" w:cs="Calibri"/>
          <w:b/>
          <w:sz w:val="27"/>
          <w:szCs w:val="27"/>
        </w:rPr>
      </w:pPr>
      <w:r w:rsidRPr="00E15F6B">
        <w:rPr>
          <w:rFonts w:ascii="Calibri" w:hAnsi="Calibri" w:cs="Calibri"/>
          <w:b/>
          <w:sz w:val="27"/>
          <w:szCs w:val="27"/>
        </w:rPr>
        <w:t>Screenshots:</w:t>
      </w:r>
    </w:p>
    <w:p w14:paraId="77C4BA76" w14:textId="77777777" w:rsidR="00E71989" w:rsidRDefault="007645F1" w:rsidP="00E71989">
      <w:pPr>
        <w:keepNext/>
      </w:pPr>
      <w:r w:rsidRPr="007645F1">
        <w:rPr>
          <w:noProof/>
        </w:rPr>
        <w:drawing>
          <wp:inline distT="0" distB="0" distL="0" distR="0" wp14:anchorId="0ABB258E" wp14:editId="5C8158FA">
            <wp:extent cx="5731510" cy="2902585"/>
            <wp:effectExtent l="0" t="0" r="2540" b="0"/>
            <wp:docPr id="1628439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1891" name=""/>
                    <pic:cNvPicPr/>
                  </pic:nvPicPr>
                  <pic:blipFill>
                    <a:blip r:embed="rId45"/>
                    <a:stretch>
                      <a:fillRect/>
                    </a:stretch>
                  </pic:blipFill>
                  <pic:spPr>
                    <a:xfrm>
                      <a:off x="0" y="0"/>
                      <a:ext cx="5731510" cy="2902585"/>
                    </a:xfrm>
                    <a:prstGeom prst="rect">
                      <a:avLst/>
                    </a:prstGeom>
                  </pic:spPr>
                </pic:pic>
              </a:graphicData>
            </a:graphic>
          </wp:inline>
        </w:drawing>
      </w:r>
    </w:p>
    <w:p w14:paraId="0491851E" w14:textId="2F820C1E" w:rsidR="00C65D82" w:rsidRPr="00C65D82" w:rsidRDefault="00E71989" w:rsidP="00E71989">
      <w:pPr>
        <w:pStyle w:val="Caption"/>
        <w:ind w:left="1440" w:firstLine="720"/>
      </w:pPr>
      <w:r>
        <w:t xml:space="preserve">Figure </w:t>
      </w:r>
      <w:r>
        <w:fldChar w:fldCharType="begin"/>
      </w:r>
      <w:r>
        <w:instrText xml:space="preserve"> SEQ Figure \* ARABIC </w:instrText>
      </w:r>
      <w:r>
        <w:fldChar w:fldCharType="separate"/>
      </w:r>
      <w:r w:rsidR="00831884">
        <w:rPr>
          <w:noProof/>
        </w:rPr>
        <w:t>35</w:t>
      </w:r>
      <w:r>
        <w:fldChar w:fldCharType="end"/>
      </w:r>
      <w:r>
        <w:t xml:space="preserve">: </w:t>
      </w:r>
      <w:r w:rsidRPr="000B152F">
        <w:t xml:space="preserve">Notification &amp; Settings &gt; System </w:t>
      </w:r>
      <w:r>
        <w:t>section</w:t>
      </w:r>
    </w:p>
    <w:p w14:paraId="6D652FA8" w14:textId="77777777" w:rsidR="00831884" w:rsidRDefault="002033E2" w:rsidP="00831884">
      <w:pPr>
        <w:keepNext/>
      </w:pPr>
      <w:r w:rsidRPr="002033E2">
        <w:rPr>
          <w:noProof/>
        </w:rPr>
        <w:drawing>
          <wp:inline distT="0" distB="0" distL="0" distR="0" wp14:anchorId="69DA88D9" wp14:editId="259F28B8">
            <wp:extent cx="5731510" cy="2949575"/>
            <wp:effectExtent l="0" t="0" r="2540" b="3175"/>
            <wp:docPr id="13886440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30860" name=""/>
                    <pic:cNvPicPr/>
                  </pic:nvPicPr>
                  <pic:blipFill>
                    <a:blip r:embed="rId46"/>
                    <a:stretch>
                      <a:fillRect/>
                    </a:stretch>
                  </pic:blipFill>
                  <pic:spPr>
                    <a:xfrm>
                      <a:off x="0" y="0"/>
                      <a:ext cx="5731510" cy="2949575"/>
                    </a:xfrm>
                    <a:prstGeom prst="rect">
                      <a:avLst/>
                    </a:prstGeom>
                  </pic:spPr>
                </pic:pic>
              </a:graphicData>
            </a:graphic>
          </wp:inline>
        </w:drawing>
      </w:r>
    </w:p>
    <w:p w14:paraId="6C6F35F9" w14:textId="44D35FE6" w:rsidR="002033E2" w:rsidRPr="00C65D82" w:rsidRDefault="00831884" w:rsidP="00831884">
      <w:pPr>
        <w:pStyle w:val="Caption"/>
        <w:ind w:left="2160" w:firstLine="720"/>
      </w:pPr>
      <w:r>
        <w:t xml:space="preserve">Figure </w:t>
      </w:r>
      <w:r>
        <w:fldChar w:fldCharType="begin"/>
      </w:r>
      <w:r>
        <w:instrText xml:space="preserve"> SEQ Figure \* ARABIC </w:instrText>
      </w:r>
      <w:r>
        <w:fldChar w:fldCharType="separate"/>
      </w:r>
      <w:r>
        <w:rPr>
          <w:noProof/>
        </w:rPr>
        <w:t>36</w:t>
      </w:r>
      <w:r>
        <w:fldChar w:fldCharType="end"/>
      </w:r>
      <w:r>
        <w:t xml:space="preserve">: </w:t>
      </w:r>
      <w:r w:rsidRPr="00946D49">
        <w:t>Security Center &gt; Security Policies</w:t>
      </w:r>
      <w:r>
        <w:t xml:space="preserve"> section</w:t>
      </w:r>
    </w:p>
    <w:p w14:paraId="6926CF79" w14:textId="7A471C83" w:rsidR="00DD5A29" w:rsidRPr="00367080" w:rsidRDefault="00DD5A29" w:rsidP="00367080">
      <w:pPr>
        <w:spacing w:before="100" w:beforeAutospacing="1" w:after="100" w:afterAutospacing="1"/>
        <w:outlineLvl w:val="2"/>
        <w:rPr>
          <w:rFonts w:ascii="Calibri" w:hAnsi="Calibri" w:cs="Calibri"/>
          <w:b/>
          <w:sz w:val="27"/>
          <w:szCs w:val="27"/>
        </w:rPr>
      </w:pPr>
      <w:r w:rsidRPr="00367080">
        <w:rPr>
          <w:rFonts w:ascii="Calibri" w:hAnsi="Calibri" w:cs="Calibri"/>
          <w:b/>
          <w:sz w:val="27"/>
          <w:szCs w:val="27"/>
        </w:rPr>
        <w:t>Involved APIs</w:t>
      </w:r>
    </w:p>
    <w:p w14:paraId="10F24DE5" w14:textId="77777777" w:rsidR="00DD5A29" w:rsidRPr="00367080" w:rsidRDefault="00DD5A29" w:rsidP="00C65D82">
      <w:pPr>
        <w:rPr>
          <w:rFonts w:ascii="Calibri" w:hAnsi="Calibri" w:cs="Calibri"/>
        </w:rPr>
      </w:pPr>
      <w:r w:rsidRPr="00367080">
        <w:rPr>
          <w:rFonts w:ascii="Calibri" w:hAnsi="Calibri" w:cs="Calibri"/>
        </w:rPr>
        <w:t>(Security Policies + System State + System Preferences + Automation Settings)</w:t>
      </w:r>
    </w:p>
    <w:p w14:paraId="3AA3041D" w14:textId="151DD91C" w:rsidR="00DD5A29" w:rsidRPr="00367080" w:rsidRDefault="00DD5A29" w:rsidP="00DD5A29">
      <w:pPr>
        <w:rPr>
          <w:rStyle w:val="s2"/>
          <w:rFonts w:ascii="Calibri" w:eastAsiaTheme="majorEastAsia" w:hAnsi="Calibri" w:cs="Calibri"/>
        </w:rPr>
      </w:pPr>
    </w:p>
    <w:p w14:paraId="5A5189BB" w14:textId="6C62E4AE" w:rsidR="00DD5A29" w:rsidRPr="00367080" w:rsidRDefault="00DD5A29" w:rsidP="00C65D82">
      <w:pPr>
        <w:rPr>
          <w:rFonts w:ascii="Calibri" w:hAnsi="Calibri" w:cs="Calibri"/>
        </w:rPr>
      </w:pPr>
      <w:r w:rsidRPr="00367080">
        <w:rPr>
          <w:rFonts w:ascii="Calibri" w:hAnsi="Calibri" w:cs="Calibri"/>
        </w:rPr>
        <w:t>1. Security Policies APIs</w:t>
      </w:r>
    </w:p>
    <w:tbl>
      <w:tblPr>
        <w:tblStyle w:val="TableGrid"/>
        <w:tblW w:w="0" w:type="auto"/>
        <w:tblLook w:val="04A0" w:firstRow="1" w:lastRow="0" w:firstColumn="1" w:lastColumn="0" w:noHBand="0" w:noVBand="1"/>
      </w:tblPr>
      <w:tblGrid>
        <w:gridCol w:w="1528"/>
        <w:gridCol w:w="4588"/>
        <w:gridCol w:w="1033"/>
        <w:gridCol w:w="1867"/>
      </w:tblGrid>
      <w:tr w:rsidR="00DD5A29" w:rsidRPr="00C65D82" w14:paraId="655AD8D2" w14:textId="77777777" w:rsidTr="00C65D82">
        <w:tc>
          <w:tcPr>
            <w:tcW w:w="0" w:type="auto"/>
            <w:hideMark/>
          </w:tcPr>
          <w:p w14:paraId="051DB962" w14:textId="77777777" w:rsidR="00DD5A29" w:rsidRPr="00367080" w:rsidRDefault="00DD5A29">
            <w:pPr>
              <w:pStyle w:val="p1"/>
              <w:jc w:val="center"/>
              <w:rPr>
                <w:rFonts w:ascii="Calibri" w:hAnsi="Calibri" w:cs="Calibri"/>
                <w:b/>
              </w:rPr>
            </w:pPr>
            <w:r w:rsidRPr="00367080">
              <w:rPr>
                <w:rFonts w:ascii="Calibri" w:hAnsi="Calibri" w:cs="Calibri"/>
                <w:b/>
              </w:rPr>
              <w:t>Area</w:t>
            </w:r>
          </w:p>
        </w:tc>
        <w:tc>
          <w:tcPr>
            <w:tcW w:w="0" w:type="auto"/>
            <w:hideMark/>
          </w:tcPr>
          <w:p w14:paraId="605D8E09" w14:textId="77777777" w:rsidR="00DD5A29" w:rsidRPr="00367080" w:rsidRDefault="00DD5A29">
            <w:pPr>
              <w:pStyle w:val="p1"/>
              <w:jc w:val="center"/>
              <w:rPr>
                <w:rFonts w:ascii="Calibri" w:hAnsi="Calibri" w:cs="Calibri"/>
                <w:b/>
              </w:rPr>
            </w:pPr>
            <w:r w:rsidRPr="00367080">
              <w:rPr>
                <w:rFonts w:ascii="Calibri" w:hAnsi="Calibri" w:cs="Calibri"/>
                <w:b/>
              </w:rPr>
              <w:t>API Endpoint</w:t>
            </w:r>
          </w:p>
        </w:tc>
        <w:tc>
          <w:tcPr>
            <w:tcW w:w="0" w:type="auto"/>
            <w:hideMark/>
          </w:tcPr>
          <w:p w14:paraId="001EDA45" w14:textId="77777777" w:rsidR="00DD5A29" w:rsidRPr="00367080" w:rsidRDefault="00DD5A29">
            <w:pPr>
              <w:pStyle w:val="p1"/>
              <w:jc w:val="center"/>
              <w:rPr>
                <w:rFonts w:ascii="Calibri" w:hAnsi="Calibri" w:cs="Calibri"/>
                <w:b/>
              </w:rPr>
            </w:pPr>
            <w:r w:rsidRPr="00367080">
              <w:rPr>
                <w:rFonts w:ascii="Calibri" w:hAnsi="Calibri" w:cs="Calibri"/>
                <w:b/>
              </w:rPr>
              <w:t>Method</w:t>
            </w:r>
          </w:p>
        </w:tc>
        <w:tc>
          <w:tcPr>
            <w:tcW w:w="0" w:type="auto"/>
            <w:hideMark/>
          </w:tcPr>
          <w:p w14:paraId="3AA84B3B" w14:textId="77777777" w:rsidR="00DD5A29" w:rsidRPr="00367080" w:rsidRDefault="00DD5A29">
            <w:pPr>
              <w:pStyle w:val="p1"/>
              <w:jc w:val="center"/>
              <w:rPr>
                <w:rFonts w:ascii="Calibri" w:hAnsi="Calibri" w:cs="Calibri"/>
                <w:b/>
              </w:rPr>
            </w:pPr>
            <w:r w:rsidRPr="00367080">
              <w:rPr>
                <w:rFonts w:ascii="Calibri" w:hAnsi="Calibri" w:cs="Calibri"/>
                <w:b/>
              </w:rPr>
              <w:t>Description</w:t>
            </w:r>
          </w:p>
        </w:tc>
      </w:tr>
      <w:tr w:rsidR="00DD5A29" w:rsidRPr="00C65D82" w14:paraId="042D86F2" w14:textId="77777777" w:rsidTr="00C65D82">
        <w:tc>
          <w:tcPr>
            <w:tcW w:w="0" w:type="auto"/>
            <w:hideMark/>
          </w:tcPr>
          <w:p w14:paraId="693CD5F7" w14:textId="77777777" w:rsidR="00DD5A29" w:rsidRPr="00367080" w:rsidRDefault="00DD5A29">
            <w:pPr>
              <w:pStyle w:val="p1"/>
              <w:rPr>
                <w:rFonts w:ascii="Calibri" w:hAnsi="Calibri" w:cs="Calibri"/>
              </w:rPr>
            </w:pPr>
            <w:r w:rsidRPr="00367080">
              <w:rPr>
                <w:rFonts w:ascii="Calibri" w:hAnsi="Calibri" w:cs="Calibri"/>
              </w:rPr>
              <w:t>Password Rules</w:t>
            </w:r>
          </w:p>
        </w:tc>
        <w:tc>
          <w:tcPr>
            <w:tcW w:w="0" w:type="auto"/>
            <w:hideMark/>
          </w:tcPr>
          <w:p w14:paraId="5DE9513A" w14:textId="77777777" w:rsidR="00DD5A29" w:rsidRPr="00367080" w:rsidRDefault="00DD5A29">
            <w:pPr>
              <w:pStyle w:val="p1"/>
              <w:rPr>
                <w:rFonts w:ascii="Calibri" w:hAnsi="Calibri" w:cs="Calibri"/>
              </w:rPr>
            </w:pPr>
            <w:r w:rsidRPr="00367080">
              <w:rPr>
                <w:rFonts w:ascii="Calibri" w:hAnsi="Calibri" w:cs="Calibri"/>
              </w:rPr>
              <w:t>/</w:t>
            </w:r>
            <w:proofErr w:type="spellStart"/>
            <w:r w:rsidRPr="00367080">
              <w:rPr>
                <w:rFonts w:ascii="Calibri" w:hAnsi="Calibri" w:cs="Calibri"/>
              </w:rPr>
              <w:t>api</w:t>
            </w:r>
            <w:proofErr w:type="spellEnd"/>
            <w:r w:rsidRPr="00367080">
              <w:rPr>
                <w:rFonts w:ascii="Calibri" w:hAnsi="Calibri" w:cs="Calibri"/>
              </w:rPr>
              <w:t>/districts/{</w:t>
            </w:r>
            <w:proofErr w:type="spellStart"/>
            <w:r w:rsidRPr="00367080">
              <w:rPr>
                <w:rFonts w:ascii="Calibri" w:hAnsi="Calibri" w:cs="Calibri"/>
              </w:rPr>
              <w:t>districtId</w:t>
            </w:r>
            <w:proofErr w:type="spellEnd"/>
            <w:r w:rsidRPr="00367080">
              <w:rPr>
                <w:rFonts w:ascii="Calibri" w:hAnsi="Calibri" w:cs="Calibri"/>
              </w:rPr>
              <w:t>}/security/password-rules</w:t>
            </w:r>
          </w:p>
        </w:tc>
        <w:tc>
          <w:tcPr>
            <w:tcW w:w="0" w:type="auto"/>
            <w:hideMark/>
          </w:tcPr>
          <w:p w14:paraId="5ADDF882" w14:textId="77777777" w:rsidR="00DD5A29" w:rsidRPr="00367080" w:rsidRDefault="00DD5A29">
            <w:pPr>
              <w:pStyle w:val="p1"/>
              <w:rPr>
                <w:rFonts w:ascii="Calibri" w:hAnsi="Calibri" w:cs="Calibri"/>
              </w:rPr>
            </w:pPr>
            <w:r w:rsidRPr="00367080">
              <w:rPr>
                <w:rFonts w:ascii="Calibri" w:hAnsi="Calibri" w:cs="Calibri"/>
              </w:rPr>
              <w:t>GET / PUT</w:t>
            </w:r>
          </w:p>
        </w:tc>
        <w:tc>
          <w:tcPr>
            <w:tcW w:w="0" w:type="auto"/>
            <w:hideMark/>
          </w:tcPr>
          <w:p w14:paraId="10937649" w14:textId="77777777" w:rsidR="00DD5A29" w:rsidRPr="00367080" w:rsidRDefault="00DD5A29">
            <w:pPr>
              <w:pStyle w:val="p1"/>
              <w:rPr>
                <w:rFonts w:ascii="Calibri" w:hAnsi="Calibri" w:cs="Calibri"/>
              </w:rPr>
            </w:pPr>
            <w:r w:rsidRPr="00367080">
              <w:rPr>
                <w:rFonts w:ascii="Calibri" w:hAnsi="Calibri" w:cs="Calibri"/>
              </w:rPr>
              <w:t>Fetch/update password requirements</w:t>
            </w:r>
          </w:p>
        </w:tc>
      </w:tr>
      <w:tr w:rsidR="00DD5A29" w:rsidRPr="00C65D82" w14:paraId="6BA3D1FA" w14:textId="77777777" w:rsidTr="00C65D82">
        <w:tc>
          <w:tcPr>
            <w:tcW w:w="0" w:type="auto"/>
            <w:hideMark/>
          </w:tcPr>
          <w:p w14:paraId="619E9CC5" w14:textId="77777777" w:rsidR="00DD5A29" w:rsidRPr="00367080" w:rsidRDefault="00DD5A29">
            <w:pPr>
              <w:pStyle w:val="p1"/>
              <w:rPr>
                <w:rFonts w:ascii="Calibri" w:hAnsi="Calibri" w:cs="Calibri"/>
              </w:rPr>
            </w:pPr>
            <w:r w:rsidRPr="00367080">
              <w:rPr>
                <w:rFonts w:ascii="Calibri" w:hAnsi="Calibri" w:cs="Calibri"/>
              </w:rPr>
              <w:t>MFA Enforcement</w:t>
            </w:r>
          </w:p>
        </w:tc>
        <w:tc>
          <w:tcPr>
            <w:tcW w:w="0" w:type="auto"/>
            <w:hideMark/>
          </w:tcPr>
          <w:p w14:paraId="1CF12DE0" w14:textId="77777777" w:rsidR="00DD5A29" w:rsidRPr="00367080" w:rsidRDefault="00DD5A29">
            <w:pPr>
              <w:pStyle w:val="p1"/>
              <w:rPr>
                <w:rFonts w:ascii="Calibri" w:hAnsi="Calibri" w:cs="Calibri"/>
              </w:rPr>
            </w:pPr>
            <w:r w:rsidRPr="00367080">
              <w:rPr>
                <w:rFonts w:ascii="Calibri" w:hAnsi="Calibri" w:cs="Calibri"/>
              </w:rPr>
              <w:t>/</w:t>
            </w:r>
            <w:proofErr w:type="spellStart"/>
            <w:r w:rsidRPr="00367080">
              <w:rPr>
                <w:rFonts w:ascii="Calibri" w:hAnsi="Calibri" w:cs="Calibri"/>
              </w:rPr>
              <w:t>api</w:t>
            </w:r>
            <w:proofErr w:type="spellEnd"/>
            <w:r w:rsidRPr="00367080">
              <w:rPr>
                <w:rFonts w:ascii="Calibri" w:hAnsi="Calibri" w:cs="Calibri"/>
              </w:rPr>
              <w:t>/districts/{</w:t>
            </w:r>
            <w:proofErr w:type="spellStart"/>
            <w:r w:rsidRPr="00367080">
              <w:rPr>
                <w:rFonts w:ascii="Calibri" w:hAnsi="Calibri" w:cs="Calibri"/>
              </w:rPr>
              <w:t>districtId</w:t>
            </w:r>
            <w:proofErr w:type="spellEnd"/>
            <w:r w:rsidRPr="00367080">
              <w:rPr>
                <w:rFonts w:ascii="Calibri" w:hAnsi="Calibri" w:cs="Calibri"/>
              </w:rPr>
              <w:t>}/security/</w:t>
            </w:r>
            <w:proofErr w:type="spellStart"/>
            <w:r w:rsidRPr="00367080">
              <w:rPr>
                <w:rFonts w:ascii="Calibri" w:hAnsi="Calibri" w:cs="Calibri"/>
              </w:rPr>
              <w:t>mfa</w:t>
            </w:r>
            <w:proofErr w:type="spellEnd"/>
          </w:p>
        </w:tc>
        <w:tc>
          <w:tcPr>
            <w:tcW w:w="0" w:type="auto"/>
            <w:hideMark/>
          </w:tcPr>
          <w:p w14:paraId="6B79AAF6" w14:textId="77777777" w:rsidR="00DD5A29" w:rsidRPr="00367080" w:rsidRDefault="00DD5A29">
            <w:pPr>
              <w:pStyle w:val="p1"/>
              <w:rPr>
                <w:rFonts w:ascii="Calibri" w:hAnsi="Calibri" w:cs="Calibri"/>
              </w:rPr>
            </w:pPr>
            <w:r w:rsidRPr="00367080">
              <w:rPr>
                <w:rFonts w:ascii="Calibri" w:hAnsi="Calibri" w:cs="Calibri"/>
              </w:rPr>
              <w:t>GET / PUT</w:t>
            </w:r>
          </w:p>
        </w:tc>
        <w:tc>
          <w:tcPr>
            <w:tcW w:w="0" w:type="auto"/>
            <w:hideMark/>
          </w:tcPr>
          <w:p w14:paraId="35A08F3C" w14:textId="77777777" w:rsidR="00DD5A29" w:rsidRPr="00367080" w:rsidRDefault="00DD5A29">
            <w:pPr>
              <w:pStyle w:val="p1"/>
              <w:rPr>
                <w:rFonts w:ascii="Calibri" w:hAnsi="Calibri" w:cs="Calibri"/>
              </w:rPr>
            </w:pPr>
            <w:r w:rsidRPr="00367080">
              <w:rPr>
                <w:rFonts w:ascii="Calibri" w:hAnsi="Calibri" w:cs="Calibri"/>
              </w:rPr>
              <w:t>Enable/disable MFA enforcement</w:t>
            </w:r>
          </w:p>
        </w:tc>
      </w:tr>
      <w:tr w:rsidR="00DD5A29" w:rsidRPr="00C65D82" w14:paraId="21BDDEBE" w14:textId="77777777" w:rsidTr="00C65D82">
        <w:tc>
          <w:tcPr>
            <w:tcW w:w="0" w:type="auto"/>
            <w:hideMark/>
          </w:tcPr>
          <w:p w14:paraId="06BB5437" w14:textId="77777777" w:rsidR="00DD5A29" w:rsidRPr="00367080" w:rsidRDefault="00DD5A29">
            <w:pPr>
              <w:pStyle w:val="p1"/>
              <w:rPr>
                <w:rFonts w:ascii="Calibri" w:hAnsi="Calibri" w:cs="Calibri"/>
              </w:rPr>
            </w:pPr>
            <w:r w:rsidRPr="00367080">
              <w:rPr>
                <w:rFonts w:ascii="Calibri" w:hAnsi="Calibri" w:cs="Calibri"/>
              </w:rPr>
              <w:t>Session Timeout</w:t>
            </w:r>
          </w:p>
        </w:tc>
        <w:tc>
          <w:tcPr>
            <w:tcW w:w="0" w:type="auto"/>
            <w:hideMark/>
          </w:tcPr>
          <w:p w14:paraId="5B9A8723" w14:textId="77777777" w:rsidR="00DD5A29" w:rsidRPr="00367080" w:rsidRDefault="00DD5A29">
            <w:pPr>
              <w:pStyle w:val="p1"/>
              <w:rPr>
                <w:rFonts w:ascii="Calibri" w:hAnsi="Calibri" w:cs="Calibri"/>
              </w:rPr>
            </w:pPr>
            <w:r w:rsidRPr="00367080">
              <w:rPr>
                <w:rFonts w:ascii="Calibri" w:hAnsi="Calibri" w:cs="Calibri"/>
              </w:rPr>
              <w:t>/</w:t>
            </w:r>
            <w:proofErr w:type="spellStart"/>
            <w:r w:rsidRPr="00367080">
              <w:rPr>
                <w:rFonts w:ascii="Calibri" w:hAnsi="Calibri" w:cs="Calibri"/>
              </w:rPr>
              <w:t>api</w:t>
            </w:r>
            <w:proofErr w:type="spellEnd"/>
            <w:r w:rsidRPr="00367080">
              <w:rPr>
                <w:rFonts w:ascii="Calibri" w:hAnsi="Calibri" w:cs="Calibri"/>
              </w:rPr>
              <w:t>/districts/{</w:t>
            </w:r>
            <w:proofErr w:type="spellStart"/>
            <w:r w:rsidRPr="00367080">
              <w:rPr>
                <w:rFonts w:ascii="Calibri" w:hAnsi="Calibri" w:cs="Calibri"/>
              </w:rPr>
              <w:t>districtId</w:t>
            </w:r>
            <w:proofErr w:type="spellEnd"/>
            <w:r w:rsidRPr="00367080">
              <w:rPr>
                <w:rFonts w:ascii="Calibri" w:hAnsi="Calibri" w:cs="Calibri"/>
              </w:rPr>
              <w:t>}/security/session-timeout</w:t>
            </w:r>
          </w:p>
        </w:tc>
        <w:tc>
          <w:tcPr>
            <w:tcW w:w="0" w:type="auto"/>
            <w:hideMark/>
          </w:tcPr>
          <w:p w14:paraId="523F3CA7" w14:textId="77777777" w:rsidR="00DD5A29" w:rsidRPr="00367080" w:rsidRDefault="00DD5A29">
            <w:pPr>
              <w:pStyle w:val="p1"/>
              <w:rPr>
                <w:rFonts w:ascii="Calibri" w:hAnsi="Calibri" w:cs="Calibri"/>
              </w:rPr>
            </w:pPr>
            <w:r w:rsidRPr="00367080">
              <w:rPr>
                <w:rFonts w:ascii="Calibri" w:hAnsi="Calibri" w:cs="Calibri"/>
              </w:rPr>
              <w:t>GET / PUT</w:t>
            </w:r>
          </w:p>
        </w:tc>
        <w:tc>
          <w:tcPr>
            <w:tcW w:w="0" w:type="auto"/>
            <w:hideMark/>
          </w:tcPr>
          <w:p w14:paraId="5F06C4EF" w14:textId="77777777" w:rsidR="00DD5A29" w:rsidRPr="00367080" w:rsidRDefault="00DD5A29">
            <w:pPr>
              <w:pStyle w:val="p1"/>
              <w:rPr>
                <w:rFonts w:ascii="Calibri" w:hAnsi="Calibri" w:cs="Calibri"/>
              </w:rPr>
            </w:pPr>
            <w:r w:rsidRPr="00367080">
              <w:rPr>
                <w:rFonts w:ascii="Calibri" w:hAnsi="Calibri" w:cs="Calibri"/>
              </w:rPr>
              <w:t>Configure inactivity timeout</w:t>
            </w:r>
          </w:p>
        </w:tc>
      </w:tr>
      <w:tr w:rsidR="00DD5A29" w:rsidRPr="00C65D82" w14:paraId="539A334B" w14:textId="77777777" w:rsidTr="00C65D82">
        <w:tc>
          <w:tcPr>
            <w:tcW w:w="0" w:type="auto"/>
            <w:hideMark/>
          </w:tcPr>
          <w:p w14:paraId="0C16D14E" w14:textId="77777777" w:rsidR="00DD5A29" w:rsidRPr="00367080" w:rsidRDefault="00DD5A29">
            <w:pPr>
              <w:pStyle w:val="p1"/>
              <w:rPr>
                <w:rFonts w:ascii="Calibri" w:hAnsi="Calibri" w:cs="Calibri"/>
              </w:rPr>
            </w:pPr>
            <w:r w:rsidRPr="00367080">
              <w:rPr>
                <w:rFonts w:ascii="Calibri" w:hAnsi="Calibri" w:cs="Calibri"/>
              </w:rPr>
              <w:t>Geo Restriction</w:t>
            </w:r>
          </w:p>
        </w:tc>
        <w:tc>
          <w:tcPr>
            <w:tcW w:w="0" w:type="auto"/>
            <w:hideMark/>
          </w:tcPr>
          <w:p w14:paraId="62684C3D" w14:textId="77777777" w:rsidR="00DD5A29" w:rsidRPr="00367080" w:rsidRDefault="00DD5A29">
            <w:pPr>
              <w:pStyle w:val="p1"/>
              <w:rPr>
                <w:rFonts w:ascii="Calibri" w:hAnsi="Calibri" w:cs="Calibri"/>
              </w:rPr>
            </w:pPr>
            <w:r w:rsidRPr="00367080">
              <w:rPr>
                <w:rFonts w:ascii="Calibri" w:hAnsi="Calibri" w:cs="Calibri"/>
              </w:rPr>
              <w:t>/</w:t>
            </w:r>
            <w:proofErr w:type="spellStart"/>
            <w:r w:rsidRPr="00367080">
              <w:rPr>
                <w:rFonts w:ascii="Calibri" w:hAnsi="Calibri" w:cs="Calibri"/>
              </w:rPr>
              <w:t>api</w:t>
            </w:r>
            <w:proofErr w:type="spellEnd"/>
            <w:r w:rsidRPr="00367080">
              <w:rPr>
                <w:rFonts w:ascii="Calibri" w:hAnsi="Calibri" w:cs="Calibri"/>
              </w:rPr>
              <w:t>/districts/{</w:t>
            </w:r>
            <w:proofErr w:type="spellStart"/>
            <w:r w:rsidRPr="00367080">
              <w:rPr>
                <w:rFonts w:ascii="Calibri" w:hAnsi="Calibri" w:cs="Calibri"/>
              </w:rPr>
              <w:t>districtId</w:t>
            </w:r>
            <w:proofErr w:type="spellEnd"/>
            <w:r w:rsidRPr="00367080">
              <w:rPr>
                <w:rFonts w:ascii="Calibri" w:hAnsi="Calibri" w:cs="Calibri"/>
              </w:rPr>
              <w:t>}/security/geo-restriction</w:t>
            </w:r>
          </w:p>
        </w:tc>
        <w:tc>
          <w:tcPr>
            <w:tcW w:w="0" w:type="auto"/>
            <w:hideMark/>
          </w:tcPr>
          <w:p w14:paraId="5641B51F" w14:textId="77777777" w:rsidR="00DD5A29" w:rsidRPr="00367080" w:rsidRDefault="00DD5A29">
            <w:pPr>
              <w:pStyle w:val="p1"/>
              <w:rPr>
                <w:rFonts w:ascii="Calibri" w:hAnsi="Calibri" w:cs="Calibri"/>
              </w:rPr>
            </w:pPr>
            <w:r w:rsidRPr="00367080">
              <w:rPr>
                <w:rFonts w:ascii="Calibri" w:hAnsi="Calibri" w:cs="Calibri"/>
              </w:rPr>
              <w:t>GET / PUT</w:t>
            </w:r>
          </w:p>
        </w:tc>
        <w:tc>
          <w:tcPr>
            <w:tcW w:w="0" w:type="auto"/>
            <w:hideMark/>
          </w:tcPr>
          <w:p w14:paraId="31CE54DB" w14:textId="77777777" w:rsidR="00DD5A29" w:rsidRPr="00367080" w:rsidRDefault="00DD5A29">
            <w:pPr>
              <w:pStyle w:val="p1"/>
              <w:rPr>
                <w:rFonts w:ascii="Calibri" w:hAnsi="Calibri" w:cs="Calibri"/>
              </w:rPr>
            </w:pPr>
            <w:r w:rsidRPr="00367080">
              <w:rPr>
                <w:rFonts w:ascii="Calibri" w:hAnsi="Calibri" w:cs="Calibri"/>
              </w:rPr>
              <w:t>Allow/block IP ranges</w:t>
            </w:r>
          </w:p>
        </w:tc>
      </w:tr>
      <w:tr w:rsidR="00DD5A29" w:rsidRPr="00C65D82" w14:paraId="500255A5" w14:textId="77777777" w:rsidTr="00C65D82">
        <w:tc>
          <w:tcPr>
            <w:tcW w:w="0" w:type="auto"/>
            <w:hideMark/>
          </w:tcPr>
          <w:p w14:paraId="5DAEA700" w14:textId="77777777" w:rsidR="00DD5A29" w:rsidRPr="00367080" w:rsidRDefault="00DD5A29">
            <w:pPr>
              <w:pStyle w:val="p1"/>
              <w:rPr>
                <w:rFonts w:ascii="Calibri" w:hAnsi="Calibri" w:cs="Calibri"/>
              </w:rPr>
            </w:pPr>
            <w:r w:rsidRPr="00367080">
              <w:rPr>
                <w:rFonts w:ascii="Calibri" w:hAnsi="Calibri" w:cs="Calibri"/>
              </w:rPr>
              <w:t>Fetch All Policies</w:t>
            </w:r>
          </w:p>
        </w:tc>
        <w:tc>
          <w:tcPr>
            <w:tcW w:w="0" w:type="auto"/>
            <w:hideMark/>
          </w:tcPr>
          <w:p w14:paraId="10499447" w14:textId="77777777" w:rsidR="00DD5A29" w:rsidRPr="00367080" w:rsidRDefault="00DD5A29">
            <w:pPr>
              <w:pStyle w:val="p1"/>
              <w:rPr>
                <w:rFonts w:ascii="Calibri" w:hAnsi="Calibri" w:cs="Calibri"/>
              </w:rPr>
            </w:pPr>
            <w:r w:rsidRPr="00367080">
              <w:rPr>
                <w:rFonts w:ascii="Calibri" w:hAnsi="Calibri" w:cs="Calibri"/>
              </w:rPr>
              <w:t>/</w:t>
            </w:r>
            <w:proofErr w:type="spellStart"/>
            <w:r w:rsidRPr="00367080">
              <w:rPr>
                <w:rFonts w:ascii="Calibri" w:hAnsi="Calibri" w:cs="Calibri"/>
              </w:rPr>
              <w:t>api</w:t>
            </w:r>
            <w:proofErr w:type="spellEnd"/>
            <w:r w:rsidRPr="00367080">
              <w:rPr>
                <w:rFonts w:ascii="Calibri" w:hAnsi="Calibri" w:cs="Calibri"/>
              </w:rPr>
              <w:t>/districts/{</w:t>
            </w:r>
            <w:proofErr w:type="spellStart"/>
            <w:r w:rsidRPr="00367080">
              <w:rPr>
                <w:rFonts w:ascii="Calibri" w:hAnsi="Calibri" w:cs="Calibri"/>
              </w:rPr>
              <w:t>districtId</w:t>
            </w:r>
            <w:proofErr w:type="spellEnd"/>
            <w:r w:rsidRPr="00367080">
              <w:rPr>
                <w:rFonts w:ascii="Calibri" w:hAnsi="Calibri" w:cs="Calibri"/>
              </w:rPr>
              <w:t>}/security/policies</w:t>
            </w:r>
          </w:p>
        </w:tc>
        <w:tc>
          <w:tcPr>
            <w:tcW w:w="0" w:type="auto"/>
            <w:hideMark/>
          </w:tcPr>
          <w:p w14:paraId="71CA2322" w14:textId="77777777" w:rsidR="00DD5A29" w:rsidRPr="00367080" w:rsidRDefault="00DD5A29">
            <w:pPr>
              <w:pStyle w:val="p1"/>
              <w:rPr>
                <w:rFonts w:ascii="Calibri" w:hAnsi="Calibri" w:cs="Calibri"/>
              </w:rPr>
            </w:pPr>
            <w:r w:rsidRPr="00367080">
              <w:rPr>
                <w:rFonts w:ascii="Calibri" w:hAnsi="Calibri" w:cs="Calibri"/>
              </w:rPr>
              <w:t>GET</w:t>
            </w:r>
          </w:p>
        </w:tc>
        <w:tc>
          <w:tcPr>
            <w:tcW w:w="0" w:type="auto"/>
            <w:hideMark/>
          </w:tcPr>
          <w:p w14:paraId="72B2CA28" w14:textId="77777777" w:rsidR="00DD5A29" w:rsidRPr="00367080" w:rsidRDefault="00DD5A29">
            <w:pPr>
              <w:pStyle w:val="p1"/>
              <w:rPr>
                <w:rFonts w:ascii="Calibri" w:hAnsi="Calibri" w:cs="Calibri"/>
              </w:rPr>
            </w:pPr>
            <w:r w:rsidRPr="00367080">
              <w:rPr>
                <w:rFonts w:ascii="Calibri" w:hAnsi="Calibri" w:cs="Calibri"/>
              </w:rPr>
              <w:t>Get all security settings in one payload</w:t>
            </w:r>
          </w:p>
        </w:tc>
      </w:tr>
    </w:tbl>
    <w:p w14:paraId="049C7130" w14:textId="15311D15" w:rsidR="00DD5A29" w:rsidRPr="00367080" w:rsidRDefault="00DD5A29" w:rsidP="00DD5A29">
      <w:pPr>
        <w:rPr>
          <w:rStyle w:val="s1"/>
          <w:rFonts w:ascii="Calibri" w:eastAsiaTheme="majorEastAsia" w:hAnsi="Calibri" w:cs="Calibri"/>
        </w:rPr>
      </w:pPr>
    </w:p>
    <w:p w14:paraId="52E80B27" w14:textId="756AA573" w:rsidR="00DD5A29" w:rsidRPr="00367080" w:rsidRDefault="00DD5A29" w:rsidP="00C65D82">
      <w:pPr>
        <w:rPr>
          <w:rFonts w:ascii="Calibri" w:hAnsi="Calibri" w:cs="Calibri"/>
        </w:rPr>
      </w:pPr>
      <w:r w:rsidRPr="00367080">
        <w:rPr>
          <w:rFonts w:ascii="Calibri" w:hAnsi="Calibri" w:cs="Calibri"/>
        </w:rPr>
        <w:t>2. System State Management APIs</w:t>
      </w:r>
    </w:p>
    <w:tbl>
      <w:tblPr>
        <w:tblStyle w:val="TableGrid"/>
        <w:tblW w:w="0" w:type="auto"/>
        <w:tblLook w:val="04A0" w:firstRow="1" w:lastRow="0" w:firstColumn="1" w:lastColumn="0" w:noHBand="0" w:noVBand="1"/>
      </w:tblPr>
      <w:tblGrid>
        <w:gridCol w:w="4324"/>
        <w:gridCol w:w="1017"/>
        <w:gridCol w:w="3675"/>
      </w:tblGrid>
      <w:tr w:rsidR="00DD5A29" w:rsidRPr="00C65D82" w14:paraId="1E1631A3" w14:textId="77777777" w:rsidTr="00C65D82">
        <w:tc>
          <w:tcPr>
            <w:tcW w:w="0" w:type="auto"/>
            <w:hideMark/>
          </w:tcPr>
          <w:p w14:paraId="2B00B9C7" w14:textId="77777777" w:rsidR="00DD5A29" w:rsidRPr="00367080" w:rsidRDefault="00DD5A29">
            <w:pPr>
              <w:pStyle w:val="p1"/>
              <w:jc w:val="center"/>
              <w:rPr>
                <w:rFonts w:ascii="Calibri" w:hAnsi="Calibri" w:cs="Calibri"/>
                <w:b/>
              </w:rPr>
            </w:pPr>
            <w:r w:rsidRPr="00367080">
              <w:rPr>
                <w:rFonts w:ascii="Calibri" w:hAnsi="Calibri" w:cs="Calibri"/>
                <w:b/>
              </w:rPr>
              <w:t>API Endpoint</w:t>
            </w:r>
          </w:p>
        </w:tc>
        <w:tc>
          <w:tcPr>
            <w:tcW w:w="0" w:type="auto"/>
            <w:hideMark/>
          </w:tcPr>
          <w:p w14:paraId="55E3C7BB" w14:textId="77777777" w:rsidR="00DD5A29" w:rsidRPr="00367080" w:rsidRDefault="00DD5A29">
            <w:pPr>
              <w:pStyle w:val="p1"/>
              <w:jc w:val="center"/>
              <w:rPr>
                <w:rFonts w:ascii="Calibri" w:hAnsi="Calibri" w:cs="Calibri"/>
                <w:b/>
              </w:rPr>
            </w:pPr>
            <w:r w:rsidRPr="00367080">
              <w:rPr>
                <w:rFonts w:ascii="Calibri" w:hAnsi="Calibri" w:cs="Calibri"/>
                <w:b/>
              </w:rPr>
              <w:t>Method</w:t>
            </w:r>
          </w:p>
        </w:tc>
        <w:tc>
          <w:tcPr>
            <w:tcW w:w="0" w:type="auto"/>
            <w:hideMark/>
          </w:tcPr>
          <w:p w14:paraId="1E7232DE" w14:textId="77777777" w:rsidR="00DD5A29" w:rsidRPr="00367080" w:rsidRDefault="00DD5A29">
            <w:pPr>
              <w:pStyle w:val="p1"/>
              <w:jc w:val="center"/>
              <w:rPr>
                <w:rFonts w:ascii="Calibri" w:hAnsi="Calibri" w:cs="Calibri"/>
                <w:b/>
              </w:rPr>
            </w:pPr>
            <w:r w:rsidRPr="00367080">
              <w:rPr>
                <w:rFonts w:ascii="Calibri" w:hAnsi="Calibri" w:cs="Calibri"/>
                <w:b/>
              </w:rPr>
              <w:t>Description</w:t>
            </w:r>
          </w:p>
        </w:tc>
      </w:tr>
      <w:tr w:rsidR="00DD5A29" w:rsidRPr="00C65D82" w14:paraId="482F3034" w14:textId="77777777" w:rsidTr="00C65D82">
        <w:tc>
          <w:tcPr>
            <w:tcW w:w="0" w:type="auto"/>
            <w:hideMark/>
          </w:tcPr>
          <w:p w14:paraId="547AFC87" w14:textId="77777777" w:rsidR="00DD5A29" w:rsidRPr="00367080" w:rsidRDefault="00DD5A29">
            <w:pPr>
              <w:pStyle w:val="p1"/>
              <w:rPr>
                <w:rFonts w:ascii="Calibri" w:hAnsi="Calibri" w:cs="Calibri"/>
              </w:rPr>
            </w:pPr>
            <w:r w:rsidRPr="00367080">
              <w:rPr>
                <w:rFonts w:ascii="Calibri" w:hAnsi="Calibri" w:cs="Calibri"/>
              </w:rPr>
              <w:t>/</w:t>
            </w:r>
            <w:proofErr w:type="spellStart"/>
            <w:r w:rsidRPr="00367080">
              <w:rPr>
                <w:rFonts w:ascii="Calibri" w:hAnsi="Calibri" w:cs="Calibri"/>
              </w:rPr>
              <w:t>api</w:t>
            </w:r>
            <w:proofErr w:type="spellEnd"/>
            <w:r w:rsidRPr="00367080">
              <w:rPr>
                <w:rFonts w:ascii="Calibri" w:hAnsi="Calibri" w:cs="Calibri"/>
              </w:rPr>
              <w:t>/districts/{</w:t>
            </w:r>
            <w:proofErr w:type="spellStart"/>
            <w:r w:rsidRPr="00367080">
              <w:rPr>
                <w:rFonts w:ascii="Calibri" w:hAnsi="Calibri" w:cs="Calibri"/>
              </w:rPr>
              <w:t>districtId</w:t>
            </w:r>
            <w:proofErr w:type="spellEnd"/>
            <w:r w:rsidRPr="00367080">
              <w:rPr>
                <w:rFonts w:ascii="Calibri" w:hAnsi="Calibri" w:cs="Calibri"/>
              </w:rPr>
              <w:t>}/system/state</w:t>
            </w:r>
          </w:p>
        </w:tc>
        <w:tc>
          <w:tcPr>
            <w:tcW w:w="0" w:type="auto"/>
            <w:hideMark/>
          </w:tcPr>
          <w:p w14:paraId="0D36975F" w14:textId="77777777" w:rsidR="00DD5A29" w:rsidRPr="00367080" w:rsidRDefault="00DD5A29">
            <w:pPr>
              <w:pStyle w:val="p1"/>
              <w:rPr>
                <w:rFonts w:ascii="Calibri" w:hAnsi="Calibri" w:cs="Calibri"/>
              </w:rPr>
            </w:pPr>
            <w:r w:rsidRPr="00367080">
              <w:rPr>
                <w:rFonts w:ascii="Calibri" w:hAnsi="Calibri" w:cs="Calibri"/>
              </w:rPr>
              <w:t>GET</w:t>
            </w:r>
          </w:p>
        </w:tc>
        <w:tc>
          <w:tcPr>
            <w:tcW w:w="0" w:type="auto"/>
            <w:hideMark/>
          </w:tcPr>
          <w:p w14:paraId="0259C034" w14:textId="77777777" w:rsidR="00DD5A29" w:rsidRPr="00367080" w:rsidRDefault="00DD5A29">
            <w:pPr>
              <w:pStyle w:val="p1"/>
              <w:rPr>
                <w:rFonts w:ascii="Calibri" w:hAnsi="Calibri" w:cs="Calibri"/>
              </w:rPr>
            </w:pPr>
            <w:r w:rsidRPr="00367080">
              <w:rPr>
                <w:rFonts w:ascii="Calibri" w:hAnsi="Calibri" w:cs="Calibri"/>
              </w:rPr>
              <w:t>Returns current system state: Active / Paused</w:t>
            </w:r>
          </w:p>
        </w:tc>
      </w:tr>
      <w:tr w:rsidR="00DD5A29" w:rsidRPr="00C65D82" w14:paraId="35700722" w14:textId="77777777" w:rsidTr="00C65D82">
        <w:tc>
          <w:tcPr>
            <w:tcW w:w="0" w:type="auto"/>
            <w:hideMark/>
          </w:tcPr>
          <w:p w14:paraId="55592644" w14:textId="77777777" w:rsidR="00DD5A29" w:rsidRPr="00367080" w:rsidRDefault="00DD5A29">
            <w:pPr>
              <w:pStyle w:val="p1"/>
              <w:rPr>
                <w:rFonts w:ascii="Calibri" w:hAnsi="Calibri" w:cs="Calibri"/>
              </w:rPr>
            </w:pPr>
            <w:r w:rsidRPr="00367080">
              <w:rPr>
                <w:rFonts w:ascii="Calibri" w:hAnsi="Calibri" w:cs="Calibri"/>
              </w:rPr>
              <w:t>/</w:t>
            </w:r>
            <w:proofErr w:type="spellStart"/>
            <w:r w:rsidRPr="00367080">
              <w:rPr>
                <w:rFonts w:ascii="Calibri" w:hAnsi="Calibri" w:cs="Calibri"/>
              </w:rPr>
              <w:t>api</w:t>
            </w:r>
            <w:proofErr w:type="spellEnd"/>
            <w:r w:rsidRPr="00367080">
              <w:rPr>
                <w:rFonts w:ascii="Calibri" w:hAnsi="Calibri" w:cs="Calibri"/>
              </w:rPr>
              <w:t>/districts/{</w:t>
            </w:r>
            <w:proofErr w:type="spellStart"/>
            <w:r w:rsidRPr="00367080">
              <w:rPr>
                <w:rFonts w:ascii="Calibri" w:hAnsi="Calibri" w:cs="Calibri"/>
              </w:rPr>
              <w:t>districtId</w:t>
            </w:r>
            <w:proofErr w:type="spellEnd"/>
            <w:r w:rsidRPr="00367080">
              <w:rPr>
                <w:rFonts w:ascii="Calibri" w:hAnsi="Calibri" w:cs="Calibri"/>
              </w:rPr>
              <w:t>}/system/pause</w:t>
            </w:r>
          </w:p>
        </w:tc>
        <w:tc>
          <w:tcPr>
            <w:tcW w:w="0" w:type="auto"/>
            <w:hideMark/>
          </w:tcPr>
          <w:p w14:paraId="581DD458" w14:textId="77777777" w:rsidR="00DD5A29" w:rsidRPr="00367080" w:rsidRDefault="00DD5A29">
            <w:pPr>
              <w:pStyle w:val="p1"/>
              <w:rPr>
                <w:rFonts w:ascii="Calibri" w:hAnsi="Calibri" w:cs="Calibri"/>
              </w:rPr>
            </w:pPr>
            <w:r w:rsidRPr="00367080">
              <w:rPr>
                <w:rFonts w:ascii="Calibri" w:hAnsi="Calibri" w:cs="Calibri"/>
              </w:rPr>
              <w:t>POST</w:t>
            </w:r>
          </w:p>
        </w:tc>
        <w:tc>
          <w:tcPr>
            <w:tcW w:w="0" w:type="auto"/>
            <w:hideMark/>
          </w:tcPr>
          <w:p w14:paraId="0B68256A" w14:textId="77777777" w:rsidR="00DD5A29" w:rsidRPr="00367080" w:rsidRDefault="00DD5A29">
            <w:pPr>
              <w:pStyle w:val="p1"/>
              <w:rPr>
                <w:rFonts w:ascii="Calibri" w:hAnsi="Calibri" w:cs="Calibri"/>
              </w:rPr>
            </w:pPr>
            <w:r w:rsidRPr="00367080">
              <w:rPr>
                <w:rFonts w:ascii="Calibri" w:hAnsi="Calibri" w:cs="Calibri"/>
              </w:rPr>
              <w:t>Pauses new logins; requires maintenance message</w:t>
            </w:r>
          </w:p>
        </w:tc>
      </w:tr>
      <w:tr w:rsidR="00DD5A29" w:rsidRPr="00C65D82" w14:paraId="5E5B152B" w14:textId="77777777" w:rsidTr="00C65D82">
        <w:tc>
          <w:tcPr>
            <w:tcW w:w="0" w:type="auto"/>
            <w:hideMark/>
          </w:tcPr>
          <w:p w14:paraId="25CE82F6" w14:textId="77777777" w:rsidR="00DD5A29" w:rsidRPr="00367080" w:rsidRDefault="00DD5A29">
            <w:pPr>
              <w:pStyle w:val="p1"/>
              <w:rPr>
                <w:rFonts w:ascii="Calibri" w:hAnsi="Calibri" w:cs="Calibri"/>
              </w:rPr>
            </w:pPr>
            <w:r w:rsidRPr="00367080">
              <w:rPr>
                <w:rFonts w:ascii="Calibri" w:hAnsi="Calibri" w:cs="Calibri"/>
              </w:rPr>
              <w:t>/</w:t>
            </w:r>
            <w:proofErr w:type="spellStart"/>
            <w:r w:rsidRPr="00367080">
              <w:rPr>
                <w:rFonts w:ascii="Calibri" w:hAnsi="Calibri" w:cs="Calibri"/>
              </w:rPr>
              <w:t>api</w:t>
            </w:r>
            <w:proofErr w:type="spellEnd"/>
            <w:r w:rsidRPr="00367080">
              <w:rPr>
                <w:rFonts w:ascii="Calibri" w:hAnsi="Calibri" w:cs="Calibri"/>
              </w:rPr>
              <w:t>/districts/{</w:t>
            </w:r>
            <w:proofErr w:type="spellStart"/>
            <w:r w:rsidRPr="00367080">
              <w:rPr>
                <w:rFonts w:ascii="Calibri" w:hAnsi="Calibri" w:cs="Calibri"/>
              </w:rPr>
              <w:t>districtId</w:t>
            </w:r>
            <w:proofErr w:type="spellEnd"/>
            <w:r w:rsidRPr="00367080">
              <w:rPr>
                <w:rFonts w:ascii="Calibri" w:hAnsi="Calibri" w:cs="Calibri"/>
              </w:rPr>
              <w:t>}/system/resume</w:t>
            </w:r>
          </w:p>
        </w:tc>
        <w:tc>
          <w:tcPr>
            <w:tcW w:w="0" w:type="auto"/>
            <w:hideMark/>
          </w:tcPr>
          <w:p w14:paraId="7E82E883" w14:textId="77777777" w:rsidR="00DD5A29" w:rsidRPr="00367080" w:rsidRDefault="00DD5A29">
            <w:pPr>
              <w:pStyle w:val="p1"/>
              <w:rPr>
                <w:rFonts w:ascii="Calibri" w:hAnsi="Calibri" w:cs="Calibri"/>
              </w:rPr>
            </w:pPr>
            <w:r w:rsidRPr="00367080">
              <w:rPr>
                <w:rFonts w:ascii="Calibri" w:hAnsi="Calibri" w:cs="Calibri"/>
              </w:rPr>
              <w:t>POST</w:t>
            </w:r>
          </w:p>
        </w:tc>
        <w:tc>
          <w:tcPr>
            <w:tcW w:w="0" w:type="auto"/>
            <w:hideMark/>
          </w:tcPr>
          <w:p w14:paraId="7F1EDEED" w14:textId="77777777" w:rsidR="00DD5A29" w:rsidRPr="00367080" w:rsidRDefault="00DD5A29">
            <w:pPr>
              <w:pStyle w:val="p1"/>
              <w:rPr>
                <w:rFonts w:ascii="Calibri" w:hAnsi="Calibri" w:cs="Calibri"/>
              </w:rPr>
            </w:pPr>
            <w:r w:rsidRPr="00367080">
              <w:rPr>
                <w:rFonts w:ascii="Calibri" w:hAnsi="Calibri" w:cs="Calibri"/>
              </w:rPr>
              <w:t>Restores normal login operations</w:t>
            </w:r>
          </w:p>
        </w:tc>
      </w:tr>
      <w:tr w:rsidR="00DD5A29" w:rsidRPr="00C65D82" w14:paraId="3505E4B5" w14:textId="77777777" w:rsidTr="00C65D82">
        <w:tc>
          <w:tcPr>
            <w:tcW w:w="0" w:type="auto"/>
            <w:hideMark/>
          </w:tcPr>
          <w:p w14:paraId="67480230" w14:textId="77777777" w:rsidR="00DD5A29" w:rsidRPr="00367080" w:rsidRDefault="00DD5A29">
            <w:pPr>
              <w:pStyle w:val="p1"/>
              <w:rPr>
                <w:rFonts w:ascii="Calibri" w:hAnsi="Calibri" w:cs="Calibri"/>
              </w:rPr>
            </w:pPr>
            <w:r w:rsidRPr="00367080">
              <w:rPr>
                <w:rFonts w:ascii="Calibri" w:hAnsi="Calibri" w:cs="Calibri"/>
              </w:rPr>
              <w:t>/</w:t>
            </w:r>
            <w:proofErr w:type="spellStart"/>
            <w:r w:rsidRPr="00367080">
              <w:rPr>
                <w:rFonts w:ascii="Calibri" w:hAnsi="Calibri" w:cs="Calibri"/>
              </w:rPr>
              <w:t>api</w:t>
            </w:r>
            <w:proofErr w:type="spellEnd"/>
            <w:r w:rsidRPr="00367080">
              <w:rPr>
                <w:rFonts w:ascii="Calibri" w:hAnsi="Calibri" w:cs="Calibri"/>
              </w:rPr>
              <w:t>/districts/{</w:t>
            </w:r>
            <w:proofErr w:type="spellStart"/>
            <w:r w:rsidRPr="00367080">
              <w:rPr>
                <w:rFonts w:ascii="Calibri" w:hAnsi="Calibri" w:cs="Calibri"/>
              </w:rPr>
              <w:t>districtId</w:t>
            </w:r>
            <w:proofErr w:type="spellEnd"/>
            <w:r w:rsidRPr="00367080">
              <w:rPr>
                <w:rFonts w:ascii="Calibri" w:hAnsi="Calibri" w:cs="Calibri"/>
              </w:rPr>
              <w:t>}/system/state/log</w:t>
            </w:r>
          </w:p>
        </w:tc>
        <w:tc>
          <w:tcPr>
            <w:tcW w:w="0" w:type="auto"/>
            <w:hideMark/>
          </w:tcPr>
          <w:p w14:paraId="5088D709" w14:textId="77777777" w:rsidR="00DD5A29" w:rsidRPr="00367080" w:rsidRDefault="00DD5A29">
            <w:pPr>
              <w:pStyle w:val="p1"/>
              <w:rPr>
                <w:rFonts w:ascii="Calibri" w:hAnsi="Calibri" w:cs="Calibri"/>
              </w:rPr>
            </w:pPr>
            <w:r w:rsidRPr="00367080">
              <w:rPr>
                <w:rFonts w:ascii="Calibri" w:hAnsi="Calibri" w:cs="Calibri"/>
              </w:rPr>
              <w:t>GET</w:t>
            </w:r>
          </w:p>
        </w:tc>
        <w:tc>
          <w:tcPr>
            <w:tcW w:w="0" w:type="auto"/>
            <w:hideMark/>
          </w:tcPr>
          <w:p w14:paraId="2CAE47D1" w14:textId="77777777" w:rsidR="00DD5A29" w:rsidRPr="00367080" w:rsidRDefault="00DD5A29">
            <w:pPr>
              <w:pStyle w:val="p1"/>
              <w:rPr>
                <w:rFonts w:ascii="Calibri" w:hAnsi="Calibri" w:cs="Calibri"/>
              </w:rPr>
            </w:pPr>
            <w:r w:rsidRPr="00367080">
              <w:rPr>
                <w:rFonts w:ascii="Calibri" w:hAnsi="Calibri" w:cs="Calibri"/>
              </w:rPr>
              <w:t>Fetches pause/resume event history</w:t>
            </w:r>
          </w:p>
        </w:tc>
      </w:tr>
    </w:tbl>
    <w:p w14:paraId="3E23CE0B" w14:textId="5EB47ED4" w:rsidR="00DD5A29" w:rsidRPr="00367080" w:rsidRDefault="00DD5A29" w:rsidP="00DD5A29">
      <w:pPr>
        <w:rPr>
          <w:rStyle w:val="s1"/>
          <w:rFonts w:ascii="Calibri" w:eastAsiaTheme="majorEastAsia" w:hAnsi="Calibri" w:cs="Calibri"/>
        </w:rPr>
      </w:pPr>
    </w:p>
    <w:p w14:paraId="00C8AC91" w14:textId="2768DBE2" w:rsidR="00DD5A29" w:rsidRPr="00367080" w:rsidRDefault="00DD5A29" w:rsidP="00C65D82">
      <w:pPr>
        <w:rPr>
          <w:rFonts w:ascii="Calibri" w:hAnsi="Calibri" w:cs="Calibri"/>
        </w:rPr>
      </w:pPr>
      <w:r w:rsidRPr="00367080">
        <w:rPr>
          <w:rFonts w:ascii="Calibri" w:hAnsi="Calibri" w:cs="Calibri"/>
        </w:rPr>
        <w:t>3. System Preferences (Retention &amp; Archiving)</w:t>
      </w:r>
    </w:p>
    <w:tbl>
      <w:tblPr>
        <w:tblStyle w:val="TableGrid"/>
        <w:tblW w:w="0" w:type="auto"/>
        <w:tblLook w:val="04A0" w:firstRow="1" w:lastRow="0" w:firstColumn="1" w:lastColumn="0" w:noHBand="0" w:noVBand="1"/>
      </w:tblPr>
      <w:tblGrid>
        <w:gridCol w:w="1546"/>
        <w:gridCol w:w="4624"/>
        <w:gridCol w:w="1049"/>
        <w:gridCol w:w="1797"/>
      </w:tblGrid>
      <w:tr w:rsidR="00DD5A29" w:rsidRPr="00C65D82" w14:paraId="0B895601" w14:textId="77777777" w:rsidTr="00C65D82">
        <w:tc>
          <w:tcPr>
            <w:tcW w:w="0" w:type="auto"/>
            <w:hideMark/>
          </w:tcPr>
          <w:p w14:paraId="2D90E0DD" w14:textId="77777777" w:rsidR="00DD5A29" w:rsidRPr="00367080" w:rsidRDefault="00DD5A29">
            <w:pPr>
              <w:pStyle w:val="p1"/>
              <w:jc w:val="center"/>
              <w:rPr>
                <w:rFonts w:ascii="Calibri" w:hAnsi="Calibri" w:cs="Calibri"/>
                <w:b/>
              </w:rPr>
            </w:pPr>
            <w:r w:rsidRPr="00367080">
              <w:rPr>
                <w:rFonts w:ascii="Calibri" w:hAnsi="Calibri" w:cs="Calibri"/>
                <w:b/>
              </w:rPr>
              <w:t>Area</w:t>
            </w:r>
          </w:p>
        </w:tc>
        <w:tc>
          <w:tcPr>
            <w:tcW w:w="0" w:type="auto"/>
            <w:hideMark/>
          </w:tcPr>
          <w:p w14:paraId="2A0F3BE1" w14:textId="77777777" w:rsidR="00DD5A29" w:rsidRPr="00367080" w:rsidRDefault="00DD5A29">
            <w:pPr>
              <w:pStyle w:val="p1"/>
              <w:jc w:val="center"/>
              <w:rPr>
                <w:rFonts w:ascii="Calibri" w:hAnsi="Calibri" w:cs="Calibri"/>
                <w:b/>
              </w:rPr>
            </w:pPr>
            <w:r w:rsidRPr="00367080">
              <w:rPr>
                <w:rFonts w:ascii="Calibri" w:hAnsi="Calibri" w:cs="Calibri"/>
                <w:b/>
              </w:rPr>
              <w:t>API Endpoint</w:t>
            </w:r>
          </w:p>
        </w:tc>
        <w:tc>
          <w:tcPr>
            <w:tcW w:w="0" w:type="auto"/>
            <w:hideMark/>
          </w:tcPr>
          <w:p w14:paraId="2578F18E" w14:textId="77777777" w:rsidR="00DD5A29" w:rsidRPr="00367080" w:rsidRDefault="00DD5A29">
            <w:pPr>
              <w:pStyle w:val="p1"/>
              <w:jc w:val="center"/>
              <w:rPr>
                <w:rFonts w:ascii="Calibri" w:hAnsi="Calibri" w:cs="Calibri"/>
                <w:b/>
              </w:rPr>
            </w:pPr>
            <w:r w:rsidRPr="00367080">
              <w:rPr>
                <w:rFonts w:ascii="Calibri" w:hAnsi="Calibri" w:cs="Calibri"/>
                <w:b/>
              </w:rPr>
              <w:t>Method</w:t>
            </w:r>
          </w:p>
        </w:tc>
        <w:tc>
          <w:tcPr>
            <w:tcW w:w="0" w:type="auto"/>
            <w:hideMark/>
          </w:tcPr>
          <w:p w14:paraId="2BD7A95E" w14:textId="77777777" w:rsidR="00DD5A29" w:rsidRPr="00367080" w:rsidRDefault="00DD5A29">
            <w:pPr>
              <w:pStyle w:val="p1"/>
              <w:jc w:val="center"/>
              <w:rPr>
                <w:rFonts w:ascii="Calibri" w:hAnsi="Calibri" w:cs="Calibri"/>
                <w:b/>
              </w:rPr>
            </w:pPr>
            <w:r w:rsidRPr="00367080">
              <w:rPr>
                <w:rFonts w:ascii="Calibri" w:hAnsi="Calibri" w:cs="Calibri"/>
                <w:b/>
              </w:rPr>
              <w:t>Description</w:t>
            </w:r>
          </w:p>
        </w:tc>
      </w:tr>
      <w:tr w:rsidR="00DD5A29" w:rsidRPr="00C65D82" w14:paraId="38456666" w14:textId="77777777" w:rsidTr="00C65D82">
        <w:tc>
          <w:tcPr>
            <w:tcW w:w="0" w:type="auto"/>
            <w:hideMark/>
          </w:tcPr>
          <w:p w14:paraId="2EB50DD6" w14:textId="77777777" w:rsidR="00DD5A29" w:rsidRPr="00367080" w:rsidRDefault="00DD5A29">
            <w:pPr>
              <w:pStyle w:val="p1"/>
              <w:rPr>
                <w:rFonts w:ascii="Calibri" w:hAnsi="Calibri" w:cs="Calibri"/>
              </w:rPr>
            </w:pPr>
            <w:r w:rsidRPr="00367080">
              <w:rPr>
                <w:rFonts w:ascii="Calibri" w:hAnsi="Calibri" w:cs="Calibri"/>
              </w:rPr>
              <w:t>Data Retention Policy</w:t>
            </w:r>
          </w:p>
        </w:tc>
        <w:tc>
          <w:tcPr>
            <w:tcW w:w="0" w:type="auto"/>
            <w:hideMark/>
          </w:tcPr>
          <w:p w14:paraId="72E0A60A" w14:textId="77777777" w:rsidR="00DD5A29" w:rsidRPr="00367080" w:rsidRDefault="00DD5A29">
            <w:pPr>
              <w:pStyle w:val="p1"/>
              <w:rPr>
                <w:rFonts w:ascii="Calibri" w:hAnsi="Calibri" w:cs="Calibri"/>
              </w:rPr>
            </w:pPr>
            <w:r w:rsidRPr="00367080">
              <w:rPr>
                <w:rFonts w:ascii="Calibri" w:hAnsi="Calibri" w:cs="Calibri"/>
              </w:rPr>
              <w:t>/</w:t>
            </w:r>
            <w:proofErr w:type="spellStart"/>
            <w:r w:rsidRPr="00367080">
              <w:rPr>
                <w:rFonts w:ascii="Calibri" w:hAnsi="Calibri" w:cs="Calibri"/>
              </w:rPr>
              <w:t>api</w:t>
            </w:r>
            <w:proofErr w:type="spellEnd"/>
            <w:r w:rsidRPr="00367080">
              <w:rPr>
                <w:rFonts w:ascii="Calibri" w:hAnsi="Calibri" w:cs="Calibri"/>
              </w:rPr>
              <w:t>/districts/{</w:t>
            </w:r>
            <w:proofErr w:type="spellStart"/>
            <w:r w:rsidRPr="00367080">
              <w:rPr>
                <w:rFonts w:ascii="Calibri" w:hAnsi="Calibri" w:cs="Calibri"/>
              </w:rPr>
              <w:t>districtId</w:t>
            </w:r>
            <w:proofErr w:type="spellEnd"/>
            <w:r w:rsidRPr="00367080">
              <w:rPr>
                <w:rFonts w:ascii="Calibri" w:hAnsi="Calibri" w:cs="Calibri"/>
              </w:rPr>
              <w:t>}/system/retention</w:t>
            </w:r>
          </w:p>
        </w:tc>
        <w:tc>
          <w:tcPr>
            <w:tcW w:w="0" w:type="auto"/>
            <w:hideMark/>
          </w:tcPr>
          <w:p w14:paraId="2F4EC748" w14:textId="77777777" w:rsidR="00DD5A29" w:rsidRPr="00367080" w:rsidRDefault="00DD5A29">
            <w:pPr>
              <w:pStyle w:val="p1"/>
              <w:rPr>
                <w:rFonts w:ascii="Calibri" w:hAnsi="Calibri" w:cs="Calibri"/>
              </w:rPr>
            </w:pPr>
            <w:r w:rsidRPr="00367080">
              <w:rPr>
                <w:rFonts w:ascii="Calibri" w:hAnsi="Calibri" w:cs="Calibri"/>
              </w:rPr>
              <w:t>GET / PUT</w:t>
            </w:r>
          </w:p>
        </w:tc>
        <w:tc>
          <w:tcPr>
            <w:tcW w:w="0" w:type="auto"/>
            <w:hideMark/>
          </w:tcPr>
          <w:p w14:paraId="7C3FD7C4" w14:textId="77777777" w:rsidR="00DD5A29" w:rsidRPr="00367080" w:rsidRDefault="00DD5A29">
            <w:pPr>
              <w:pStyle w:val="p1"/>
              <w:rPr>
                <w:rFonts w:ascii="Calibri" w:hAnsi="Calibri" w:cs="Calibri"/>
              </w:rPr>
            </w:pPr>
            <w:r w:rsidRPr="00367080">
              <w:rPr>
                <w:rFonts w:ascii="Calibri" w:hAnsi="Calibri" w:cs="Calibri"/>
              </w:rPr>
              <w:t>Set retention period (1–7 years)</w:t>
            </w:r>
          </w:p>
        </w:tc>
      </w:tr>
      <w:tr w:rsidR="00DD5A29" w:rsidRPr="00C65D82" w14:paraId="139ADF45" w14:textId="77777777" w:rsidTr="00C65D82">
        <w:tc>
          <w:tcPr>
            <w:tcW w:w="0" w:type="auto"/>
            <w:hideMark/>
          </w:tcPr>
          <w:p w14:paraId="59763BFB" w14:textId="77777777" w:rsidR="00DD5A29" w:rsidRPr="00367080" w:rsidRDefault="00DD5A29">
            <w:pPr>
              <w:pStyle w:val="p1"/>
              <w:rPr>
                <w:rFonts w:ascii="Calibri" w:hAnsi="Calibri" w:cs="Calibri"/>
              </w:rPr>
            </w:pPr>
            <w:r w:rsidRPr="00367080">
              <w:rPr>
                <w:rFonts w:ascii="Calibri" w:hAnsi="Calibri" w:cs="Calibri"/>
              </w:rPr>
              <w:t>Auto-Archive Logs</w:t>
            </w:r>
          </w:p>
        </w:tc>
        <w:tc>
          <w:tcPr>
            <w:tcW w:w="0" w:type="auto"/>
            <w:hideMark/>
          </w:tcPr>
          <w:p w14:paraId="27E7FFBA" w14:textId="77777777" w:rsidR="00DD5A29" w:rsidRPr="00367080" w:rsidRDefault="00DD5A29">
            <w:pPr>
              <w:pStyle w:val="p1"/>
              <w:rPr>
                <w:rFonts w:ascii="Calibri" w:hAnsi="Calibri" w:cs="Calibri"/>
              </w:rPr>
            </w:pPr>
            <w:r w:rsidRPr="00367080">
              <w:rPr>
                <w:rFonts w:ascii="Calibri" w:hAnsi="Calibri" w:cs="Calibri"/>
              </w:rPr>
              <w:t>/</w:t>
            </w:r>
            <w:proofErr w:type="spellStart"/>
            <w:r w:rsidRPr="00367080">
              <w:rPr>
                <w:rFonts w:ascii="Calibri" w:hAnsi="Calibri" w:cs="Calibri"/>
              </w:rPr>
              <w:t>api</w:t>
            </w:r>
            <w:proofErr w:type="spellEnd"/>
            <w:r w:rsidRPr="00367080">
              <w:rPr>
                <w:rFonts w:ascii="Calibri" w:hAnsi="Calibri" w:cs="Calibri"/>
              </w:rPr>
              <w:t>/districts/{</w:t>
            </w:r>
            <w:proofErr w:type="spellStart"/>
            <w:r w:rsidRPr="00367080">
              <w:rPr>
                <w:rFonts w:ascii="Calibri" w:hAnsi="Calibri" w:cs="Calibri"/>
              </w:rPr>
              <w:t>districtId</w:t>
            </w:r>
            <w:proofErr w:type="spellEnd"/>
            <w:r w:rsidRPr="00367080">
              <w:rPr>
                <w:rFonts w:ascii="Calibri" w:hAnsi="Calibri" w:cs="Calibri"/>
              </w:rPr>
              <w:t>}/system/auto-archive</w:t>
            </w:r>
          </w:p>
        </w:tc>
        <w:tc>
          <w:tcPr>
            <w:tcW w:w="0" w:type="auto"/>
            <w:hideMark/>
          </w:tcPr>
          <w:p w14:paraId="0A4A397F" w14:textId="77777777" w:rsidR="00DD5A29" w:rsidRPr="00367080" w:rsidRDefault="00DD5A29">
            <w:pPr>
              <w:pStyle w:val="p1"/>
              <w:rPr>
                <w:rFonts w:ascii="Calibri" w:hAnsi="Calibri" w:cs="Calibri"/>
              </w:rPr>
            </w:pPr>
            <w:r w:rsidRPr="00367080">
              <w:rPr>
                <w:rFonts w:ascii="Calibri" w:hAnsi="Calibri" w:cs="Calibri"/>
              </w:rPr>
              <w:t>GET / PUT</w:t>
            </w:r>
          </w:p>
        </w:tc>
        <w:tc>
          <w:tcPr>
            <w:tcW w:w="0" w:type="auto"/>
            <w:hideMark/>
          </w:tcPr>
          <w:p w14:paraId="5C8C7615" w14:textId="77777777" w:rsidR="00DD5A29" w:rsidRPr="00367080" w:rsidRDefault="00DD5A29">
            <w:pPr>
              <w:pStyle w:val="p1"/>
              <w:rPr>
                <w:rFonts w:ascii="Calibri" w:hAnsi="Calibri" w:cs="Calibri"/>
              </w:rPr>
            </w:pPr>
            <w:r w:rsidRPr="00367080">
              <w:rPr>
                <w:rFonts w:ascii="Calibri" w:hAnsi="Calibri" w:cs="Calibri"/>
              </w:rPr>
              <w:t>Enable auto-archiving after retention</w:t>
            </w:r>
          </w:p>
        </w:tc>
      </w:tr>
      <w:tr w:rsidR="00DD5A29" w:rsidRPr="00C65D82" w14:paraId="078562DB" w14:textId="77777777" w:rsidTr="00C65D82">
        <w:tc>
          <w:tcPr>
            <w:tcW w:w="0" w:type="auto"/>
            <w:hideMark/>
          </w:tcPr>
          <w:p w14:paraId="3774132A" w14:textId="77777777" w:rsidR="00DD5A29" w:rsidRPr="00367080" w:rsidRDefault="00DD5A29">
            <w:pPr>
              <w:pStyle w:val="p1"/>
              <w:rPr>
                <w:rFonts w:ascii="Calibri" w:hAnsi="Calibri" w:cs="Calibri"/>
              </w:rPr>
            </w:pPr>
            <w:r w:rsidRPr="00367080">
              <w:rPr>
                <w:rFonts w:ascii="Calibri" w:hAnsi="Calibri" w:cs="Calibri"/>
              </w:rPr>
              <w:t>Fetch All Preferences</w:t>
            </w:r>
          </w:p>
        </w:tc>
        <w:tc>
          <w:tcPr>
            <w:tcW w:w="0" w:type="auto"/>
            <w:hideMark/>
          </w:tcPr>
          <w:p w14:paraId="7B0FF577" w14:textId="77777777" w:rsidR="00DD5A29" w:rsidRPr="00367080" w:rsidRDefault="00DD5A29">
            <w:pPr>
              <w:pStyle w:val="p1"/>
              <w:rPr>
                <w:rFonts w:ascii="Calibri" w:hAnsi="Calibri" w:cs="Calibri"/>
              </w:rPr>
            </w:pPr>
            <w:r w:rsidRPr="00367080">
              <w:rPr>
                <w:rFonts w:ascii="Calibri" w:hAnsi="Calibri" w:cs="Calibri"/>
              </w:rPr>
              <w:t>/</w:t>
            </w:r>
            <w:proofErr w:type="spellStart"/>
            <w:r w:rsidRPr="00367080">
              <w:rPr>
                <w:rFonts w:ascii="Calibri" w:hAnsi="Calibri" w:cs="Calibri"/>
              </w:rPr>
              <w:t>api</w:t>
            </w:r>
            <w:proofErr w:type="spellEnd"/>
            <w:r w:rsidRPr="00367080">
              <w:rPr>
                <w:rFonts w:ascii="Calibri" w:hAnsi="Calibri" w:cs="Calibri"/>
              </w:rPr>
              <w:t>/districts/{</w:t>
            </w:r>
            <w:proofErr w:type="spellStart"/>
            <w:r w:rsidRPr="00367080">
              <w:rPr>
                <w:rFonts w:ascii="Calibri" w:hAnsi="Calibri" w:cs="Calibri"/>
              </w:rPr>
              <w:t>districtId</w:t>
            </w:r>
            <w:proofErr w:type="spellEnd"/>
            <w:r w:rsidRPr="00367080">
              <w:rPr>
                <w:rFonts w:ascii="Calibri" w:hAnsi="Calibri" w:cs="Calibri"/>
              </w:rPr>
              <w:t>}/system/preferences</w:t>
            </w:r>
          </w:p>
        </w:tc>
        <w:tc>
          <w:tcPr>
            <w:tcW w:w="0" w:type="auto"/>
            <w:hideMark/>
          </w:tcPr>
          <w:p w14:paraId="2E48D3D0" w14:textId="77777777" w:rsidR="00DD5A29" w:rsidRPr="00367080" w:rsidRDefault="00DD5A29">
            <w:pPr>
              <w:pStyle w:val="p1"/>
              <w:rPr>
                <w:rFonts w:ascii="Calibri" w:hAnsi="Calibri" w:cs="Calibri"/>
              </w:rPr>
            </w:pPr>
            <w:r w:rsidRPr="00367080">
              <w:rPr>
                <w:rFonts w:ascii="Calibri" w:hAnsi="Calibri" w:cs="Calibri"/>
              </w:rPr>
              <w:t>GET</w:t>
            </w:r>
          </w:p>
        </w:tc>
        <w:tc>
          <w:tcPr>
            <w:tcW w:w="0" w:type="auto"/>
            <w:hideMark/>
          </w:tcPr>
          <w:p w14:paraId="3AF29686" w14:textId="77777777" w:rsidR="00DD5A29" w:rsidRPr="00367080" w:rsidRDefault="00DD5A29">
            <w:pPr>
              <w:pStyle w:val="p1"/>
              <w:rPr>
                <w:rFonts w:ascii="Calibri" w:hAnsi="Calibri" w:cs="Calibri"/>
              </w:rPr>
            </w:pPr>
            <w:r w:rsidRPr="00367080">
              <w:rPr>
                <w:rFonts w:ascii="Calibri" w:hAnsi="Calibri" w:cs="Calibri"/>
              </w:rPr>
              <w:t>Get retention + automation settings</w:t>
            </w:r>
          </w:p>
        </w:tc>
      </w:tr>
    </w:tbl>
    <w:p w14:paraId="232E2CAC" w14:textId="4D7274F7" w:rsidR="00DD5A29" w:rsidRPr="00367080" w:rsidRDefault="00DD5A29" w:rsidP="00DD5A29">
      <w:pPr>
        <w:rPr>
          <w:rStyle w:val="s1"/>
          <w:rFonts w:ascii="Calibri" w:eastAsiaTheme="majorEastAsia" w:hAnsi="Calibri" w:cs="Calibri"/>
        </w:rPr>
      </w:pPr>
    </w:p>
    <w:p w14:paraId="66FEE3AD" w14:textId="7FB70824" w:rsidR="00DD5A29" w:rsidRPr="00367080" w:rsidRDefault="00DD5A29" w:rsidP="00C65D82">
      <w:pPr>
        <w:rPr>
          <w:rFonts w:ascii="Calibri" w:hAnsi="Calibri" w:cs="Calibri"/>
        </w:rPr>
      </w:pPr>
      <w:r w:rsidRPr="00367080">
        <w:rPr>
          <w:rFonts w:ascii="Calibri" w:hAnsi="Calibri" w:cs="Calibri"/>
        </w:rPr>
        <w:t>4. Automation Settings APIs</w:t>
      </w:r>
    </w:p>
    <w:p w14:paraId="5B716134" w14:textId="77777777" w:rsidR="00DD5A29" w:rsidRPr="00367080" w:rsidRDefault="00DD5A29" w:rsidP="00C65D82">
      <w:pPr>
        <w:rPr>
          <w:rFonts w:ascii="Calibri" w:hAnsi="Calibri" w:cs="Calibri"/>
        </w:rPr>
      </w:pPr>
      <w:r w:rsidRPr="00367080">
        <w:rPr>
          <w:rFonts w:ascii="Calibri" w:hAnsi="Calibri" w:cs="Calibri"/>
        </w:rPr>
        <w:t>A. Daily Sync Summary Email</w:t>
      </w:r>
    </w:p>
    <w:tbl>
      <w:tblPr>
        <w:tblStyle w:val="TableGrid"/>
        <w:tblW w:w="0" w:type="auto"/>
        <w:tblLook w:val="04A0" w:firstRow="1" w:lastRow="0" w:firstColumn="1" w:lastColumn="0" w:noHBand="0" w:noVBand="1"/>
      </w:tblPr>
      <w:tblGrid>
        <w:gridCol w:w="5153"/>
        <w:gridCol w:w="1109"/>
        <w:gridCol w:w="2754"/>
      </w:tblGrid>
      <w:tr w:rsidR="00DD5A29" w:rsidRPr="00C65D82" w14:paraId="2B68404A" w14:textId="77777777" w:rsidTr="00C65D82">
        <w:tc>
          <w:tcPr>
            <w:tcW w:w="0" w:type="auto"/>
            <w:hideMark/>
          </w:tcPr>
          <w:p w14:paraId="27AADD50" w14:textId="77777777" w:rsidR="00DD5A29" w:rsidRPr="00367080" w:rsidRDefault="00DD5A29">
            <w:pPr>
              <w:pStyle w:val="p1"/>
              <w:jc w:val="center"/>
              <w:rPr>
                <w:rFonts w:ascii="Calibri" w:hAnsi="Calibri" w:cs="Calibri"/>
                <w:b/>
              </w:rPr>
            </w:pPr>
            <w:r w:rsidRPr="00367080">
              <w:rPr>
                <w:rFonts w:ascii="Calibri" w:hAnsi="Calibri" w:cs="Calibri"/>
                <w:b/>
              </w:rPr>
              <w:t>API Endpoint</w:t>
            </w:r>
          </w:p>
        </w:tc>
        <w:tc>
          <w:tcPr>
            <w:tcW w:w="0" w:type="auto"/>
            <w:hideMark/>
          </w:tcPr>
          <w:p w14:paraId="60F8FC3C" w14:textId="77777777" w:rsidR="00DD5A29" w:rsidRPr="00367080" w:rsidRDefault="00DD5A29">
            <w:pPr>
              <w:pStyle w:val="p1"/>
              <w:jc w:val="center"/>
              <w:rPr>
                <w:rFonts w:ascii="Calibri" w:hAnsi="Calibri" w:cs="Calibri"/>
                <w:b/>
              </w:rPr>
            </w:pPr>
            <w:r w:rsidRPr="00367080">
              <w:rPr>
                <w:rFonts w:ascii="Calibri" w:hAnsi="Calibri" w:cs="Calibri"/>
                <w:b/>
              </w:rPr>
              <w:t>Method</w:t>
            </w:r>
          </w:p>
        </w:tc>
        <w:tc>
          <w:tcPr>
            <w:tcW w:w="0" w:type="auto"/>
            <w:hideMark/>
          </w:tcPr>
          <w:p w14:paraId="4AF17026" w14:textId="77777777" w:rsidR="00DD5A29" w:rsidRPr="00367080" w:rsidRDefault="00DD5A29">
            <w:pPr>
              <w:pStyle w:val="p1"/>
              <w:jc w:val="center"/>
              <w:rPr>
                <w:rFonts w:ascii="Calibri" w:hAnsi="Calibri" w:cs="Calibri"/>
                <w:b/>
              </w:rPr>
            </w:pPr>
            <w:r w:rsidRPr="00367080">
              <w:rPr>
                <w:rFonts w:ascii="Calibri" w:hAnsi="Calibri" w:cs="Calibri"/>
                <w:b/>
              </w:rPr>
              <w:t>Description</w:t>
            </w:r>
          </w:p>
        </w:tc>
      </w:tr>
      <w:tr w:rsidR="00DD5A29" w:rsidRPr="00C65D82" w14:paraId="5A808C48" w14:textId="77777777" w:rsidTr="00C65D82">
        <w:tc>
          <w:tcPr>
            <w:tcW w:w="0" w:type="auto"/>
            <w:hideMark/>
          </w:tcPr>
          <w:p w14:paraId="59773298" w14:textId="77777777" w:rsidR="00DD5A29" w:rsidRPr="00367080" w:rsidRDefault="00DD5A29">
            <w:pPr>
              <w:pStyle w:val="p1"/>
              <w:rPr>
                <w:rFonts w:ascii="Calibri" w:hAnsi="Calibri" w:cs="Calibri"/>
              </w:rPr>
            </w:pPr>
            <w:r w:rsidRPr="00367080">
              <w:rPr>
                <w:rFonts w:ascii="Calibri" w:hAnsi="Calibri" w:cs="Calibri"/>
              </w:rPr>
              <w:t>/</w:t>
            </w:r>
            <w:proofErr w:type="spellStart"/>
            <w:r w:rsidRPr="00367080">
              <w:rPr>
                <w:rFonts w:ascii="Calibri" w:hAnsi="Calibri" w:cs="Calibri"/>
              </w:rPr>
              <w:t>api</w:t>
            </w:r>
            <w:proofErr w:type="spellEnd"/>
            <w:r w:rsidRPr="00367080">
              <w:rPr>
                <w:rFonts w:ascii="Calibri" w:hAnsi="Calibri" w:cs="Calibri"/>
              </w:rPr>
              <w:t>/districts/{</w:t>
            </w:r>
            <w:proofErr w:type="spellStart"/>
            <w:r w:rsidRPr="00367080">
              <w:rPr>
                <w:rFonts w:ascii="Calibri" w:hAnsi="Calibri" w:cs="Calibri"/>
              </w:rPr>
              <w:t>districtId</w:t>
            </w:r>
            <w:proofErr w:type="spellEnd"/>
            <w:r w:rsidRPr="00367080">
              <w:rPr>
                <w:rFonts w:ascii="Calibri" w:hAnsi="Calibri" w:cs="Calibri"/>
              </w:rPr>
              <w:t>}/automation/daily-sync-summary</w:t>
            </w:r>
          </w:p>
        </w:tc>
        <w:tc>
          <w:tcPr>
            <w:tcW w:w="0" w:type="auto"/>
            <w:hideMark/>
          </w:tcPr>
          <w:p w14:paraId="4CDCD7A5" w14:textId="77777777" w:rsidR="00DD5A29" w:rsidRPr="00367080" w:rsidRDefault="00DD5A29">
            <w:pPr>
              <w:pStyle w:val="p1"/>
              <w:rPr>
                <w:rFonts w:ascii="Calibri" w:hAnsi="Calibri" w:cs="Calibri"/>
              </w:rPr>
            </w:pPr>
            <w:r w:rsidRPr="00367080">
              <w:rPr>
                <w:rFonts w:ascii="Calibri" w:hAnsi="Calibri" w:cs="Calibri"/>
              </w:rPr>
              <w:t>GET / PUT</w:t>
            </w:r>
          </w:p>
        </w:tc>
        <w:tc>
          <w:tcPr>
            <w:tcW w:w="0" w:type="auto"/>
            <w:hideMark/>
          </w:tcPr>
          <w:p w14:paraId="4F49BA65" w14:textId="77777777" w:rsidR="00DD5A29" w:rsidRPr="00367080" w:rsidRDefault="00DD5A29">
            <w:pPr>
              <w:pStyle w:val="p1"/>
              <w:rPr>
                <w:rFonts w:ascii="Calibri" w:hAnsi="Calibri" w:cs="Calibri"/>
              </w:rPr>
            </w:pPr>
            <w:r w:rsidRPr="00367080">
              <w:rPr>
                <w:rFonts w:ascii="Calibri" w:hAnsi="Calibri" w:cs="Calibri"/>
              </w:rPr>
              <w:t>Toggle ON/OFF for daily summary email</w:t>
            </w:r>
          </w:p>
        </w:tc>
      </w:tr>
      <w:tr w:rsidR="00DD5A29" w:rsidRPr="00C65D82" w14:paraId="4AC826A9" w14:textId="77777777" w:rsidTr="00C65D82">
        <w:tc>
          <w:tcPr>
            <w:tcW w:w="0" w:type="auto"/>
            <w:hideMark/>
          </w:tcPr>
          <w:p w14:paraId="10928CF6" w14:textId="77777777" w:rsidR="00DD5A29" w:rsidRPr="00367080" w:rsidRDefault="00DD5A29">
            <w:pPr>
              <w:pStyle w:val="p1"/>
              <w:rPr>
                <w:rFonts w:ascii="Calibri" w:hAnsi="Calibri" w:cs="Calibri"/>
              </w:rPr>
            </w:pPr>
            <w:r w:rsidRPr="00367080">
              <w:rPr>
                <w:rFonts w:ascii="Calibri" w:hAnsi="Calibri" w:cs="Calibri"/>
              </w:rPr>
              <w:t>/</w:t>
            </w:r>
            <w:proofErr w:type="spellStart"/>
            <w:r w:rsidRPr="00367080">
              <w:rPr>
                <w:rFonts w:ascii="Calibri" w:hAnsi="Calibri" w:cs="Calibri"/>
              </w:rPr>
              <w:t>api</w:t>
            </w:r>
            <w:proofErr w:type="spellEnd"/>
            <w:r w:rsidRPr="00367080">
              <w:rPr>
                <w:rFonts w:ascii="Calibri" w:hAnsi="Calibri" w:cs="Calibri"/>
              </w:rPr>
              <w:t>/automation/daily-sync/run</w:t>
            </w:r>
          </w:p>
        </w:tc>
        <w:tc>
          <w:tcPr>
            <w:tcW w:w="0" w:type="auto"/>
            <w:hideMark/>
          </w:tcPr>
          <w:p w14:paraId="613674EF" w14:textId="77777777" w:rsidR="00DD5A29" w:rsidRPr="00367080" w:rsidRDefault="00DD5A29">
            <w:pPr>
              <w:pStyle w:val="p1"/>
              <w:rPr>
                <w:rFonts w:ascii="Calibri" w:hAnsi="Calibri" w:cs="Calibri"/>
              </w:rPr>
            </w:pPr>
            <w:r w:rsidRPr="00367080">
              <w:rPr>
                <w:rFonts w:ascii="Calibri" w:hAnsi="Calibri" w:cs="Calibri"/>
              </w:rPr>
              <w:t>POST</w:t>
            </w:r>
          </w:p>
        </w:tc>
        <w:tc>
          <w:tcPr>
            <w:tcW w:w="0" w:type="auto"/>
            <w:hideMark/>
          </w:tcPr>
          <w:p w14:paraId="0130DE2D" w14:textId="77777777" w:rsidR="00DD5A29" w:rsidRPr="00367080" w:rsidRDefault="00DD5A29">
            <w:pPr>
              <w:pStyle w:val="p1"/>
              <w:rPr>
                <w:rFonts w:ascii="Calibri" w:hAnsi="Calibri" w:cs="Calibri"/>
              </w:rPr>
            </w:pPr>
            <w:r w:rsidRPr="00367080">
              <w:rPr>
                <w:rFonts w:ascii="Calibri" w:hAnsi="Calibri" w:cs="Calibri"/>
              </w:rPr>
              <w:t>Internal — executes daily summary job</w:t>
            </w:r>
          </w:p>
        </w:tc>
      </w:tr>
      <w:tr w:rsidR="00DD5A29" w:rsidRPr="00C65D82" w14:paraId="63A1835D" w14:textId="77777777" w:rsidTr="00C65D82">
        <w:tc>
          <w:tcPr>
            <w:tcW w:w="0" w:type="auto"/>
            <w:hideMark/>
          </w:tcPr>
          <w:p w14:paraId="7B7FF1B7" w14:textId="77777777" w:rsidR="00DD5A29" w:rsidRPr="00367080" w:rsidRDefault="00DD5A29">
            <w:pPr>
              <w:pStyle w:val="p1"/>
              <w:rPr>
                <w:rFonts w:ascii="Calibri" w:hAnsi="Calibri" w:cs="Calibri"/>
              </w:rPr>
            </w:pPr>
            <w:r w:rsidRPr="00367080">
              <w:rPr>
                <w:rFonts w:ascii="Calibri" w:hAnsi="Calibri" w:cs="Calibri"/>
              </w:rPr>
              <w:t>/</w:t>
            </w:r>
            <w:proofErr w:type="spellStart"/>
            <w:r w:rsidRPr="00367080">
              <w:rPr>
                <w:rFonts w:ascii="Calibri" w:hAnsi="Calibri" w:cs="Calibri"/>
              </w:rPr>
              <w:t>api</w:t>
            </w:r>
            <w:proofErr w:type="spellEnd"/>
            <w:r w:rsidRPr="00367080">
              <w:rPr>
                <w:rFonts w:ascii="Calibri" w:hAnsi="Calibri" w:cs="Calibri"/>
              </w:rPr>
              <w:t>/automation/daily-sync/email-preview</w:t>
            </w:r>
          </w:p>
        </w:tc>
        <w:tc>
          <w:tcPr>
            <w:tcW w:w="0" w:type="auto"/>
            <w:hideMark/>
          </w:tcPr>
          <w:p w14:paraId="7668FA5B" w14:textId="77777777" w:rsidR="00DD5A29" w:rsidRPr="00367080" w:rsidRDefault="00DD5A29">
            <w:pPr>
              <w:pStyle w:val="p1"/>
              <w:rPr>
                <w:rFonts w:ascii="Calibri" w:hAnsi="Calibri" w:cs="Calibri"/>
              </w:rPr>
            </w:pPr>
            <w:r w:rsidRPr="00367080">
              <w:rPr>
                <w:rFonts w:ascii="Calibri" w:hAnsi="Calibri" w:cs="Calibri"/>
              </w:rPr>
              <w:t>GET</w:t>
            </w:r>
          </w:p>
        </w:tc>
        <w:tc>
          <w:tcPr>
            <w:tcW w:w="0" w:type="auto"/>
            <w:hideMark/>
          </w:tcPr>
          <w:p w14:paraId="34595F15" w14:textId="77777777" w:rsidR="00DD5A29" w:rsidRPr="00367080" w:rsidRDefault="00DD5A29">
            <w:pPr>
              <w:pStyle w:val="p1"/>
              <w:rPr>
                <w:rFonts w:ascii="Calibri" w:hAnsi="Calibri" w:cs="Calibri"/>
              </w:rPr>
            </w:pPr>
            <w:r w:rsidRPr="00367080">
              <w:rPr>
                <w:rFonts w:ascii="Calibri" w:hAnsi="Calibri" w:cs="Calibri"/>
              </w:rPr>
              <w:t>Returns preview of next summary email</w:t>
            </w:r>
          </w:p>
        </w:tc>
      </w:tr>
    </w:tbl>
    <w:p w14:paraId="463985B7" w14:textId="0B273A7B" w:rsidR="00DD5A29" w:rsidRPr="00367080" w:rsidRDefault="00DD5A29" w:rsidP="00DD5A29">
      <w:pPr>
        <w:rPr>
          <w:rStyle w:val="s1"/>
          <w:rFonts w:ascii="Calibri" w:eastAsiaTheme="majorEastAsia" w:hAnsi="Calibri" w:cs="Calibri"/>
        </w:rPr>
      </w:pPr>
    </w:p>
    <w:p w14:paraId="27CB8BC8" w14:textId="77777777" w:rsidR="00DD5A29" w:rsidRPr="00C65D82" w:rsidRDefault="00DD5A29" w:rsidP="00C65D82">
      <w:pPr>
        <w:rPr>
          <w:rFonts w:ascii="Calibri" w:eastAsiaTheme="majorEastAsia" w:hAnsi="Calibri" w:cs="Calibri"/>
        </w:rPr>
      </w:pPr>
      <w:r w:rsidRPr="00367080">
        <w:rPr>
          <w:rFonts w:ascii="Calibri" w:hAnsi="Calibri" w:cs="Calibri"/>
        </w:rPr>
        <w:t>B. Auto-Export Weekly Audit Logs</w:t>
      </w:r>
    </w:p>
    <w:tbl>
      <w:tblPr>
        <w:tblStyle w:val="TableGrid"/>
        <w:tblW w:w="0" w:type="auto"/>
        <w:tblLook w:val="04A0" w:firstRow="1" w:lastRow="0" w:firstColumn="1" w:lastColumn="0" w:noHBand="0" w:noVBand="1"/>
      </w:tblPr>
      <w:tblGrid>
        <w:gridCol w:w="4889"/>
        <w:gridCol w:w="1133"/>
        <w:gridCol w:w="2994"/>
      </w:tblGrid>
      <w:tr w:rsidR="00DD5A29" w:rsidRPr="00C65D82" w14:paraId="4DEB47D1" w14:textId="77777777" w:rsidTr="00C65D82">
        <w:tc>
          <w:tcPr>
            <w:tcW w:w="0" w:type="auto"/>
            <w:hideMark/>
          </w:tcPr>
          <w:p w14:paraId="46BE4A61" w14:textId="77777777" w:rsidR="00DD5A29" w:rsidRPr="00367080" w:rsidRDefault="00DD5A29">
            <w:pPr>
              <w:pStyle w:val="p1"/>
              <w:jc w:val="center"/>
              <w:rPr>
                <w:rFonts w:ascii="Calibri" w:hAnsi="Calibri" w:cs="Calibri"/>
                <w:b/>
              </w:rPr>
            </w:pPr>
            <w:r w:rsidRPr="00367080">
              <w:rPr>
                <w:rFonts w:ascii="Calibri" w:hAnsi="Calibri" w:cs="Calibri"/>
                <w:b/>
              </w:rPr>
              <w:t>API Endpoint</w:t>
            </w:r>
          </w:p>
        </w:tc>
        <w:tc>
          <w:tcPr>
            <w:tcW w:w="0" w:type="auto"/>
            <w:hideMark/>
          </w:tcPr>
          <w:p w14:paraId="0D383319" w14:textId="77777777" w:rsidR="00DD5A29" w:rsidRPr="00367080" w:rsidRDefault="00DD5A29">
            <w:pPr>
              <w:pStyle w:val="p1"/>
              <w:jc w:val="center"/>
              <w:rPr>
                <w:rFonts w:ascii="Calibri" w:hAnsi="Calibri" w:cs="Calibri"/>
                <w:b/>
              </w:rPr>
            </w:pPr>
            <w:r w:rsidRPr="00367080">
              <w:rPr>
                <w:rFonts w:ascii="Calibri" w:hAnsi="Calibri" w:cs="Calibri"/>
                <w:b/>
              </w:rPr>
              <w:t>Method</w:t>
            </w:r>
          </w:p>
        </w:tc>
        <w:tc>
          <w:tcPr>
            <w:tcW w:w="0" w:type="auto"/>
            <w:hideMark/>
          </w:tcPr>
          <w:p w14:paraId="400D00FA" w14:textId="77777777" w:rsidR="00DD5A29" w:rsidRPr="00367080" w:rsidRDefault="00DD5A29">
            <w:pPr>
              <w:pStyle w:val="p1"/>
              <w:jc w:val="center"/>
              <w:rPr>
                <w:rFonts w:ascii="Calibri" w:hAnsi="Calibri" w:cs="Calibri"/>
                <w:b/>
              </w:rPr>
            </w:pPr>
            <w:r w:rsidRPr="00367080">
              <w:rPr>
                <w:rFonts w:ascii="Calibri" w:hAnsi="Calibri" w:cs="Calibri"/>
                <w:b/>
              </w:rPr>
              <w:t>Description</w:t>
            </w:r>
          </w:p>
        </w:tc>
      </w:tr>
      <w:tr w:rsidR="00DD5A29" w:rsidRPr="00C65D82" w14:paraId="1E61E222" w14:textId="77777777" w:rsidTr="00C65D82">
        <w:tc>
          <w:tcPr>
            <w:tcW w:w="0" w:type="auto"/>
            <w:hideMark/>
          </w:tcPr>
          <w:p w14:paraId="562F0453" w14:textId="77777777" w:rsidR="00DD5A29" w:rsidRPr="00367080" w:rsidRDefault="00DD5A29">
            <w:pPr>
              <w:pStyle w:val="p1"/>
              <w:rPr>
                <w:rFonts w:ascii="Calibri" w:hAnsi="Calibri" w:cs="Calibri"/>
              </w:rPr>
            </w:pPr>
            <w:r w:rsidRPr="00367080">
              <w:rPr>
                <w:rFonts w:ascii="Calibri" w:hAnsi="Calibri" w:cs="Calibri"/>
              </w:rPr>
              <w:t>/</w:t>
            </w:r>
            <w:proofErr w:type="spellStart"/>
            <w:r w:rsidRPr="00367080">
              <w:rPr>
                <w:rFonts w:ascii="Calibri" w:hAnsi="Calibri" w:cs="Calibri"/>
              </w:rPr>
              <w:t>api</w:t>
            </w:r>
            <w:proofErr w:type="spellEnd"/>
            <w:r w:rsidRPr="00367080">
              <w:rPr>
                <w:rFonts w:ascii="Calibri" w:hAnsi="Calibri" w:cs="Calibri"/>
              </w:rPr>
              <w:t>/districts/{</w:t>
            </w:r>
            <w:proofErr w:type="spellStart"/>
            <w:r w:rsidRPr="00367080">
              <w:rPr>
                <w:rFonts w:ascii="Calibri" w:hAnsi="Calibri" w:cs="Calibri"/>
              </w:rPr>
              <w:t>districtId</w:t>
            </w:r>
            <w:proofErr w:type="spellEnd"/>
            <w:r w:rsidRPr="00367080">
              <w:rPr>
                <w:rFonts w:ascii="Calibri" w:hAnsi="Calibri" w:cs="Calibri"/>
              </w:rPr>
              <w:t>}/automation/audit-export</w:t>
            </w:r>
          </w:p>
        </w:tc>
        <w:tc>
          <w:tcPr>
            <w:tcW w:w="0" w:type="auto"/>
            <w:hideMark/>
          </w:tcPr>
          <w:p w14:paraId="64C5D777" w14:textId="77777777" w:rsidR="00DD5A29" w:rsidRPr="00367080" w:rsidRDefault="00DD5A29">
            <w:pPr>
              <w:pStyle w:val="p1"/>
              <w:rPr>
                <w:rFonts w:ascii="Calibri" w:hAnsi="Calibri" w:cs="Calibri"/>
              </w:rPr>
            </w:pPr>
            <w:r w:rsidRPr="00367080">
              <w:rPr>
                <w:rFonts w:ascii="Calibri" w:hAnsi="Calibri" w:cs="Calibri"/>
              </w:rPr>
              <w:t>GET / PUT</w:t>
            </w:r>
          </w:p>
        </w:tc>
        <w:tc>
          <w:tcPr>
            <w:tcW w:w="0" w:type="auto"/>
            <w:hideMark/>
          </w:tcPr>
          <w:p w14:paraId="14E7DEFA" w14:textId="77777777" w:rsidR="00DD5A29" w:rsidRPr="00367080" w:rsidRDefault="00DD5A29">
            <w:pPr>
              <w:pStyle w:val="p1"/>
              <w:rPr>
                <w:rFonts w:ascii="Calibri" w:hAnsi="Calibri" w:cs="Calibri"/>
              </w:rPr>
            </w:pPr>
            <w:r w:rsidRPr="00367080">
              <w:rPr>
                <w:rFonts w:ascii="Calibri" w:hAnsi="Calibri" w:cs="Calibri"/>
              </w:rPr>
              <w:t>Enable/disable weekly audit exports</w:t>
            </w:r>
          </w:p>
        </w:tc>
      </w:tr>
      <w:tr w:rsidR="00DD5A29" w:rsidRPr="00C65D82" w14:paraId="42062A91" w14:textId="77777777" w:rsidTr="00C65D82">
        <w:tc>
          <w:tcPr>
            <w:tcW w:w="0" w:type="auto"/>
            <w:hideMark/>
          </w:tcPr>
          <w:p w14:paraId="2C2CE681" w14:textId="77777777" w:rsidR="00DD5A29" w:rsidRPr="00367080" w:rsidRDefault="00DD5A29">
            <w:pPr>
              <w:pStyle w:val="p1"/>
              <w:rPr>
                <w:rFonts w:ascii="Calibri" w:hAnsi="Calibri" w:cs="Calibri"/>
              </w:rPr>
            </w:pPr>
            <w:r w:rsidRPr="00367080">
              <w:rPr>
                <w:rFonts w:ascii="Calibri" w:hAnsi="Calibri" w:cs="Calibri"/>
              </w:rPr>
              <w:t>/</w:t>
            </w:r>
            <w:proofErr w:type="spellStart"/>
            <w:r w:rsidRPr="00367080">
              <w:rPr>
                <w:rFonts w:ascii="Calibri" w:hAnsi="Calibri" w:cs="Calibri"/>
              </w:rPr>
              <w:t>api</w:t>
            </w:r>
            <w:proofErr w:type="spellEnd"/>
            <w:r w:rsidRPr="00367080">
              <w:rPr>
                <w:rFonts w:ascii="Calibri" w:hAnsi="Calibri" w:cs="Calibri"/>
              </w:rPr>
              <w:t>/automation/audit-export/run</w:t>
            </w:r>
          </w:p>
        </w:tc>
        <w:tc>
          <w:tcPr>
            <w:tcW w:w="0" w:type="auto"/>
            <w:hideMark/>
          </w:tcPr>
          <w:p w14:paraId="5193A686" w14:textId="77777777" w:rsidR="00DD5A29" w:rsidRPr="00367080" w:rsidRDefault="00DD5A29">
            <w:pPr>
              <w:pStyle w:val="p1"/>
              <w:rPr>
                <w:rFonts w:ascii="Calibri" w:hAnsi="Calibri" w:cs="Calibri"/>
              </w:rPr>
            </w:pPr>
            <w:r w:rsidRPr="00367080">
              <w:rPr>
                <w:rFonts w:ascii="Calibri" w:hAnsi="Calibri" w:cs="Calibri"/>
              </w:rPr>
              <w:t>POST</w:t>
            </w:r>
          </w:p>
        </w:tc>
        <w:tc>
          <w:tcPr>
            <w:tcW w:w="0" w:type="auto"/>
            <w:hideMark/>
          </w:tcPr>
          <w:p w14:paraId="28683D58" w14:textId="77777777" w:rsidR="00DD5A29" w:rsidRPr="00367080" w:rsidRDefault="00DD5A29">
            <w:pPr>
              <w:pStyle w:val="p1"/>
              <w:rPr>
                <w:rFonts w:ascii="Calibri" w:hAnsi="Calibri" w:cs="Calibri"/>
              </w:rPr>
            </w:pPr>
            <w:r w:rsidRPr="00367080">
              <w:rPr>
                <w:rFonts w:ascii="Calibri" w:hAnsi="Calibri" w:cs="Calibri"/>
              </w:rPr>
              <w:t>Internal — runs weekly export</w:t>
            </w:r>
          </w:p>
        </w:tc>
      </w:tr>
      <w:tr w:rsidR="00DD5A29" w:rsidRPr="00C65D82" w14:paraId="56189391" w14:textId="77777777" w:rsidTr="00C65D82">
        <w:tc>
          <w:tcPr>
            <w:tcW w:w="0" w:type="auto"/>
            <w:hideMark/>
          </w:tcPr>
          <w:p w14:paraId="019BCF1A" w14:textId="77777777" w:rsidR="00DD5A29" w:rsidRPr="00367080" w:rsidRDefault="00DD5A29">
            <w:pPr>
              <w:pStyle w:val="p1"/>
              <w:rPr>
                <w:rFonts w:ascii="Calibri" w:hAnsi="Calibri" w:cs="Calibri"/>
              </w:rPr>
            </w:pPr>
            <w:r w:rsidRPr="00367080">
              <w:rPr>
                <w:rFonts w:ascii="Calibri" w:hAnsi="Calibri" w:cs="Calibri"/>
              </w:rPr>
              <w:t>/</w:t>
            </w:r>
            <w:proofErr w:type="spellStart"/>
            <w:r w:rsidRPr="00367080">
              <w:rPr>
                <w:rFonts w:ascii="Calibri" w:hAnsi="Calibri" w:cs="Calibri"/>
              </w:rPr>
              <w:t>api</w:t>
            </w:r>
            <w:proofErr w:type="spellEnd"/>
            <w:r w:rsidRPr="00367080">
              <w:rPr>
                <w:rFonts w:ascii="Calibri" w:hAnsi="Calibri" w:cs="Calibri"/>
              </w:rPr>
              <w:t>/automation/audit-export/files</w:t>
            </w:r>
          </w:p>
        </w:tc>
        <w:tc>
          <w:tcPr>
            <w:tcW w:w="0" w:type="auto"/>
            <w:hideMark/>
          </w:tcPr>
          <w:p w14:paraId="5164C46D" w14:textId="77777777" w:rsidR="00DD5A29" w:rsidRPr="00367080" w:rsidRDefault="00DD5A29">
            <w:pPr>
              <w:pStyle w:val="p1"/>
              <w:rPr>
                <w:rFonts w:ascii="Calibri" w:hAnsi="Calibri" w:cs="Calibri"/>
              </w:rPr>
            </w:pPr>
            <w:r w:rsidRPr="00367080">
              <w:rPr>
                <w:rFonts w:ascii="Calibri" w:hAnsi="Calibri" w:cs="Calibri"/>
              </w:rPr>
              <w:t>GET</w:t>
            </w:r>
          </w:p>
        </w:tc>
        <w:tc>
          <w:tcPr>
            <w:tcW w:w="0" w:type="auto"/>
            <w:hideMark/>
          </w:tcPr>
          <w:p w14:paraId="21D07B58" w14:textId="77777777" w:rsidR="00DD5A29" w:rsidRPr="00367080" w:rsidRDefault="00DD5A29">
            <w:pPr>
              <w:pStyle w:val="p1"/>
              <w:rPr>
                <w:rFonts w:ascii="Calibri" w:hAnsi="Calibri" w:cs="Calibri"/>
              </w:rPr>
            </w:pPr>
            <w:r w:rsidRPr="00367080">
              <w:rPr>
                <w:rFonts w:ascii="Calibri" w:hAnsi="Calibri" w:cs="Calibri"/>
              </w:rPr>
              <w:t>Lists past exports</w:t>
            </w:r>
          </w:p>
        </w:tc>
      </w:tr>
      <w:tr w:rsidR="00DD5A29" w:rsidRPr="00C65D82" w14:paraId="67FC5A4D" w14:textId="77777777" w:rsidTr="00C65D82">
        <w:tc>
          <w:tcPr>
            <w:tcW w:w="0" w:type="auto"/>
            <w:hideMark/>
          </w:tcPr>
          <w:p w14:paraId="07E20F26" w14:textId="77777777" w:rsidR="00DD5A29" w:rsidRPr="00367080" w:rsidRDefault="00DD5A29">
            <w:pPr>
              <w:pStyle w:val="p1"/>
              <w:rPr>
                <w:rFonts w:ascii="Calibri" w:hAnsi="Calibri" w:cs="Calibri"/>
              </w:rPr>
            </w:pPr>
            <w:r w:rsidRPr="00367080">
              <w:rPr>
                <w:rFonts w:ascii="Calibri" w:hAnsi="Calibri" w:cs="Calibri"/>
              </w:rPr>
              <w:t>/</w:t>
            </w:r>
            <w:proofErr w:type="spellStart"/>
            <w:r w:rsidRPr="00367080">
              <w:rPr>
                <w:rFonts w:ascii="Calibri" w:hAnsi="Calibri" w:cs="Calibri"/>
              </w:rPr>
              <w:t>api</w:t>
            </w:r>
            <w:proofErr w:type="spellEnd"/>
            <w:r w:rsidRPr="00367080">
              <w:rPr>
                <w:rFonts w:ascii="Calibri" w:hAnsi="Calibri" w:cs="Calibri"/>
              </w:rPr>
              <w:t>/automation/audit-export/{</w:t>
            </w:r>
            <w:proofErr w:type="spellStart"/>
            <w:r w:rsidRPr="00367080">
              <w:rPr>
                <w:rFonts w:ascii="Calibri" w:hAnsi="Calibri" w:cs="Calibri"/>
              </w:rPr>
              <w:t>fileId</w:t>
            </w:r>
            <w:proofErr w:type="spellEnd"/>
            <w:r w:rsidRPr="00367080">
              <w:rPr>
                <w:rFonts w:ascii="Calibri" w:hAnsi="Calibri" w:cs="Calibri"/>
              </w:rPr>
              <w:t>}/download</w:t>
            </w:r>
          </w:p>
        </w:tc>
        <w:tc>
          <w:tcPr>
            <w:tcW w:w="0" w:type="auto"/>
            <w:hideMark/>
          </w:tcPr>
          <w:p w14:paraId="066BE6BF" w14:textId="77777777" w:rsidR="00DD5A29" w:rsidRPr="00367080" w:rsidRDefault="00DD5A29">
            <w:pPr>
              <w:pStyle w:val="p1"/>
              <w:rPr>
                <w:rFonts w:ascii="Calibri" w:hAnsi="Calibri" w:cs="Calibri"/>
              </w:rPr>
            </w:pPr>
            <w:r w:rsidRPr="00367080">
              <w:rPr>
                <w:rFonts w:ascii="Calibri" w:hAnsi="Calibri" w:cs="Calibri"/>
              </w:rPr>
              <w:t>GET</w:t>
            </w:r>
          </w:p>
        </w:tc>
        <w:tc>
          <w:tcPr>
            <w:tcW w:w="0" w:type="auto"/>
            <w:hideMark/>
          </w:tcPr>
          <w:p w14:paraId="747FDADE" w14:textId="77777777" w:rsidR="00DD5A29" w:rsidRPr="00367080" w:rsidRDefault="00DD5A29">
            <w:pPr>
              <w:pStyle w:val="p1"/>
              <w:rPr>
                <w:rFonts w:ascii="Calibri" w:hAnsi="Calibri" w:cs="Calibri"/>
              </w:rPr>
            </w:pPr>
            <w:r w:rsidRPr="00367080">
              <w:rPr>
                <w:rFonts w:ascii="Calibri" w:hAnsi="Calibri" w:cs="Calibri"/>
              </w:rPr>
              <w:t>Downloads the exported file</w:t>
            </w:r>
          </w:p>
        </w:tc>
      </w:tr>
    </w:tbl>
    <w:p w14:paraId="57212C24" w14:textId="7AFB3C06" w:rsidR="00DD5A29" w:rsidRPr="00367080" w:rsidRDefault="00DD5A29" w:rsidP="00DD5A29">
      <w:pPr>
        <w:rPr>
          <w:rStyle w:val="s1"/>
          <w:rFonts w:ascii="Calibri" w:eastAsiaTheme="majorEastAsia" w:hAnsi="Calibri" w:cs="Calibri"/>
        </w:rPr>
      </w:pPr>
    </w:p>
    <w:p w14:paraId="2EA737B2" w14:textId="77777777" w:rsidR="00DD5A29" w:rsidRPr="00C65D82" w:rsidRDefault="00DD5A29" w:rsidP="00C65D82">
      <w:pPr>
        <w:rPr>
          <w:rFonts w:ascii="Calibri" w:eastAsiaTheme="majorEastAsia" w:hAnsi="Calibri" w:cs="Calibri"/>
        </w:rPr>
      </w:pPr>
      <w:r w:rsidRPr="00367080">
        <w:rPr>
          <w:rFonts w:ascii="Calibri" w:hAnsi="Calibri" w:cs="Calibri"/>
        </w:rPr>
        <w:t>C. FTP Health Monitoring</w:t>
      </w:r>
    </w:p>
    <w:tbl>
      <w:tblPr>
        <w:tblStyle w:val="TableGrid"/>
        <w:tblW w:w="0" w:type="auto"/>
        <w:tblLook w:val="04A0" w:firstRow="1" w:lastRow="0" w:firstColumn="1" w:lastColumn="0" w:noHBand="0" w:noVBand="1"/>
      </w:tblPr>
      <w:tblGrid>
        <w:gridCol w:w="4885"/>
        <w:gridCol w:w="1122"/>
        <w:gridCol w:w="3009"/>
      </w:tblGrid>
      <w:tr w:rsidR="00DD5A29" w:rsidRPr="00C65D82" w14:paraId="3D6BC8C3" w14:textId="77777777" w:rsidTr="00C65D82">
        <w:tc>
          <w:tcPr>
            <w:tcW w:w="0" w:type="auto"/>
            <w:hideMark/>
          </w:tcPr>
          <w:p w14:paraId="6010809A" w14:textId="77777777" w:rsidR="00DD5A29" w:rsidRPr="00367080" w:rsidRDefault="00DD5A29">
            <w:pPr>
              <w:pStyle w:val="p1"/>
              <w:jc w:val="center"/>
              <w:rPr>
                <w:rFonts w:ascii="Calibri" w:hAnsi="Calibri" w:cs="Calibri"/>
                <w:b/>
              </w:rPr>
            </w:pPr>
            <w:r w:rsidRPr="00367080">
              <w:rPr>
                <w:rFonts w:ascii="Calibri" w:hAnsi="Calibri" w:cs="Calibri"/>
                <w:b/>
              </w:rPr>
              <w:t>API Endpoint</w:t>
            </w:r>
          </w:p>
        </w:tc>
        <w:tc>
          <w:tcPr>
            <w:tcW w:w="0" w:type="auto"/>
            <w:hideMark/>
          </w:tcPr>
          <w:p w14:paraId="74228516" w14:textId="77777777" w:rsidR="00DD5A29" w:rsidRPr="00367080" w:rsidRDefault="00DD5A29">
            <w:pPr>
              <w:pStyle w:val="p1"/>
              <w:jc w:val="center"/>
              <w:rPr>
                <w:rFonts w:ascii="Calibri" w:hAnsi="Calibri" w:cs="Calibri"/>
                <w:b/>
              </w:rPr>
            </w:pPr>
            <w:r w:rsidRPr="00367080">
              <w:rPr>
                <w:rFonts w:ascii="Calibri" w:hAnsi="Calibri" w:cs="Calibri"/>
                <w:b/>
              </w:rPr>
              <w:t>Method</w:t>
            </w:r>
          </w:p>
        </w:tc>
        <w:tc>
          <w:tcPr>
            <w:tcW w:w="0" w:type="auto"/>
            <w:hideMark/>
          </w:tcPr>
          <w:p w14:paraId="6B588178" w14:textId="77777777" w:rsidR="00DD5A29" w:rsidRPr="00367080" w:rsidRDefault="00DD5A29">
            <w:pPr>
              <w:pStyle w:val="p1"/>
              <w:jc w:val="center"/>
              <w:rPr>
                <w:rFonts w:ascii="Calibri" w:hAnsi="Calibri" w:cs="Calibri"/>
                <w:b/>
              </w:rPr>
            </w:pPr>
            <w:r w:rsidRPr="00367080">
              <w:rPr>
                <w:rFonts w:ascii="Calibri" w:hAnsi="Calibri" w:cs="Calibri"/>
                <w:b/>
              </w:rPr>
              <w:t>Description</w:t>
            </w:r>
          </w:p>
        </w:tc>
      </w:tr>
      <w:tr w:rsidR="00DD5A29" w:rsidRPr="00C65D82" w14:paraId="41F2A87C" w14:textId="77777777" w:rsidTr="00C65D82">
        <w:tc>
          <w:tcPr>
            <w:tcW w:w="0" w:type="auto"/>
            <w:hideMark/>
          </w:tcPr>
          <w:p w14:paraId="6B01B788" w14:textId="77777777" w:rsidR="00DD5A29" w:rsidRPr="00367080" w:rsidRDefault="00DD5A29">
            <w:pPr>
              <w:pStyle w:val="p1"/>
              <w:rPr>
                <w:rFonts w:ascii="Calibri" w:hAnsi="Calibri" w:cs="Calibri"/>
              </w:rPr>
            </w:pPr>
            <w:r w:rsidRPr="00367080">
              <w:rPr>
                <w:rFonts w:ascii="Calibri" w:hAnsi="Calibri" w:cs="Calibri"/>
              </w:rPr>
              <w:t>/</w:t>
            </w:r>
            <w:proofErr w:type="spellStart"/>
            <w:r w:rsidRPr="00367080">
              <w:rPr>
                <w:rFonts w:ascii="Calibri" w:hAnsi="Calibri" w:cs="Calibri"/>
              </w:rPr>
              <w:t>api</w:t>
            </w:r>
            <w:proofErr w:type="spellEnd"/>
            <w:r w:rsidRPr="00367080">
              <w:rPr>
                <w:rFonts w:ascii="Calibri" w:hAnsi="Calibri" w:cs="Calibri"/>
              </w:rPr>
              <w:t>/districts/{</w:t>
            </w:r>
            <w:proofErr w:type="spellStart"/>
            <w:r w:rsidRPr="00367080">
              <w:rPr>
                <w:rFonts w:ascii="Calibri" w:hAnsi="Calibri" w:cs="Calibri"/>
              </w:rPr>
              <w:t>districtId</w:t>
            </w:r>
            <w:proofErr w:type="spellEnd"/>
            <w:r w:rsidRPr="00367080">
              <w:rPr>
                <w:rFonts w:ascii="Calibri" w:hAnsi="Calibri" w:cs="Calibri"/>
              </w:rPr>
              <w:t>}/automation/ftp-monitoring</w:t>
            </w:r>
          </w:p>
        </w:tc>
        <w:tc>
          <w:tcPr>
            <w:tcW w:w="0" w:type="auto"/>
            <w:hideMark/>
          </w:tcPr>
          <w:p w14:paraId="3BEABC51" w14:textId="77777777" w:rsidR="00DD5A29" w:rsidRPr="00367080" w:rsidRDefault="00DD5A29">
            <w:pPr>
              <w:pStyle w:val="p1"/>
              <w:rPr>
                <w:rFonts w:ascii="Calibri" w:hAnsi="Calibri" w:cs="Calibri"/>
              </w:rPr>
            </w:pPr>
            <w:r w:rsidRPr="00367080">
              <w:rPr>
                <w:rFonts w:ascii="Calibri" w:hAnsi="Calibri" w:cs="Calibri"/>
              </w:rPr>
              <w:t>GET / PUT</w:t>
            </w:r>
          </w:p>
        </w:tc>
        <w:tc>
          <w:tcPr>
            <w:tcW w:w="0" w:type="auto"/>
            <w:hideMark/>
          </w:tcPr>
          <w:p w14:paraId="37473616" w14:textId="77777777" w:rsidR="00DD5A29" w:rsidRPr="00367080" w:rsidRDefault="00DD5A29">
            <w:pPr>
              <w:pStyle w:val="p1"/>
              <w:rPr>
                <w:rFonts w:ascii="Calibri" w:hAnsi="Calibri" w:cs="Calibri"/>
              </w:rPr>
            </w:pPr>
            <w:r w:rsidRPr="00367080">
              <w:rPr>
                <w:rFonts w:ascii="Calibri" w:hAnsi="Calibri" w:cs="Calibri"/>
              </w:rPr>
              <w:t>Enable/disable FTP monitoring</w:t>
            </w:r>
          </w:p>
        </w:tc>
      </w:tr>
      <w:tr w:rsidR="00DD5A29" w:rsidRPr="00C65D82" w14:paraId="0E1DD0EA" w14:textId="77777777" w:rsidTr="00C65D82">
        <w:tc>
          <w:tcPr>
            <w:tcW w:w="0" w:type="auto"/>
            <w:hideMark/>
          </w:tcPr>
          <w:p w14:paraId="15366342" w14:textId="77777777" w:rsidR="00DD5A29" w:rsidRPr="00367080" w:rsidRDefault="00DD5A29">
            <w:pPr>
              <w:pStyle w:val="p1"/>
              <w:rPr>
                <w:rFonts w:ascii="Calibri" w:hAnsi="Calibri" w:cs="Calibri"/>
              </w:rPr>
            </w:pPr>
            <w:r w:rsidRPr="00367080">
              <w:rPr>
                <w:rFonts w:ascii="Calibri" w:hAnsi="Calibri" w:cs="Calibri"/>
              </w:rPr>
              <w:t>/</w:t>
            </w:r>
            <w:proofErr w:type="spellStart"/>
            <w:r w:rsidRPr="00367080">
              <w:rPr>
                <w:rFonts w:ascii="Calibri" w:hAnsi="Calibri" w:cs="Calibri"/>
              </w:rPr>
              <w:t>api</w:t>
            </w:r>
            <w:proofErr w:type="spellEnd"/>
            <w:r w:rsidRPr="00367080">
              <w:rPr>
                <w:rFonts w:ascii="Calibri" w:hAnsi="Calibri" w:cs="Calibri"/>
              </w:rPr>
              <w:t>/automation/ftp-monitor/heartbeat</w:t>
            </w:r>
          </w:p>
        </w:tc>
        <w:tc>
          <w:tcPr>
            <w:tcW w:w="0" w:type="auto"/>
            <w:hideMark/>
          </w:tcPr>
          <w:p w14:paraId="628A9605" w14:textId="77777777" w:rsidR="00DD5A29" w:rsidRPr="00367080" w:rsidRDefault="00DD5A29">
            <w:pPr>
              <w:pStyle w:val="p1"/>
              <w:rPr>
                <w:rFonts w:ascii="Calibri" w:hAnsi="Calibri" w:cs="Calibri"/>
              </w:rPr>
            </w:pPr>
            <w:r w:rsidRPr="00367080">
              <w:rPr>
                <w:rFonts w:ascii="Calibri" w:hAnsi="Calibri" w:cs="Calibri"/>
              </w:rPr>
              <w:t>GET</w:t>
            </w:r>
          </w:p>
        </w:tc>
        <w:tc>
          <w:tcPr>
            <w:tcW w:w="0" w:type="auto"/>
            <w:hideMark/>
          </w:tcPr>
          <w:p w14:paraId="79AA1CBF" w14:textId="77777777" w:rsidR="00DD5A29" w:rsidRPr="00367080" w:rsidRDefault="00DD5A29">
            <w:pPr>
              <w:pStyle w:val="p1"/>
              <w:rPr>
                <w:rFonts w:ascii="Calibri" w:hAnsi="Calibri" w:cs="Calibri"/>
              </w:rPr>
            </w:pPr>
            <w:r w:rsidRPr="00367080">
              <w:rPr>
                <w:rFonts w:ascii="Calibri" w:hAnsi="Calibri" w:cs="Calibri"/>
              </w:rPr>
              <w:t>Returns latest FTP health check result</w:t>
            </w:r>
          </w:p>
        </w:tc>
      </w:tr>
      <w:tr w:rsidR="00DD5A29" w:rsidRPr="00C65D82" w14:paraId="608D012C" w14:textId="77777777" w:rsidTr="00C65D82">
        <w:tc>
          <w:tcPr>
            <w:tcW w:w="0" w:type="auto"/>
            <w:hideMark/>
          </w:tcPr>
          <w:p w14:paraId="28E44859" w14:textId="77777777" w:rsidR="00DD5A29" w:rsidRPr="00367080" w:rsidRDefault="00DD5A29">
            <w:pPr>
              <w:pStyle w:val="p1"/>
              <w:rPr>
                <w:rFonts w:ascii="Calibri" w:hAnsi="Calibri" w:cs="Calibri"/>
              </w:rPr>
            </w:pPr>
            <w:r w:rsidRPr="00367080">
              <w:rPr>
                <w:rFonts w:ascii="Calibri" w:hAnsi="Calibri" w:cs="Calibri"/>
              </w:rPr>
              <w:t>/</w:t>
            </w:r>
            <w:proofErr w:type="spellStart"/>
            <w:r w:rsidRPr="00367080">
              <w:rPr>
                <w:rFonts w:ascii="Calibri" w:hAnsi="Calibri" w:cs="Calibri"/>
              </w:rPr>
              <w:t>api</w:t>
            </w:r>
            <w:proofErr w:type="spellEnd"/>
            <w:r w:rsidRPr="00367080">
              <w:rPr>
                <w:rFonts w:ascii="Calibri" w:hAnsi="Calibri" w:cs="Calibri"/>
              </w:rPr>
              <w:t>/automation/ftp-monitor/run</w:t>
            </w:r>
          </w:p>
        </w:tc>
        <w:tc>
          <w:tcPr>
            <w:tcW w:w="0" w:type="auto"/>
            <w:hideMark/>
          </w:tcPr>
          <w:p w14:paraId="58B83FAB" w14:textId="77777777" w:rsidR="00DD5A29" w:rsidRPr="00367080" w:rsidRDefault="00DD5A29">
            <w:pPr>
              <w:pStyle w:val="p1"/>
              <w:rPr>
                <w:rFonts w:ascii="Calibri" w:hAnsi="Calibri" w:cs="Calibri"/>
              </w:rPr>
            </w:pPr>
            <w:r w:rsidRPr="00367080">
              <w:rPr>
                <w:rFonts w:ascii="Calibri" w:hAnsi="Calibri" w:cs="Calibri"/>
              </w:rPr>
              <w:t>POST</w:t>
            </w:r>
          </w:p>
        </w:tc>
        <w:tc>
          <w:tcPr>
            <w:tcW w:w="0" w:type="auto"/>
            <w:hideMark/>
          </w:tcPr>
          <w:p w14:paraId="2F6F6BF2" w14:textId="77777777" w:rsidR="00DD5A29" w:rsidRPr="00367080" w:rsidRDefault="00DD5A29">
            <w:pPr>
              <w:pStyle w:val="p1"/>
              <w:rPr>
                <w:rFonts w:ascii="Calibri" w:hAnsi="Calibri" w:cs="Calibri"/>
              </w:rPr>
            </w:pPr>
            <w:r w:rsidRPr="00367080">
              <w:rPr>
                <w:rFonts w:ascii="Calibri" w:hAnsi="Calibri" w:cs="Calibri"/>
              </w:rPr>
              <w:t>Internal — executes heartbeat test</w:t>
            </w:r>
          </w:p>
        </w:tc>
      </w:tr>
      <w:tr w:rsidR="00DD5A29" w:rsidRPr="00C65D82" w14:paraId="44D1F21C" w14:textId="77777777" w:rsidTr="00C65D82">
        <w:tc>
          <w:tcPr>
            <w:tcW w:w="0" w:type="auto"/>
            <w:hideMark/>
          </w:tcPr>
          <w:p w14:paraId="1C72E228" w14:textId="77777777" w:rsidR="00DD5A29" w:rsidRPr="00367080" w:rsidRDefault="00DD5A29">
            <w:pPr>
              <w:pStyle w:val="p1"/>
              <w:rPr>
                <w:rFonts w:ascii="Calibri" w:hAnsi="Calibri" w:cs="Calibri"/>
              </w:rPr>
            </w:pPr>
            <w:r w:rsidRPr="00367080">
              <w:rPr>
                <w:rFonts w:ascii="Calibri" w:hAnsi="Calibri" w:cs="Calibri"/>
              </w:rPr>
              <w:t>/</w:t>
            </w:r>
            <w:proofErr w:type="spellStart"/>
            <w:r w:rsidRPr="00367080">
              <w:rPr>
                <w:rFonts w:ascii="Calibri" w:hAnsi="Calibri" w:cs="Calibri"/>
              </w:rPr>
              <w:t>api</w:t>
            </w:r>
            <w:proofErr w:type="spellEnd"/>
            <w:r w:rsidRPr="00367080">
              <w:rPr>
                <w:rFonts w:ascii="Calibri" w:hAnsi="Calibri" w:cs="Calibri"/>
              </w:rPr>
              <w:t>/automation/ftp-monitor/logs</w:t>
            </w:r>
          </w:p>
        </w:tc>
        <w:tc>
          <w:tcPr>
            <w:tcW w:w="0" w:type="auto"/>
            <w:hideMark/>
          </w:tcPr>
          <w:p w14:paraId="7E5AE4F4" w14:textId="77777777" w:rsidR="00DD5A29" w:rsidRPr="00367080" w:rsidRDefault="00DD5A29">
            <w:pPr>
              <w:pStyle w:val="p1"/>
              <w:rPr>
                <w:rFonts w:ascii="Calibri" w:hAnsi="Calibri" w:cs="Calibri"/>
              </w:rPr>
            </w:pPr>
            <w:r w:rsidRPr="00367080">
              <w:rPr>
                <w:rFonts w:ascii="Calibri" w:hAnsi="Calibri" w:cs="Calibri"/>
              </w:rPr>
              <w:t>GET</w:t>
            </w:r>
          </w:p>
        </w:tc>
        <w:tc>
          <w:tcPr>
            <w:tcW w:w="0" w:type="auto"/>
            <w:hideMark/>
          </w:tcPr>
          <w:p w14:paraId="000E6F56" w14:textId="77777777" w:rsidR="00DD5A29" w:rsidRPr="00367080" w:rsidRDefault="00DD5A29">
            <w:pPr>
              <w:pStyle w:val="p1"/>
              <w:rPr>
                <w:rFonts w:ascii="Calibri" w:hAnsi="Calibri" w:cs="Calibri"/>
              </w:rPr>
            </w:pPr>
            <w:r w:rsidRPr="00367080">
              <w:rPr>
                <w:rFonts w:ascii="Calibri" w:hAnsi="Calibri" w:cs="Calibri"/>
              </w:rPr>
              <w:t>Returns FTP downtime/error logs</w:t>
            </w:r>
          </w:p>
        </w:tc>
      </w:tr>
    </w:tbl>
    <w:p w14:paraId="4541FB08" w14:textId="133AACFD" w:rsidR="00DD5A29" w:rsidRPr="00367080" w:rsidRDefault="00DD5A29" w:rsidP="00DD5A29">
      <w:pPr>
        <w:rPr>
          <w:rStyle w:val="s1"/>
          <w:rFonts w:ascii="Calibri" w:eastAsiaTheme="majorEastAsia" w:hAnsi="Calibri" w:cs="Calibri"/>
        </w:rPr>
      </w:pPr>
    </w:p>
    <w:p w14:paraId="62F4CB5D" w14:textId="102D17D7" w:rsidR="00DD5A29" w:rsidRPr="00367080" w:rsidRDefault="00DD5A29" w:rsidP="00C65D82">
      <w:pPr>
        <w:rPr>
          <w:rFonts w:ascii="Calibri" w:hAnsi="Calibri" w:cs="Calibri"/>
        </w:rPr>
      </w:pPr>
      <w:r w:rsidRPr="00367080">
        <w:rPr>
          <w:rFonts w:ascii="Calibri" w:hAnsi="Calibri" w:cs="Calibri"/>
        </w:rPr>
        <w:t>5. Audit Logging APIs</w:t>
      </w:r>
    </w:p>
    <w:p w14:paraId="642AA758" w14:textId="77777777" w:rsidR="00DD5A29" w:rsidRPr="00367080" w:rsidRDefault="00DD5A29" w:rsidP="00DD5A29">
      <w:pPr>
        <w:pStyle w:val="p2"/>
        <w:rPr>
          <w:rFonts w:ascii="Calibri" w:hAnsi="Calibri" w:cs="Calibri"/>
        </w:rPr>
      </w:pPr>
    </w:p>
    <w:p w14:paraId="5362BEC6" w14:textId="77777777" w:rsidR="00DD5A29" w:rsidRPr="00367080" w:rsidRDefault="00DD5A29" w:rsidP="00DD5A29">
      <w:pPr>
        <w:pStyle w:val="p3"/>
        <w:rPr>
          <w:rFonts w:ascii="Calibri" w:hAnsi="Calibri" w:cs="Calibri"/>
        </w:rPr>
      </w:pPr>
      <w:r w:rsidRPr="00367080">
        <w:rPr>
          <w:rFonts w:ascii="Calibri" w:hAnsi="Calibri" w:cs="Calibri"/>
          <w:i/>
        </w:rPr>
        <w:t>(Every settings change must trigger audit entries)</w:t>
      </w:r>
    </w:p>
    <w:tbl>
      <w:tblPr>
        <w:tblStyle w:val="TableGrid"/>
        <w:tblW w:w="0" w:type="auto"/>
        <w:tblLook w:val="04A0" w:firstRow="1" w:lastRow="0" w:firstColumn="1" w:lastColumn="0" w:noHBand="0" w:noVBand="1"/>
      </w:tblPr>
      <w:tblGrid>
        <w:gridCol w:w="4934"/>
        <w:gridCol w:w="1017"/>
        <w:gridCol w:w="3065"/>
      </w:tblGrid>
      <w:tr w:rsidR="00DD5A29" w:rsidRPr="00C65D82" w14:paraId="459918C5" w14:textId="77777777" w:rsidTr="00C65D82">
        <w:tc>
          <w:tcPr>
            <w:tcW w:w="0" w:type="auto"/>
            <w:hideMark/>
          </w:tcPr>
          <w:p w14:paraId="0E3D89AD" w14:textId="77777777" w:rsidR="00DD5A29" w:rsidRPr="00367080" w:rsidRDefault="00DD5A29">
            <w:pPr>
              <w:pStyle w:val="p1"/>
              <w:jc w:val="center"/>
              <w:rPr>
                <w:rFonts w:ascii="Calibri" w:hAnsi="Calibri" w:cs="Calibri"/>
                <w:b/>
              </w:rPr>
            </w:pPr>
            <w:r w:rsidRPr="00367080">
              <w:rPr>
                <w:rFonts w:ascii="Calibri" w:hAnsi="Calibri" w:cs="Calibri"/>
                <w:b/>
              </w:rPr>
              <w:t>API Endpoint</w:t>
            </w:r>
          </w:p>
        </w:tc>
        <w:tc>
          <w:tcPr>
            <w:tcW w:w="0" w:type="auto"/>
            <w:hideMark/>
          </w:tcPr>
          <w:p w14:paraId="69D759DB" w14:textId="77777777" w:rsidR="00DD5A29" w:rsidRPr="00367080" w:rsidRDefault="00DD5A29">
            <w:pPr>
              <w:pStyle w:val="p1"/>
              <w:jc w:val="center"/>
              <w:rPr>
                <w:rFonts w:ascii="Calibri" w:hAnsi="Calibri" w:cs="Calibri"/>
                <w:b/>
              </w:rPr>
            </w:pPr>
            <w:r w:rsidRPr="00367080">
              <w:rPr>
                <w:rFonts w:ascii="Calibri" w:hAnsi="Calibri" w:cs="Calibri"/>
                <w:b/>
              </w:rPr>
              <w:t>Method</w:t>
            </w:r>
          </w:p>
        </w:tc>
        <w:tc>
          <w:tcPr>
            <w:tcW w:w="0" w:type="auto"/>
            <w:hideMark/>
          </w:tcPr>
          <w:p w14:paraId="059F269D" w14:textId="77777777" w:rsidR="00DD5A29" w:rsidRPr="00367080" w:rsidRDefault="00DD5A29">
            <w:pPr>
              <w:pStyle w:val="p1"/>
              <w:jc w:val="center"/>
              <w:rPr>
                <w:rFonts w:ascii="Calibri" w:hAnsi="Calibri" w:cs="Calibri"/>
                <w:b/>
              </w:rPr>
            </w:pPr>
            <w:r w:rsidRPr="00367080">
              <w:rPr>
                <w:rFonts w:ascii="Calibri" w:hAnsi="Calibri" w:cs="Calibri"/>
                <w:b/>
              </w:rPr>
              <w:t>Description</w:t>
            </w:r>
          </w:p>
        </w:tc>
      </w:tr>
      <w:tr w:rsidR="00DD5A29" w:rsidRPr="00C65D82" w14:paraId="3CE785B8" w14:textId="77777777" w:rsidTr="00C65D82">
        <w:tc>
          <w:tcPr>
            <w:tcW w:w="0" w:type="auto"/>
            <w:hideMark/>
          </w:tcPr>
          <w:p w14:paraId="1D581F33" w14:textId="77777777" w:rsidR="00DD5A29" w:rsidRPr="00367080" w:rsidRDefault="00DD5A29">
            <w:pPr>
              <w:pStyle w:val="p1"/>
              <w:rPr>
                <w:rFonts w:ascii="Calibri" w:hAnsi="Calibri" w:cs="Calibri"/>
              </w:rPr>
            </w:pPr>
            <w:r w:rsidRPr="00367080">
              <w:rPr>
                <w:rFonts w:ascii="Calibri" w:hAnsi="Calibri" w:cs="Calibri"/>
              </w:rPr>
              <w:t>/</w:t>
            </w:r>
            <w:proofErr w:type="spellStart"/>
            <w:r w:rsidRPr="00367080">
              <w:rPr>
                <w:rFonts w:ascii="Calibri" w:hAnsi="Calibri" w:cs="Calibri"/>
              </w:rPr>
              <w:t>api</w:t>
            </w:r>
            <w:proofErr w:type="spellEnd"/>
            <w:r w:rsidRPr="00367080">
              <w:rPr>
                <w:rFonts w:ascii="Calibri" w:hAnsi="Calibri" w:cs="Calibri"/>
              </w:rPr>
              <w:t>/districts/{</w:t>
            </w:r>
            <w:proofErr w:type="spellStart"/>
            <w:r w:rsidRPr="00367080">
              <w:rPr>
                <w:rFonts w:ascii="Calibri" w:hAnsi="Calibri" w:cs="Calibri"/>
              </w:rPr>
              <w:t>districtId</w:t>
            </w:r>
            <w:proofErr w:type="spellEnd"/>
            <w:r w:rsidRPr="00367080">
              <w:rPr>
                <w:rFonts w:ascii="Calibri" w:hAnsi="Calibri" w:cs="Calibri"/>
              </w:rPr>
              <w:t>}/audit/system</w:t>
            </w:r>
          </w:p>
        </w:tc>
        <w:tc>
          <w:tcPr>
            <w:tcW w:w="0" w:type="auto"/>
            <w:hideMark/>
          </w:tcPr>
          <w:p w14:paraId="58B1B501" w14:textId="77777777" w:rsidR="00DD5A29" w:rsidRPr="00367080" w:rsidRDefault="00DD5A29">
            <w:pPr>
              <w:pStyle w:val="p1"/>
              <w:rPr>
                <w:rFonts w:ascii="Calibri" w:hAnsi="Calibri" w:cs="Calibri"/>
              </w:rPr>
            </w:pPr>
            <w:r w:rsidRPr="00367080">
              <w:rPr>
                <w:rFonts w:ascii="Calibri" w:hAnsi="Calibri" w:cs="Calibri"/>
              </w:rPr>
              <w:t>GET</w:t>
            </w:r>
          </w:p>
        </w:tc>
        <w:tc>
          <w:tcPr>
            <w:tcW w:w="0" w:type="auto"/>
            <w:hideMark/>
          </w:tcPr>
          <w:p w14:paraId="3479BA29" w14:textId="77777777" w:rsidR="00DD5A29" w:rsidRPr="00367080" w:rsidRDefault="00DD5A29">
            <w:pPr>
              <w:pStyle w:val="p1"/>
              <w:rPr>
                <w:rFonts w:ascii="Calibri" w:hAnsi="Calibri" w:cs="Calibri"/>
              </w:rPr>
            </w:pPr>
            <w:r w:rsidRPr="00367080">
              <w:rPr>
                <w:rFonts w:ascii="Calibri" w:hAnsi="Calibri" w:cs="Calibri"/>
              </w:rPr>
              <w:t>Fetch audit logs related to system &amp; security changes</w:t>
            </w:r>
          </w:p>
        </w:tc>
      </w:tr>
      <w:tr w:rsidR="00DD5A29" w:rsidRPr="00C65D82" w14:paraId="4BC17104" w14:textId="77777777" w:rsidTr="00C65D82">
        <w:tc>
          <w:tcPr>
            <w:tcW w:w="0" w:type="auto"/>
            <w:hideMark/>
          </w:tcPr>
          <w:p w14:paraId="1901C0FB" w14:textId="77777777" w:rsidR="00DD5A29" w:rsidRPr="00367080" w:rsidRDefault="00DD5A29">
            <w:pPr>
              <w:pStyle w:val="p1"/>
              <w:rPr>
                <w:rFonts w:ascii="Calibri" w:hAnsi="Calibri" w:cs="Calibri"/>
              </w:rPr>
            </w:pPr>
            <w:r w:rsidRPr="00367080">
              <w:rPr>
                <w:rFonts w:ascii="Calibri" w:hAnsi="Calibri" w:cs="Calibri"/>
              </w:rPr>
              <w:t>/</w:t>
            </w:r>
            <w:proofErr w:type="spellStart"/>
            <w:r w:rsidRPr="00367080">
              <w:rPr>
                <w:rFonts w:ascii="Calibri" w:hAnsi="Calibri" w:cs="Calibri"/>
              </w:rPr>
              <w:t>api</w:t>
            </w:r>
            <w:proofErr w:type="spellEnd"/>
            <w:r w:rsidRPr="00367080">
              <w:rPr>
                <w:rFonts w:ascii="Calibri" w:hAnsi="Calibri" w:cs="Calibri"/>
              </w:rPr>
              <w:t>/districts/{</w:t>
            </w:r>
            <w:proofErr w:type="spellStart"/>
            <w:r w:rsidRPr="00367080">
              <w:rPr>
                <w:rFonts w:ascii="Calibri" w:hAnsi="Calibri" w:cs="Calibri"/>
              </w:rPr>
              <w:t>districtId</w:t>
            </w:r>
            <w:proofErr w:type="spellEnd"/>
            <w:r w:rsidRPr="00367080">
              <w:rPr>
                <w:rFonts w:ascii="Calibri" w:hAnsi="Calibri" w:cs="Calibri"/>
              </w:rPr>
              <w:t>}/audit/system/export</w:t>
            </w:r>
          </w:p>
        </w:tc>
        <w:tc>
          <w:tcPr>
            <w:tcW w:w="0" w:type="auto"/>
            <w:hideMark/>
          </w:tcPr>
          <w:p w14:paraId="73552E8E" w14:textId="77777777" w:rsidR="00DD5A29" w:rsidRPr="00367080" w:rsidRDefault="00DD5A29">
            <w:pPr>
              <w:pStyle w:val="p1"/>
              <w:rPr>
                <w:rFonts w:ascii="Calibri" w:hAnsi="Calibri" w:cs="Calibri"/>
              </w:rPr>
            </w:pPr>
            <w:r w:rsidRPr="00367080">
              <w:rPr>
                <w:rFonts w:ascii="Calibri" w:hAnsi="Calibri" w:cs="Calibri"/>
              </w:rPr>
              <w:t>GET</w:t>
            </w:r>
          </w:p>
        </w:tc>
        <w:tc>
          <w:tcPr>
            <w:tcW w:w="0" w:type="auto"/>
            <w:hideMark/>
          </w:tcPr>
          <w:p w14:paraId="25E7E178" w14:textId="77777777" w:rsidR="00DD5A29" w:rsidRPr="00367080" w:rsidRDefault="00DD5A29">
            <w:pPr>
              <w:pStyle w:val="p1"/>
              <w:rPr>
                <w:rFonts w:ascii="Calibri" w:hAnsi="Calibri" w:cs="Calibri"/>
              </w:rPr>
            </w:pPr>
            <w:r w:rsidRPr="00367080">
              <w:rPr>
                <w:rFonts w:ascii="Calibri" w:hAnsi="Calibri" w:cs="Calibri"/>
              </w:rPr>
              <w:t>Export audit history (CSV)</w:t>
            </w:r>
          </w:p>
        </w:tc>
      </w:tr>
      <w:tr w:rsidR="00DD5A29" w:rsidRPr="00C65D82" w14:paraId="3C704DBF" w14:textId="77777777" w:rsidTr="00C65D82">
        <w:tc>
          <w:tcPr>
            <w:tcW w:w="0" w:type="auto"/>
            <w:hideMark/>
          </w:tcPr>
          <w:p w14:paraId="571977AD" w14:textId="77777777" w:rsidR="00DD5A29" w:rsidRPr="00367080" w:rsidRDefault="00DD5A29">
            <w:pPr>
              <w:pStyle w:val="p1"/>
              <w:rPr>
                <w:rFonts w:ascii="Calibri" w:hAnsi="Calibri" w:cs="Calibri"/>
              </w:rPr>
            </w:pPr>
            <w:r w:rsidRPr="00367080">
              <w:rPr>
                <w:rFonts w:ascii="Calibri" w:hAnsi="Calibri" w:cs="Calibri"/>
              </w:rPr>
              <w:t>/</w:t>
            </w:r>
            <w:proofErr w:type="spellStart"/>
            <w:r w:rsidRPr="00367080">
              <w:rPr>
                <w:rFonts w:ascii="Calibri" w:hAnsi="Calibri" w:cs="Calibri"/>
              </w:rPr>
              <w:t>api</w:t>
            </w:r>
            <w:proofErr w:type="spellEnd"/>
            <w:r w:rsidRPr="00367080">
              <w:rPr>
                <w:rFonts w:ascii="Calibri" w:hAnsi="Calibri" w:cs="Calibri"/>
              </w:rPr>
              <w:t>/districts/{</w:t>
            </w:r>
            <w:proofErr w:type="spellStart"/>
            <w:r w:rsidRPr="00367080">
              <w:rPr>
                <w:rFonts w:ascii="Calibri" w:hAnsi="Calibri" w:cs="Calibri"/>
              </w:rPr>
              <w:t>districtId</w:t>
            </w:r>
            <w:proofErr w:type="spellEnd"/>
            <w:r w:rsidRPr="00367080">
              <w:rPr>
                <w:rFonts w:ascii="Calibri" w:hAnsi="Calibri" w:cs="Calibri"/>
              </w:rPr>
              <w:t>}/audit/system/{</w:t>
            </w:r>
            <w:proofErr w:type="spellStart"/>
            <w:r w:rsidRPr="00367080">
              <w:rPr>
                <w:rFonts w:ascii="Calibri" w:hAnsi="Calibri" w:cs="Calibri"/>
              </w:rPr>
              <w:t>eventId</w:t>
            </w:r>
            <w:proofErr w:type="spellEnd"/>
            <w:r w:rsidRPr="00367080">
              <w:rPr>
                <w:rFonts w:ascii="Calibri" w:hAnsi="Calibri" w:cs="Calibri"/>
              </w:rPr>
              <w:t>}</w:t>
            </w:r>
          </w:p>
        </w:tc>
        <w:tc>
          <w:tcPr>
            <w:tcW w:w="0" w:type="auto"/>
            <w:hideMark/>
          </w:tcPr>
          <w:p w14:paraId="0710FDCB" w14:textId="77777777" w:rsidR="00DD5A29" w:rsidRPr="00367080" w:rsidRDefault="00DD5A29">
            <w:pPr>
              <w:pStyle w:val="p1"/>
              <w:rPr>
                <w:rFonts w:ascii="Calibri" w:hAnsi="Calibri" w:cs="Calibri"/>
              </w:rPr>
            </w:pPr>
            <w:r w:rsidRPr="00367080">
              <w:rPr>
                <w:rFonts w:ascii="Calibri" w:hAnsi="Calibri" w:cs="Calibri"/>
              </w:rPr>
              <w:t>GET</w:t>
            </w:r>
          </w:p>
        </w:tc>
        <w:tc>
          <w:tcPr>
            <w:tcW w:w="0" w:type="auto"/>
            <w:hideMark/>
          </w:tcPr>
          <w:p w14:paraId="31E51556" w14:textId="77777777" w:rsidR="00DD5A29" w:rsidRPr="00367080" w:rsidRDefault="00DD5A29">
            <w:pPr>
              <w:pStyle w:val="p1"/>
              <w:rPr>
                <w:rFonts w:ascii="Calibri" w:hAnsi="Calibri" w:cs="Calibri"/>
              </w:rPr>
            </w:pPr>
            <w:r w:rsidRPr="00367080">
              <w:rPr>
                <w:rFonts w:ascii="Calibri" w:hAnsi="Calibri" w:cs="Calibri"/>
              </w:rPr>
              <w:t>View details of a specific configuration event</w:t>
            </w:r>
          </w:p>
        </w:tc>
      </w:tr>
    </w:tbl>
    <w:p w14:paraId="3B63797F" w14:textId="02E1B32D" w:rsidR="00DD5A29" w:rsidRPr="00367080" w:rsidRDefault="00DD5A29" w:rsidP="00DD5A29">
      <w:pPr>
        <w:rPr>
          <w:rStyle w:val="s1"/>
          <w:rFonts w:ascii="Calibri" w:eastAsiaTheme="majorEastAsia" w:hAnsi="Calibri" w:cs="Calibri"/>
        </w:rPr>
      </w:pPr>
    </w:p>
    <w:p w14:paraId="1C577D9F" w14:textId="723EC2F7" w:rsidR="002069CC" w:rsidRDefault="002069CC">
      <w:pPr>
        <w:spacing w:after="160" w:line="278" w:lineRule="auto"/>
        <w:rPr>
          <w:rFonts w:ascii="Calibri" w:hAnsi="Calibri" w:cs="Calibri"/>
          <w:color w:val="0F4761" w:themeColor="accent1" w:themeShade="BF"/>
          <w:sz w:val="40"/>
          <w:szCs w:val="40"/>
        </w:rPr>
      </w:pPr>
      <w:r>
        <w:rPr>
          <w:rFonts w:ascii="Calibri" w:hAnsi="Calibri" w:cs="Calibri"/>
        </w:rPr>
        <w:br w:type="page"/>
      </w:r>
    </w:p>
    <w:p w14:paraId="5F117DE2" w14:textId="157D61D2" w:rsidR="004C694F" w:rsidRPr="00B450AE" w:rsidRDefault="004C694F" w:rsidP="00C6684C">
      <w:pPr>
        <w:pStyle w:val="Heading1"/>
        <w:rPr>
          <w:rFonts w:ascii="Calibri" w:eastAsia="Times New Roman" w:hAnsi="Calibri" w:cs="Calibri"/>
        </w:rPr>
      </w:pPr>
      <w:r w:rsidRPr="00B450AE">
        <w:rPr>
          <w:rFonts w:ascii="Calibri" w:eastAsia="Times New Roman" w:hAnsi="Calibri" w:cs="Calibri"/>
        </w:rPr>
        <w:t xml:space="preserve">Use Case </w:t>
      </w:r>
      <w:r w:rsidR="00EB63AA">
        <w:rPr>
          <w:rFonts w:ascii="Calibri" w:eastAsia="Times New Roman" w:hAnsi="Calibri" w:cs="Calibri"/>
        </w:rPr>
        <w:t>9</w:t>
      </w:r>
      <w:r w:rsidRPr="00B450AE">
        <w:rPr>
          <w:rFonts w:ascii="Calibri" w:eastAsia="Times New Roman" w:hAnsi="Calibri" w:cs="Calibri"/>
        </w:rPr>
        <w:t>: Monitor Authentication Health and Access Logs</w:t>
      </w:r>
    </w:p>
    <w:p w14:paraId="5F1282BB" w14:textId="33D75E85" w:rsidR="00CE3FFC" w:rsidRPr="00546864" w:rsidRDefault="00CE3FFC" w:rsidP="00546864">
      <w:pPr>
        <w:spacing w:before="100" w:beforeAutospacing="1" w:after="100" w:afterAutospacing="1"/>
        <w:outlineLvl w:val="2"/>
        <w:rPr>
          <w:rFonts w:ascii="Calibri" w:hAnsi="Calibri" w:cs="Calibri"/>
          <w:b/>
          <w:sz w:val="27"/>
          <w:szCs w:val="27"/>
        </w:rPr>
      </w:pPr>
      <w:r w:rsidRPr="00546864">
        <w:rPr>
          <w:rFonts w:ascii="Calibri" w:hAnsi="Calibri" w:cs="Calibri"/>
          <w:b/>
          <w:sz w:val="27"/>
          <w:szCs w:val="27"/>
        </w:rPr>
        <w:t>Description</w:t>
      </w:r>
    </w:p>
    <w:p w14:paraId="5BE3E175" w14:textId="0435C7E5" w:rsidR="00CE3FFC" w:rsidRPr="00D219DA" w:rsidRDefault="00CE3FFC" w:rsidP="000A05E9">
      <w:pPr>
        <w:pStyle w:val="p1"/>
        <w:rPr>
          <w:rFonts w:ascii="Calibri" w:hAnsi="Calibri" w:cs="Calibri"/>
        </w:rPr>
      </w:pPr>
      <w:r w:rsidRPr="00D219DA">
        <w:rPr>
          <w:rFonts w:ascii="Calibri" w:hAnsi="Calibri" w:cs="Calibri"/>
        </w:rPr>
        <w:t>This use case defines how the District Tech Lead monitors authentication health, suspicious login activity, MFA adoption, failed login attempts, and historical access events for all district-level user accounts.</w:t>
      </w:r>
    </w:p>
    <w:p w14:paraId="3AAF7985" w14:textId="59E0E838" w:rsidR="00CE3FFC" w:rsidRPr="00D219DA" w:rsidRDefault="00CE3FFC" w:rsidP="00CE3FFC">
      <w:pPr>
        <w:pStyle w:val="p1"/>
        <w:rPr>
          <w:rFonts w:ascii="Calibri" w:hAnsi="Calibri" w:cs="Calibri"/>
        </w:rPr>
      </w:pPr>
      <w:r w:rsidRPr="00D219DA">
        <w:rPr>
          <w:rFonts w:ascii="Calibri" w:hAnsi="Calibri" w:cs="Calibri"/>
        </w:rPr>
        <w:t xml:space="preserve">The user views high-level login metrics on the Dashboard and Security </w:t>
      </w:r>
      <w:proofErr w:type="spellStart"/>
      <w:r w:rsidRPr="00D219DA">
        <w:rPr>
          <w:rFonts w:ascii="Calibri" w:hAnsi="Calibri" w:cs="Calibri"/>
        </w:rPr>
        <w:t>Center</w:t>
      </w:r>
      <w:proofErr w:type="spellEnd"/>
      <w:r w:rsidRPr="00D219DA">
        <w:rPr>
          <w:rFonts w:ascii="Calibri" w:hAnsi="Calibri" w:cs="Calibri"/>
        </w:rPr>
        <w:t>, then can drill down into detailed event logs via modals or the Access Monitoring table inside the Audit Logs tab.</w:t>
      </w:r>
    </w:p>
    <w:p w14:paraId="78D5B390" w14:textId="77777777" w:rsidR="00CE3FFC" w:rsidRPr="00D219DA" w:rsidRDefault="00CE3FFC" w:rsidP="00CE3FFC">
      <w:pPr>
        <w:pStyle w:val="p1"/>
        <w:rPr>
          <w:rFonts w:ascii="Calibri" w:hAnsi="Calibri" w:cs="Calibri"/>
        </w:rPr>
      </w:pPr>
      <w:r w:rsidRPr="00D219DA">
        <w:rPr>
          <w:rFonts w:ascii="Calibri" w:hAnsi="Calibri" w:cs="Calibri"/>
        </w:rPr>
        <w:t>This supports security posture monitoring, forensic analysis, and compliance reporting.</w:t>
      </w:r>
    </w:p>
    <w:p w14:paraId="6E83251F" w14:textId="1F5A578D" w:rsidR="00CE3FFC" w:rsidRPr="00546864" w:rsidRDefault="00CE3FFC" w:rsidP="00546864">
      <w:pPr>
        <w:spacing w:before="100" w:beforeAutospacing="1" w:after="100" w:afterAutospacing="1"/>
        <w:outlineLvl w:val="2"/>
        <w:rPr>
          <w:rFonts w:ascii="Calibri" w:hAnsi="Calibri" w:cs="Calibri"/>
          <w:b/>
          <w:sz w:val="27"/>
          <w:szCs w:val="27"/>
        </w:rPr>
      </w:pPr>
      <w:r w:rsidRPr="00546864">
        <w:rPr>
          <w:rFonts w:ascii="Calibri" w:hAnsi="Calibri" w:cs="Calibri"/>
          <w:b/>
          <w:sz w:val="27"/>
          <w:szCs w:val="27"/>
        </w:rPr>
        <w:t>Goal</w:t>
      </w:r>
    </w:p>
    <w:p w14:paraId="3833FF03" w14:textId="77777777" w:rsidR="00CE3FFC" w:rsidRPr="00D219DA" w:rsidRDefault="00CE3FFC" w:rsidP="00CE3FFC">
      <w:pPr>
        <w:pStyle w:val="p1"/>
        <w:rPr>
          <w:rFonts w:ascii="Calibri" w:hAnsi="Calibri" w:cs="Calibri"/>
        </w:rPr>
      </w:pPr>
      <w:r w:rsidRPr="00D219DA">
        <w:rPr>
          <w:rFonts w:ascii="Calibri" w:hAnsi="Calibri" w:cs="Calibri"/>
        </w:rPr>
        <w:t xml:space="preserve">To enable the District Tech Lead to view and </w:t>
      </w:r>
      <w:proofErr w:type="spellStart"/>
      <w:r w:rsidRPr="00D219DA">
        <w:rPr>
          <w:rFonts w:ascii="Calibri" w:hAnsi="Calibri" w:cs="Calibri"/>
        </w:rPr>
        <w:t>analyze</w:t>
      </w:r>
      <w:proofErr w:type="spellEnd"/>
      <w:r w:rsidRPr="00D219DA">
        <w:rPr>
          <w:rFonts w:ascii="Calibri" w:hAnsi="Calibri" w:cs="Calibri"/>
        </w:rPr>
        <w:t xml:space="preserve"> authentication activity, suspicious events, failed logins, MFA metrics, and detailed access logs for all users in the district.</w:t>
      </w:r>
    </w:p>
    <w:p w14:paraId="30859476" w14:textId="77777777" w:rsidR="00CE3FFC" w:rsidRPr="00546864" w:rsidRDefault="00CE3FFC" w:rsidP="00546864">
      <w:pPr>
        <w:spacing w:before="100" w:beforeAutospacing="1" w:after="100" w:afterAutospacing="1"/>
        <w:outlineLvl w:val="2"/>
        <w:rPr>
          <w:rFonts w:ascii="Calibri" w:hAnsi="Calibri" w:cs="Calibri"/>
          <w:b/>
          <w:sz w:val="27"/>
          <w:szCs w:val="27"/>
        </w:rPr>
      </w:pPr>
      <w:r w:rsidRPr="00546864">
        <w:rPr>
          <w:rFonts w:ascii="Calibri" w:hAnsi="Calibri" w:cs="Calibri"/>
          <w:b/>
          <w:sz w:val="27"/>
          <w:szCs w:val="27"/>
        </w:rPr>
        <w:t>Actors</w:t>
      </w:r>
    </w:p>
    <w:p w14:paraId="0F9D345C" w14:textId="77777777" w:rsidR="00CE3FFC" w:rsidRPr="00D219DA" w:rsidRDefault="00CE3FFC" w:rsidP="00590A31">
      <w:pPr>
        <w:pStyle w:val="p1"/>
        <w:numPr>
          <w:ilvl w:val="0"/>
          <w:numId w:val="327"/>
        </w:numPr>
        <w:rPr>
          <w:rFonts w:ascii="Calibri" w:hAnsi="Calibri" w:cs="Calibri"/>
        </w:rPr>
      </w:pPr>
      <w:r w:rsidRPr="00D219DA">
        <w:rPr>
          <w:rStyle w:val="s1"/>
          <w:rFonts w:ascii="Calibri" w:eastAsiaTheme="majorEastAsia" w:hAnsi="Calibri" w:cs="Calibri"/>
          <w:b/>
        </w:rPr>
        <w:t>Primary Actor:</w:t>
      </w:r>
      <w:r w:rsidRPr="00D219DA">
        <w:rPr>
          <w:rFonts w:ascii="Calibri" w:hAnsi="Calibri" w:cs="Calibri"/>
        </w:rPr>
        <w:t xml:space="preserve"> District Tech Lead</w:t>
      </w:r>
    </w:p>
    <w:p w14:paraId="7E9DF985" w14:textId="77777777" w:rsidR="00CE3FFC" w:rsidRPr="00D219DA" w:rsidRDefault="00CE3FFC" w:rsidP="00590A31">
      <w:pPr>
        <w:pStyle w:val="p1"/>
        <w:numPr>
          <w:ilvl w:val="0"/>
          <w:numId w:val="327"/>
        </w:numPr>
        <w:rPr>
          <w:rFonts w:ascii="Calibri" w:hAnsi="Calibri" w:cs="Calibri"/>
        </w:rPr>
      </w:pPr>
      <w:r w:rsidRPr="00D219DA">
        <w:rPr>
          <w:rStyle w:val="s1"/>
          <w:rFonts w:ascii="Calibri" w:eastAsiaTheme="majorEastAsia" w:hAnsi="Calibri" w:cs="Calibri"/>
          <w:b/>
        </w:rPr>
        <w:t>System:</w:t>
      </w:r>
      <w:r w:rsidRPr="00D219DA">
        <w:rPr>
          <w:rFonts w:ascii="Calibri" w:hAnsi="Calibri" w:cs="Calibri"/>
        </w:rPr>
        <w:t xml:space="preserve"> ScholarPath Authentication Engine &amp; Security </w:t>
      </w:r>
      <w:proofErr w:type="spellStart"/>
      <w:r w:rsidRPr="00D219DA">
        <w:rPr>
          <w:rFonts w:ascii="Calibri" w:hAnsi="Calibri" w:cs="Calibri"/>
        </w:rPr>
        <w:t>Center</w:t>
      </w:r>
      <w:proofErr w:type="spellEnd"/>
    </w:p>
    <w:p w14:paraId="437A0D9D" w14:textId="16303353" w:rsidR="00CE3FFC" w:rsidRPr="00546864" w:rsidRDefault="00CE3FFC" w:rsidP="00546864">
      <w:pPr>
        <w:spacing w:before="100" w:beforeAutospacing="1" w:after="100" w:afterAutospacing="1"/>
        <w:outlineLvl w:val="2"/>
        <w:rPr>
          <w:rFonts w:ascii="Calibri" w:hAnsi="Calibri" w:cs="Calibri"/>
          <w:b/>
          <w:sz w:val="27"/>
          <w:szCs w:val="27"/>
        </w:rPr>
      </w:pPr>
      <w:r w:rsidRPr="00546864">
        <w:rPr>
          <w:rFonts w:ascii="Calibri" w:hAnsi="Calibri" w:cs="Calibri"/>
          <w:b/>
          <w:sz w:val="27"/>
          <w:szCs w:val="27"/>
        </w:rPr>
        <w:t>Trigger</w:t>
      </w:r>
    </w:p>
    <w:p w14:paraId="3C691B73" w14:textId="77777777" w:rsidR="00CE3FFC" w:rsidRPr="00D219DA" w:rsidRDefault="00CE3FFC" w:rsidP="00CE3FFC">
      <w:pPr>
        <w:pStyle w:val="p1"/>
        <w:rPr>
          <w:rFonts w:ascii="Calibri" w:hAnsi="Calibri" w:cs="Calibri"/>
        </w:rPr>
      </w:pPr>
      <w:r w:rsidRPr="00D219DA">
        <w:rPr>
          <w:rFonts w:ascii="Calibri" w:hAnsi="Calibri" w:cs="Calibri"/>
        </w:rPr>
        <w:t>User navigates to:</w:t>
      </w:r>
    </w:p>
    <w:p w14:paraId="274ED555" w14:textId="77777777" w:rsidR="00CE3FFC" w:rsidRPr="00D219DA" w:rsidRDefault="00CE3FFC" w:rsidP="00590A31">
      <w:pPr>
        <w:pStyle w:val="p1"/>
        <w:numPr>
          <w:ilvl w:val="0"/>
          <w:numId w:val="328"/>
        </w:numPr>
        <w:rPr>
          <w:rFonts w:ascii="Calibri" w:hAnsi="Calibri" w:cs="Calibri"/>
        </w:rPr>
      </w:pPr>
      <w:r w:rsidRPr="00D219DA">
        <w:rPr>
          <w:rFonts w:ascii="Calibri" w:hAnsi="Calibri" w:cs="Calibri"/>
        </w:rPr>
        <w:t>Dashboard → Security Snapshot, OR</w:t>
      </w:r>
    </w:p>
    <w:p w14:paraId="165AED75" w14:textId="77777777" w:rsidR="00CE3FFC" w:rsidRPr="00D219DA" w:rsidRDefault="00CE3FFC" w:rsidP="00590A31">
      <w:pPr>
        <w:pStyle w:val="p1"/>
        <w:numPr>
          <w:ilvl w:val="0"/>
          <w:numId w:val="328"/>
        </w:numPr>
        <w:rPr>
          <w:rFonts w:ascii="Calibri" w:hAnsi="Calibri" w:cs="Calibri"/>
        </w:rPr>
      </w:pPr>
      <w:r w:rsidRPr="00D219DA">
        <w:rPr>
          <w:rFonts w:ascii="Calibri" w:hAnsi="Calibri" w:cs="Calibri"/>
        </w:rPr>
        <w:t xml:space="preserve">Security </w:t>
      </w:r>
      <w:proofErr w:type="spellStart"/>
      <w:r w:rsidRPr="00D219DA">
        <w:rPr>
          <w:rFonts w:ascii="Calibri" w:hAnsi="Calibri" w:cs="Calibri"/>
        </w:rPr>
        <w:t>Center</w:t>
      </w:r>
      <w:proofErr w:type="spellEnd"/>
      <w:r w:rsidRPr="00D219DA">
        <w:rPr>
          <w:rFonts w:ascii="Calibri" w:hAnsi="Calibri" w:cs="Calibri"/>
        </w:rPr>
        <w:t xml:space="preserve"> → Authentication Metrics tab, OR</w:t>
      </w:r>
    </w:p>
    <w:p w14:paraId="72BD3952" w14:textId="7F7B4C06" w:rsidR="00CE3FFC" w:rsidRPr="00D219DA" w:rsidRDefault="00CE3FFC" w:rsidP="00590A31">
      <w:pPr>
        <w:pStyle w:val="p1"/>
        <w:numPr>
          <w:ilvl w:val="0"/>
          <w:numId w:val="328"/>
        </w:numPr>
        <w:rPr>
          <w:rFonts w:ascii="Calibri" w:hAnsi="Calibri" w:cs="Calibri"/>
        </w:rPr>
      </w:pPr>
      <w:r w:rsidRPr="00D219DA">
        <w:rPr>
          <w:rFonts w:ascii="Calibri" w:hAnsi="Calibri" w:cs="Calibri"/>
        </w:rPr>
        <w:t xml:space="preserve">Security </w:t>
      </w:r>
      <w:proofErr w:type="spellStart"/>
      <w:r w:rsidRPr="00D219DA">
        <w:rPr>
          <w:rFonts w:ascii="Calibri" w:hAnsi="Calibri" w:cs="Calibri"/>
        </w:rPr>
        <w:t>Center</w:t>
      </w:r>
      <w:proofErr w:type="spellEnd"/>
      <w:r w:rsidRPr="00D219DA">
        <w:rPr>
          <w:rFonts w:ascii="Calibri" w:hAnsi="Calibri" w:cs="Calibri"/>
        </w:rPr>
        <w:t xml:space="preserve"> → Audit Logs tab</w:t>
      </w:r>
    </w:p>
    <w:p w14:paraId="604CE66A" w14:textId="77777777" w:rsidR="00CE3FFC" w:rsidRPr="00D219DA" w:rsidRDefault="00CE3FFC" w:rsidP="00CE3FFC">
      <w:pPr>
        <w:pStyle w:val="p1"/>
        <w:rPr>
          <w:rFonts w:ascii="Calibri" w:hAnsi="Calibri" w:cs="Calibri"/>
        </w:rPr>
      </w:pPr>
      <w:r w:rsidRPr="00D219DA">
        <w:rPr>
          <w:rFonts w:ascii="Calibri" w:hAnsi="Calibri" w:cs="Calibri"/>
        </w:rPr>
        <w:t>Clicking any dashboard metric opens the corresponding modal or navigates directly to filtered audit logs.</w:t>
      </w:r>
    </w:p>
    <w:p w14:paraId="26BE4DF3" w14:textId="77777777" w:rsidR="00CE3FFC" w:rsidRPr="00546864" w:rsidRDefault="00CE3FFC" w:rsidP="00546864">
      <w:pPr>
        <w:spacing w:before="100" w:beforeAutospacing="1" w:after="100" w:afterAutospacing="1"/>
        <w:outlineLvl w:val="2"/>
        <w:rPr>
          <w:rFonts w:ascii="Calibri" w:hAnsi="Calibri" w:cs="Calibri"/>
          <w:b/>
          <w:sz w:val="27"/>
          <w:szCs w:val="27"/>
        </w:rPr>
      </w:pPr>
      <w:r w:rsidRPr="00546864">
        <w:rPr>
          <w:rFonts w:ascii="Calibri" w:hAnsi="Calibri" w:cs="Calibri"/>
          <w:b/>
          <w:sz w:val="27"/>
          <w:szCs w:val="27"/>
        </w:rPr>
        <w:t>Business Rules</w:t>
      </w:r>
    </w:p>
    <w:tbl>
      <w:tblPr>
        <w:tblStyle w:val="TableGrid"/>
        <w:tblW w:w="5000" w:type="pct"/>
        <w:tblLook w:val="04A0" w:firstRow="1" w:lastRow="0" w:firstColumn="1" w:lastColumn="0" w:noHBand="0" w:noVBand="1"/>
      </w:tblPr>
      <w:tblGrid>
        <w:gridCol w:w="1435"/>
        <w:gridCol w:w="2521"/>
        <w:gridCol w:w="5060"/>
      </w:tblGrid>
      <w:tr w:rsidR="00CE3FFC" w:rsidRPr="00C65D82" w14:paraId="778C9AA3" w14:textId="77777777" w:rsidTr="000A05E9">
        <w:tc>
          <w:tcPr>
            <w:tcW w:w="796" w:type="pct"/>
            <w:hideMark/>
          </w:tcPr>
          <w:p w14:paraId="6DC118B3" w14:textId="77777777" w:rsidR="00CE3FFC" w:rsidRPr="00D219DA" w:rsidRDefault="00CE3FFC">
            <w:pPr>
              <w:pStyle w:val="p1"/>
              <w:jc w:val="center"/>
              <w:rPr>
                <w:rFonts w:ascii="Calibri" w:hAnsi="Calibri" w:cs="Calibri"/>
                <w:b/>
              </w:rPr>
            </w:pPr>
            <w:r w:rsidRPr="00D219DA">
              <w:rPr>
                <w:rFonts w:ascii="Calibri" w:hAnsi="Calibri" w:cs="Calibri"/>
                <w:b/>
              </w:rPr>
              <w:t>#</w:t>
            </w:r>
          </w:p>
        </w:tc>
        <w:tc>
          <w:tcPr>
            <w:tcW w:w="1398" w:type="pct"/>
            <w:hideMark/>
          </w:tcPr>
          <w:p w14:paraId="23DD786D" w14:textId="77777777" w:rsidR="00CE3FFC" w:rsidRPr="00D219DA" w:rsidRDefault="00CE3FFC">
            <w:pPr>
              <w:pStyle w:val="p1"/>
              <w:jc w:val="center"/>
              <w:rPr>
                <w:rFonts w:ascii="Calibri" w:hAnsi="Calibri" w:cs="Calibri"/>
                <w:b/>
              </w:rPr>
            </w:pPr>
            <w:r w:rsidRPr="00D219DA">
              <w:rPr>
                <w:rFonts w:ascii="Calibri" w:hAnsi="Calibri" w:cs="Calibri"/>
                <w:b/>
              </w:rPr>
              <w:t>Rule</w:t>
            </w:r>
          </w:p>
        </w:tc>
        <w:tc>
          <w:tcPr>
            <w:tcW w:w="2807" w:type="pct"/>
            <w:hideMark/>
          </w:tcPr>
          <w:p w14:paraId="0261A892" w14:textId="77777777" w:rsidR="00CE3FFC" w:rsidRPr="00D219DA" w:rsidRDefault="00CE3FFC">
            <w:pPr>
              <w:pStyle w:val="p1"/>
              <w:jc w:val="center"/>
              <w:rPr>
                <w:rFonts w:ascii="Calibri" w:hAnsi="Calibri" w:cs="Calibri"/>
                <w:b/>
              </w:rPr>
            </w:pPr>
            <w:r w:rsidRPr="00D219DA">
              <w:rPr>
                <w:rFonts w:ascii="Calibri" w:hAnsi="Calibri" w:cs="Calibri"/>
                <w:b/>
              </w:rPr>
              <w:t>Description</w:t>
            </w:r>
          </w:p>
        </w:tc>
      </w:tr>
      <w:tr w:rsidR="00CE3FFC" w:rsidRPr="00C65D82" w14:paraId="185526AD" w14:textId="77777777" w:rsidTr="000A05E9">
        <w:tc>
          <w:tcPr>
            <w:tcW w:w="796" w:type="pct"/>
            <w:hideMark/>
          </w:tcPr>
          <w:p w14:paraId="681568DC" w14:textId="77777777" w:rsidR="00CE3FFC" w:rsidRPr="00D219DA" w:rsidRDefault="00CE3FFC">
            <w:pPr>
              <w:pStyle w:val="p1"/>
              <w:rPr>
                <w:rFonts w:ascii="Calibri" w:hAnsi="Calibri" w:cs="Calibri"/>
              </w:rPr>
            </w:pPr>
            <w:r w:rsidRPr="00D219DA">
              <w:rPr>
                <w:rFonts w:ascii="Calibri" w:hAnsi="Calibri" w:cs="Calibri"/>
                <w:b/>
              </w:rPr>
              <w:t>BR-01</w:t>
            </w:r>
          </w:p>
        </w:tc>
        <w:tc>
          <w:tcPr>
            <w:tcW w:w="1398" w:type="pct"/>
            <w:hideMark/>
          </w:tcPr>
          <w:p w14:paraId="1864A441" w14:textId="77777777" w:rsidR="00CE3FFC" w:rsidRPr="00D219DA" w:rsidRDefault="00CE3FFC">
            <w:pPr>
              <w:pStyle w:val="p1"/>
              <w:rPr>
                <w:rFonts w:ascii="Calibri" w:hAnsi="Calibri" w:cs="Calibri"/>
              </w:rPr>
            </w:pPr>
            <w:r w:rsidRPr="00D219DA">
              <w:rPr>
                <w:rFonts w:ascii="Calibri" w:hAnsi="Calibri" w:cs="Calibri"/>
              </w:rPr>
              <w:t>Real-Time Metrics</w:t>
            </w:r>
          </w:p>
        </w:tc>
        <w:tc>
          <w:tcPr>
            <w:tcW w:w="2807" w:type="pct"/>
            <w:hideMark/>
          </w:tcPr>
          <w:p w14:paraId="67FE0D67" w14:textId="77777777" w:rsidR="00CE3FFC" w:rsidRPr="00D219DA" w:rsidRDefault="00CE3FFC">
            <w:pPr>
              <w:pStyle w:val="p1"/>
              <w:rPr>
                <w:rFonts w:ascii="Calibri" w:hAnsi="Calibri" w:cs="Calibri"/>
              </w:rPr>
            </w:pPr>
            <w:r w:rsidRPr="00D219DA">
              <w:rPr>
                <w:rFonts w:ascii="Calibri" w:hAnsi="Calibri" w:cs="Calibri"/>
              </w:rPr>
              <w:t>Security Snapshot metrics auto-refresh every 15 minutes.</w:t>
            </w:r>
          </w:p>
        </w:tc>
      </w:tr>
      <w:tr w:rsidR="00CE3FFC" w:rsidRPr="00C65D82" w14:paraId="603C91E9" w14:textId="77777777" w:rsidTr="000A05E9">
        <w:tc>
          <w:tcPr>
            <w:tcW w:w="796" w:type="pct"/>
            <w:hideMark/>
          </w:tcPr>
          <w:p w14:paraId="15B970CD" w14:textId="77777777" w:rsidR="00CE3FFC" w:rsidRPr="00D219DA" w:rsidRDefault="00CE3FFC">
            <w:pPr>
              <w:pStyle w:val="p1"/>
              <w:rPr>
                <w:rFonts w:ascii="Calibri" w:hAnsi="Calibri" w:cs="Calibri"/>
              </w:rPr>
            </w:pPr>
            <w:r w:rsidRPr="00D219DA">
              <w:rPr>
                <w:rFonts w:ascii="Calibri" w:hAnsi="Calibri" w:cs="Calibri"/>
                <w:b/>
              </w:rPr>
              <w:t>BR-02</w:t>
            </w:r>
          </w:p>
        </w:tc>
        <w:tc>
          <w:tcPr>
            <w:tcW w:w="1398" w:type="pct"/>
            <w:hideMark/>
          </w:tcPr>
          <w:p w14:paraId="0629138F" w14:textId="77777777" w:rsidR="00CE3FFC" w:rsidRPr="00D219DA" w:rsidRDefault="00CE3FFC">
            <w:pPr>
              <w:pStyle w:val="p1"/>
              <w:rPr>
                <w:rFonts w:ascii="Calibri" w:hAnsi="Calibri" w:cs="Calibri"/>
              </w:rPr>
            </w:pPr>
            <w:r w:rsidRPr="00D219DA">
              <w:rPr>
                <w:rFonts w:ascii="Calibri" w:hAnsi="Calibri" w:cs="Calibri"/>
              </w:rPr>
              <w:t>Filtered Drilling</w:t>
            </w:r>
          </w:p>
        </w:tc>
        <w:tc>
          <w:tcPr>
            <w:tcW w:w="2807" w:type="pct"/>
            <w:hideMark/>
          </w:tcPr>
          <w:p w14:paraId="70E0196E" w14:textId="77777777" w:rsidR="00CE3FFC" w:rsidRPr="00D219DA" w:rsidRDefault="00CE3FFC">
            <w:pPr>
              <w:pStyle w:val="p1"/>
              <w:rPr>
                <w:rFonts w:ascii="Calibri" w:hAnsi="Calibri" w:cs="Calibri"/>
              </w:rPr>
            </w:pPr>
            <w:r w:rsidRPr="00D219DA">
              <w:rPr>
                <w:rFonts w:ascii="Calibri" w:hAnsi="Calibri" w:cs="Calibri"/>
              </w:rPr>
              <w:t>Clicking any metric shows filtered details (e.g., failed logins in last 7 days).</w:t>
            </w:r>
          </w:p>
        </w:tc>
      </w:tr>
      <w:tr w:rsidR="00CE3FFC" w:rsidRPr="00C65D82" w14:paraId="000371E2" w14:textId="77777777" w:rsidTr="000A05E9">
        <w:tc>
          <w:tcPr>
            <w:tcW w:w="796" w:type="pct"/>
            <w:hideMark/>
          </w:tcPr>
          <w:p w14:paraId="0EB688B7" w14:textId="77777777" w:rsidR="00CE3FFC" w:rsidRPr="00D219DA" w:rsidRDefault="00CE3FFC">
            <w:pPr>
              <w:pStyle w:val="p1"/>
              <w:rPr>
                <w:rFonts w:ascii="Calibri" w:hAnsi="Calibri" w:cs="Calibri"/>
              </w:rPr>
            </w:pPr>
            <w:r w:rsidRPr="00D219DA">
              <w:rPr>
                <w:rFonts w:ascii="Calibri" w:hAnsi="Calibri" w:cs="Calibri"/>
                <w:b/>
              </w:rPr>
              <w:t>BR-03</w:t>
            </w:r>
          </w:p>
        </w:tc>
        <w:tc>
          <w:tcPr>
            <w:tcW w:w="1398" w:type="pct"/>
            <w:hideMark/>
          </w:tcPr>
          <w:p w14:paraId="0BA78BA2" w14:textId="77777777" w:rsidR="00CE3FFC" w:rsidRPr="00D219DA" w:rsidRDefault="00CE3FFC">
            <w:pPr>
              <w:pStyle w:val="p1"/>
              <w:rPr>
                <w:rFonts w:ascii="Calibri" w:hAnsi="Calibri" w:cs="Calibri"/>
              </w:rPr>
            </w:pPr>
            <w:r w:rsidRPr="00D219DA">
              <w:rPr>
                <w:rFonts w:ascii="Calibri" w:hAnsi="Calibri" w:cs="Calibri"/>
              </w:rPr>
              <w:t>Access Monitoring</w:t>
            </w:r>
          </w:p>
        </w:tc>
        <w:tc>
          <w:tcPr>
            <w:tcW w:w="2807" w:type="pct"/>
            <w:hideMark/>
          </w:tcPr>
          <w:p w14:paraId="35A46D57" w14:textId="77777777" w:rsidR="00CE3FFC" w:rsidRPr="00D219DA" w:rsidRDefault="00CE3FFC">
            <w:pPr>
              <w:pStyle w:val="p1"/>
              <w:rPr>
                <w:rFonts w:ascii="Calibri" w:hAnsi="Calibri" w:cs="Calibri"/>
              </w:rPr>
            </w:pPr>
            <w:r w:rsidRPr="00D219DA">
              <w:rPr>
                <w:rFonts w:ascii="Calibri" w:hAnsi="Calibri" w:cs="Calibri"/>
              </w:rPr>
              <w:t>Real-time events appear in Access Monitoring table with 30-second auto-refresh.</w:t>
            </w:r>
          </w:p>
        </w:tc>
      </w:tr>
      <w:tr w:rsidR="00CE3FFC" w:rsidRPr="00C65D82" w14:paraId="5CFA7EEA" w14:textId="77777777" w:rsidTr="000A05E9">
        <w:tc>
          <w:tcPr>
            <w:tcW w:w="796" w:type="pct"/>
            <w:hideMark/>
          </w:tcPr>
          <w:p w14:paraId="1F34A553" w14:textId="77777777" w:rsidR="00CE3FFC" w:rsidRPr="00D219DA" w:rsidRDefault="00CE3FFC">
            <w:pPr>
              <w:pStyle w:val="p1"/>
              <w:rPr>
                <w:rFonts w:ascii="Calibri" w:hAnsi="Calibri" w:cs="Calibri"/>
              </w:rPr>
            </w:pPr>
            <w:r w:rsidRPr="00D219DA">
              <w:rPr>
                <w:rFonts w:ascii="Calibri" w:hAnsi="Calibri" w:cs="Calibri"/>
                <w:b/>
              </w:rPr>
              <w:t>BR-04</w:t>
            </w:r>
          </w:p>
        </w:tc>
        <w:tc>
          <w:tcPr>
            <w:tcW w:w="1398" w:type="pct"/>
            <w:hideMark/>
          </w:tcPr>
          <w:p w14:paraId="41B719CD" w14:textId="77777777" w:rsidR="00CE3FFC" w:rsidRPr="00D219DA" w:rsidRDefault="00CE3FFC">
            <w:pPr>
              <w:pStyle w:val="p1"/>
              <w:rPr>
                <w:rFonts w:ascii="Calibri" w:hAnsi="Calibri" w:cs="Calibri"/>
              </w:rPr>
            </w:pPr>
            <w:r w:rsidRPr="00D219DA">
              <w:rPr>
                <w:rFonts w:ascii="Calibri" w:hAnsi="Calibri" w:cs="Calibri"/>
              </w:rPr>
              <w:t>Role Scope</w:t>
            </w:r>
          </w:p>
        </w:tc>
        <w:tc>
          <w:tcPr>
            <w:tcW w:w="2807" w:type="pct"/>
            <w:hideMark/>
          </w:tcPr>
          <w:p w14:paraId="28659B10" w14:textId="49F81170" w:rsidR="00CE3FFC" w:rsidRPr="00D219DA" w:rsidRDefault="00CE3FFC">
            <w:pPr>
              <w:pStyle w:val="p1"/>
              <w:rPr>
                <w:rFonts w:ascii="Calibri" w:hAnsi="Calibri" w:cs="Calibri"/>
              </w:rPr>
            </w:pPr>
            <w:r w:rsidRPr="00D219DA">
              <w:rPr>
                <w:rFonts w:ascii="Calibri" w:hAnsi="Calibri" w:cs="Calibri"/>
              </w:rPr>
              <w:t>District Tech Lead sees all district users</w:t>
            </w:r>
            <w:r w:rsidR="00AB700F">
              <w:rPr>
                <w:rFonts w:ascii="Calibri" w:hAnsi="Calibri" w:cs="Calibri"/>
              </w:rPr>
              <w:t>.</w:t>
            </w:r>
          </w:p>
        </w:tc>
      </w:tr>
      <w:tr w:rsidR="00CE3FFC" w:rsidRPr="00C65D82" w14:paraId="38B74A8D" w14:textId="77777777" w:rsidTr="000A05E9">
        <w:tc>
          <w:tcPr>
            <w:tcW w:w="796" w:type="pct"/>
            <w:hideMark/>
          </w:tcPr>
          <w:p w14:paraId="10E3C980" w14:textId="77777777" w:rsidR="00CE3FFC" w:rsidRPr="00D219DA" w:rsidRDefault="00CE3FFC">
            <w:pPr>
              <w:pStyle w:val="p1"/>
              <w:rPr>
                <w:rFonts w:ascii="Calibri" w:hAnsi="Calibri" w:cs="Calibri"/>
              </w:rPr>
            </w:pPr>
            <w:r w:rsidRPr="00D219DA">
              <w:rPr>
                <w:rFonts w:ascii="Calibri" w:hAnsi="Calibri" w:cs="Calibri"/>
                <w:b/>
              </w:rPr>
              <w:t>BR-05</w:t>
            </w:r>
          </w:p>
        </w:tc>
        <w:tc>
          <w:tcPr>
            <w:tcW w:w="1398" w:type="pct"/>
            <w:hideMark/>
          </w:tcPr>
          <w:p w14:paraId="0DB5FBF6" w14:textId="77777777" w:rsidR="00CE3FFC" w:rsidRPr="00D219DA" w:rsidRDefault="00CE3FFC">
            <w:pPr>
              <w:pStyle w:val="p1"/>
              <w:rPr>
                <w:rFonts w:ascii="Calibri" w:hAnsi="Calibri" w:cs="Calibri"/>
              </w:rPr>
            </w:pPr>
            <w:r w:rsidRPr="00D219DA">
              <w:rPr>
                <w:rFonts w:ascii="Calibri" w:hAnsi="Calibri" w:cs="Calibri"/>
              </w:rPr>
              <w:t>Suspicious Login Detection</w:t>
            </w:r>
          </w:p>
        </w:tc>
        <w:tc>
          <w:tcPr>
            <w:tcW w:w="2807" w:type="pct"/>
            <w:hideMark/>
          </w:tcPr>
          <w:p w14:paraId="198FB249" w14:textId="77777777" w:rsidR="00CE3FFC" w:rsidRPr="00D219DA" w:rsidRDefault="00CE3FFC">
            <w:pPr>
              <w:pStyle w:val="p1"/>
              <w:rPr>
                <w:rFonts w:ascii="Calibri" w:hAnsi="Calibri" w:cs="Calibri"/>
              </w:rPr>
            </w:pPr>
            <w:r w:rsidRPr="00D219DA">
              <w:rPr>
                <w:rFonts w:ascii="Calibri" w:hAnsi="Calibri" w:cs="Calibri"/>
              </w:rPr>
              <w:t>Based on IP mismatch, device fingerprint changes, or login velocity.</w:t>
            </w:r>
          </w:p>
        </w:tc>
      </w:tr>
      <w:tr w:rsidR="00CE3FFC" w:rsidRPr="00C65D82" w14:paraId="24D5E1E9" w14:textId="77777777" w:rsidTr="000A05E9">
        <w:tc>
          <w:tcPr>
            <w:tcW w:w="796" w:type="pct"/>
            <w:hideMark/>
          </w:tcPr>
          <w:p w14:paraId="6AB3C741" w14:textId="77777777" w:rsidR="00CE3FFC" w:rsidRPr="00D219DA" w:rsidRDefault="00CE3FFC">
            <w:pPr>
              <w:pStyle w:val="p1"/>
              <w:rPr>
                <w:rFonts w:ascii="Calibri" w:hAnsi="Calibri" w:cs="Calibri"/>
              </w:rPr>
            </w:pPr>
            <w:r w:rsidRPr="00D219DA">
              <w:rPr>
                <w:rFonts w:ascii="Calibri" w:hAnsi="Calibri" w:cs="Calibri"/>
                <w:b/>
              </w:rPr>
              <w:t>BR-06</w:t>
            </w:r>
          </w:p>
        </w:tc>
        <w:tc>
          <w:tcPr>
            <w:tcW w:w="1398" w:type="pct"/>
            <w:hideMark/>
          </w:tcPr>
          <w:p w14:paraId="0DF0061F" w14:textId="77777777" w:rsidR="00CE3FFC" w:rsidRPr="00D219DA" w:rsidRDefault="00CE3FFC">
            <w:pPr>
              <w:pStyle w:val="p1"/>
              <w:rPr>
                <w:rFonts w:ascii="Calibri" w:hAnsi="Calibri" w:cs="Calibri"/>
              </w:rPr>
            </w:pPr>
            <w:r w:rsidRPr="00D219DA">
              <w:rPr>
                <w:rFonts w:ascii="Calibri" w:hAnsi="Calibri" w:cs="Calibri"/>
              </w:rPr>
              <w:t>MFA Exclusion</w:t>
            </w:r>
          </w:p>
        </w:tc>
        <w:tc>
          <w:tcPr>
            <w:tcW w:w="2807" w:type="pct"/>
            <w:hideMark/>
          </w:tcPr>
          <w:p w14:paraId="4C279041" w14:textId="77777777" w:rsidR="00CE3FFC" w:rsidRPr="00D219DA" w:rsidRDefault="00CE3FFC">
            <w:pPr>
              <w:pStyle w:val="p1"/>
              <w:rPr>
                <w:rFonts w:ascii="Calibri" w:hAnsi="Calibri" w:cs="Calibri"/>
              </w:rPr>
            </w:pPr>
            <w:r w:rsidRPr="00D219DA">
              <w:rPr>
                <w:rFonts w:ascii="Calibri" w:hAnsi="Calibri" w:cs="Calibri"/>
              </w:rPr>
              <w:t>Students under age 13 excluded from MFA metrics.</w:t>
            </w:r>
          </w:p>
        </w:tc>
      </w:tr>
      <w:tr w:rsidR="00CE3FFC" w:rsidRPr="00C65D82" w14:paraId="6117AF18" w14:textId="77777777" w:rsidTr="000A05E9">
        <w:tc>
          <w:tcPr>
            <w:tcW w:w="796" w:type="pct"/>
            <w:hideMark/>
          </w:tcPr>
          <w:p w14:paraId="3C486862" w14:textId="77777777" w:rsidR="00CE3FFC" w:rsidRPr="00D219DA" w:rsidRDefault="00CE3FFC">
            <w:pPr>
              <w:pStyle w:val="p1"/>
              <w:rPr>
                <w:rFonts w:ascii="Calibri" w:hAnsi="Calibri" w:cs="Calibri"/>
              </w:rPr>
            </w:pPr>
            <w:r w:rsidRPr="00D219DA">
              <w:rPr>
                <w:rFonts w:ascii="Calibri" w:hAnsi="Calibri" w:cs="Calibri"/>
                <w:b/>
              </w:rPr>
              <w:t>BR-07</w:t>
            </w:r>
          </w:p>
        </w:tc>
        <w:tc>
          <w:tcPr>
            <w:tcW w:w="1398" w:type="pct"/>
            <w:hideMark/>
          </w:tcPr>
          <w:p w14:paraId="40D94F0B" w14:textId="77777777" w:rsidR="00CE3FFC" w:rsidRPr="00D219DA" w:rsidRDefault="00CE3FFC">
            <w:pPr>
              <w:pStyle w:val="p1"/>
              <w:rPr>
                <w:rFonts w:ascii="Calibri" w:hAnsi="Calibri" w:cs="Calibri"/>
              </w:rPr>
            </w:pPr>
            <w:r w:rsidRPr="00D219DA">
              <w:rPr>
                <w:rFonts w:ascii="Calibri" w:hAnsi="Calibri" w:cs="Calibri"/>
              </w:rPr>
              <w:t>Audit Logging</w:t>
            </w:r>
          </w:p>
        </w:tc>
        <w:tc>
          <w:tcPr>
            <w:tcW w:w="2807" w:type="pct"/>
            <w:hideMark/>
          </w:tcPr>
          <w:p w14:paraId="6BBA31DC" w14:textId="77777777" w:rsidR="00CE3FFC" w:rsidRPr="00D219DA" w:rsidRDefault="00CE3FFC">
            <w:pPr>
              <w:pStyle w:val="p1"/>
              <w:rPr>
                <w:rFonts w:ascii="Calibri" w:hAnsi="Calibri" w:cs="Calibri"/>
              </w:rPr>
            </w:pPr>
            <w:r w:rsidRPr="00D219DA">
              <w:rPr>
                <w:rFonts w:ascii="Calibri" w:hAnsi="Calibri" w:cs="Calibri"/>
              </w:rPr>
              <w:t>Viewing or exporting logs does not modify log data.</w:t>
            </w:r>
          </w:p>
        </w:tc>
      </w:tr>
      <w:tr w:rsidR="00CE3FFC" w:rsidRPr="00C65D82" w14:paraId="0FA1178B" w14:textId="77777777" w:rsidTr="000A05E9">
        <w:tc>
          <w:tcPr>
            <w:tcW w:w="796" w:type="pct"/>
            <w:hideMark/>
          </w:tcPr>
          <w:p w14:paraId="64A51464" w14:textId="77777777" w:rsidR="00CE3FFC" w:rsidRPr="00D219DA" w:rsidRDefault="00CE3FFC">
            <w:pPr>
              <w:pStyle w:val="p1"/>
              <w:rPr>
                <w:rFonts w:ascii="Calibri" w:hAnsi="Calibri" w:cs="Calibri"/>
              </w:rPr>
            </w:pPr>
            <w:r w:rsidRPr="00D219DA">
              <w:rPr>
                <w:rFonts w:ascii="Calibri" w:hAnsi="Calibri" w:cs="Calibri"/>
                <w:b/>
              </w:rPr>
              <w:t>BR-08</w:t>
            </w:r>
          </w:p>
        </w:tc>
        <w:tc>
          <w:tcPr>
            <w:tcW w:w="1398" w:type="pct"/>
            <w:hideMark/>
          </w:tcPr>
          <w:p w14:paraId="2C0C3704" w14:textId="77777777" w:rsidR="00CE3FFC" w:rsidRPr="00D219DA" w:rsidRDefault="00CE3FFC">
            <w:pPr>
              <w:pStyle w:val="p1"/>
              <w:rPr>
                <w:rFonts w:ascii="Calibri" w:hAnsi="Calibri" w:cs="Calibri"/>
              </w:rPr>
            </w:pPr>
            <w:r w:rsidRPr="00D219DA">
              <w:rPr>
                <w:rFonts w:ascii="Calibri" w:hAnsi="Calibri" w:cs="Calibri"/>
              </w:rPr>
              <w:t>Export History</w:t>
            </w:r>
          </w:p>
        </w:tc>
        <w:tc>
          <w:tcPr>
            <w:tcW w:w="2807" w:type="pct"/>
            <w:hideMark/>
          </w:tcPr>
          <w:p w14:paraId="6BA76380" w14:textId="77777777" w:rsidR="00CE3FFC" w:rsidRPr="00D219DA" w:rsidRDefault="00CE3FFC">
            <w:pPr>
              <w:pStyle w:val="p1"/>
              <w:rPr>
                <w:rFonts w:ascii="Calibri" w:hAnsi="Calibri" w:cs="Calibri"/>
              </w:rPr>
            </w:pPr>
            <w:r w:rsidRPr="00D219DA">
              <w:rPr>
                <w:rFonts w:ascii="Calibri" w:hAnsi="Calibri" w:cs="Calibri"/>
              </w:rPr>
              <w:t>Exported logs must follow a fixed CSV audit format.</w:t>
            </w:r>
          </w:p>
        </w:tc>
      </w:tr>
    </w:tbl>
    <w:p w14:paraId="1DCC61CC" w14:textId="77777777" w:rsidR="00CE3FFC" w:rsidRPr="00546864" w:rsidRDefault="00CE3FFC" w:rsidP="00546864">
      <w:pPr>
        <w:spacing w:before="100" w:beforeAutospacing="1" w:after="100" w:afterAutospacing="1"/>
        <w:outlineLvl w:val="2"/>
        <w:rPr>
          <w:rFonts w:ascii="Calibri" w:hAnsi="Calibri" w:cs="Calibri"/>
          <w:b/>
          <w:sz w:val="27"/>
          <w:szCs w:val="27"/>
        </w:rPr>
      </w:pPr>
      <w:r w:rsidRPr="00546864">
        <w:rPr>
          <w:rFonts w:ascii="Calibri" w:hAnsi="Calibri" w:cs="Calibri"/>
          <w:b/>
          <w:sz w:val="27"/>
          <w:szCs w:val="27"/>
        </w:rPr>
        <w:t>Pre-Conditions</w:t>
      </w:r>
    </w:p>
    <w:p w14:paraId="44D081E9" w14:textId="77777777" w:rsidR="00CE3FFC" w:rsidRPr="00D219DA" w:rsidRDefault="00CE3FFC" w:rsidP="00590A31">
      <w:pPr>
        <w:pStyle w:val="p1"/>
        <w:numPr>
          <w:ilvl w:val="0"/>
          <w:numId w:val="329"/>
        </w:numPr>
        <w:rPr>
          <w:rFonts w:ascii="Calibri" w:hAnsi="Calibri" w:cs="Calibri"/>
        </w:rPr>
      </w:pPr>
      <w:r w:rsidRPr="00D219DA">
        <w:rPr>
          <w:rFonts w:ascii="Calibri" w:hAnsi="Calibri" w:cs="Calibri"/>
        </w:rPr>
        <w:t>Authentication and SSO systems must be active.</w:t>
      </w:r>
    </w:p>
    <w:p w14:paraId="0E14A755" w14:textId="77777777" w:rsidR="00CE3FFC" w:rsidRPr="00D219DA" w:rsidRDefault="00CE3FFC" w:rsidP="00590A31">
      <w:pPr>
        <w:pStyle w:val="p1"/>
        <w:numPr>
          <w:ilvl w:val="0"/>
          <w:numId w:val="329"/>
        </w:numPr>
        <w:rPr>
          <w:rFonts w:ascii="Calibri" w:hAnsi="Calibri" w:cs="Calibri"/>
        </w:rPr>
      </w:pPr>
      <w:r w:rsidRPr="00D219DA">
        <w:rPr>
          <w:rFonts w:ascii="Calibri" w:hAnsi="Calibri" w:cs="Calibri"/>
        </w:rPr>
        <w:t xml:space="preserve">District Tech Lead must have permission to access Security </w:t>
      </w:r>
      <w:proofErr w:type="spellStart"/>
      <w:r w:rsidRPr="00D219DA">
        <w:rPr>
          <w:rFonts w:ascii="Calibri" w:hAnsi="Calibri" w:cs="Calibri"/>
        </w:rPr>
        <w:t>Center</w:t>
      </w:r>
      <w:proofErr w:type="spellEnd"/>
      <w:r w:rsidRPr="00D219DA">
        <w:rPr>
          <w:rFonts w:ascii="Calibri" w:hAnsi="Calibri" w:cs="Calibri"/>
        </w:rPr>
        <w:t>.</w:t>
      </w:r>
    </w:p>
    <w:p w14:paraId="496419A2" w14:textId="77777777" w:rsidR="00CE3FFC" w:rsidRPr="00D219DA" w:rsidRDefault="00CE3FFC" w:rsidP="00590A31">
      <w:pPr>
        <w:pStyle w:val="p1"/>
        <w:numPr>
          <w:ilvl w:val="0"/>
          <w:numId w:val="329"/>
        </w:numPr>
        <w:rPr>
          <w:rFonts w:ascii="Calibri" w:hAnsi="Calibri" w:cs="Calibri"/>
        </w:rPr>
      </w:pPr>
      <w:r w:rsidRPr="00D219DA">
        <w:rPr>
          <w:rFonts w:ascii="Calibri" w:hAnsi="Calibri" w:cs="Calibri"/>
        </w:rPr>
        <w:t>System must have generated at least one login event since activation.</w:t>
      </w:r>
    </w:p>
    <w:p w14:paraId="5A7CE781" w14:textId="6C026739" w:rsidR="00CE3FFC" w:rsidRPr="00546864" w:rsidRDefault="00CE3FFC" w:rsidP="00546864">
      <w:pPr>
        <w:spacing w:before="100" w:beforeAutospacing="1" w:after="100" w:afterAutospacing="1"/>
        <w:outlineLvl w:val="2"/>
        <w:rPr>
          <w:rFonts w:ascii="Calibri" w:hAnsi="Calibri" w:cs="Calibri"/>
          <w:b/>
          <w:sz w:val="27"/>
          <w:szCs w:val="27"/>
        </w:rPr>
      </w:pPr>
      <w:r w:rsidRPr="00546864">
        <w:rPr>
          <w:rFonts w:ascii="Calibri" w:hAnsi="Calibri" w:cs="Calibri"/>
          <w:b/>
          <w:sz w:val="27"/>
          <w:szCs w:val="27"/>
        </w:rPr>
        <w:t>Steps</w:t>
      </w:r>
    </w:p>
    <w:p w14:paraId="04CA1968" w14:textId="77777777" w:rsidR="00CE3FFC" w:rsidRPr="00E26580" w:rsidRDefault="00CE3FFC" w:rsidP="00546864">
      <w:pPr>
        <w:rPr>
          <w:rFonts w:ascii="Calibri" w:hAnsi="Calibri" w:cs="Calibri"/>
        </w:rPr>
      </w:pPr>
      <w:r w:rsidRPr="00E26580">
        <w:rPr>
          <w:rFonts w:ascii="Calibri" w:hAnsi="Calibri" w:cs="Calibri"/>
        </w:rPr>
        <w:t>1. View Summary Metrics (Dashboard → Security Snapshot)</w:t>
      </w:r>
    </w:p>
    <w:p w14:paraId="583D6094" w14:textId="77777777" w:rsidR="00CE3FFC" w:rsidRPr="00D219DA" w:rsidRDefault="00CE3FFC" w:rsidP="00590A31">
      <w:pPr>
        <w:pStyle w:val="p1"/>
        <w:numPr>
          <w:ilvl w:val="0"/>
          <w:numId w:val="330"/>
        </w:numPr>
        <w:rPr>
          <w:rFonts w:ascii="Calibri" w:hAnsi="Calibri" w:cs="Calibri"/>
        </w:rPr>
      </w:pPr>
      <w:r w:rsidRPr="00D219DA">
        <w:rPr>
          <w:rFonts w:ascii="Calibri" w:hAnsi="Calibri" w:cs="Calibri"/>
        </w:rPr>
        <w:t>User sees metrics:</w:t>
      </w:r>
    </w:p>
    <w:p w14:paraId="45AEF7A4" w14:textId="77777777" w:rsidR="00CE3FFC" w:rsidRPr="00D219DA" w:rsidRDefault="00CE3FFC" w:rsidP="00590A31">
      <w:pPr>
        <w:pStyle w:val="p1"/>
        <w:numPr>
          <w:ilvl w:val="1"/>
          <w:numId w:val="330"/>
        </w:numPr>
        <w:rPr>
          <w:rFonts w:ascii="Calibri" w:hAnsi="Calibri" w:cs="Calibri"/>
        </w:rPr>
      </w:pPr>
      <w:r w:rsidRPr="00D219DA">
        <w:rPr>
          <w:rFonts w:ascii="Calibri" w:hAnsi="Calibri" w:cs="Calibri"/>
        </w:rPr>
        <w:t>Failed Logins (24h)</w:t>
      </w:r>
    </w:p>
    <w:p w14:paraId="645F1B4E" w14:textId="77777777" w:rsidR="00CE3FFC" w:rsidRPr="00D219DA" w:rsidRDefault="00CE3FFC" w:rsidP="00590A31">
      <w:pPr>
        <w:pStyle w:val="p1"/>
        <w:numPr>
          <w:ilvl w:val="1"/>
          <w:numId w:val="330"/>
        </w:numPr>
        <w:rPr>
          <w:rFonts w:ascii="Calibri" w:hAnsi="Calibri" w:cs="Calibri"/>
        </w:rPr>
      </w:pPr>
      <w:r w:rsidRPr="00D219DA">
        <w:rPr>
          <w:rFonts w:ascii="Calibri" w:hAnsi="Calibri" w:cs="Calibri"/>
        </w:rPr>
        <w:t>Suspicious Activity (7d)</w:t>
      </w:r>
    </w:p>
    <w:p w14:paraId="2FA7592D" w14:textId="77777777" w:rsidR="00CE3FFC" w:rsidRPr="00D219DA" w:rsidRDefault="00CE3FFC" w:rsidP="00590A31">
      <w:pPr>
        <w:pStyle w:val="p1"/>
        <w:numPr>
          <w:ilvl w:val="1"/>
          <w:numId w:val="330"/>
        </w:numPr>
        <w:rPr>
          <w:rFonts w:ascii="Calibri" w:hAnsi="Calibri" w:cs="Calibri"/>
        </w:rPr>
      </w:pPr>
      <w:r w:rsidRPr="00D219DA">
        <w:rPr>
          <w:rFonts w:ascii="Calibri" w:hAnsi="Calibri" w:cs="Calibri"/>
        </w:rPr>
        <w:t>MFA Adoption (%)</w:t>
      </w:r>
    </w:p>
    <w:p w14:paraId="4214E505" w14:textId="77777777" w:rsidR="00CE3FFC" w:rsidRPr="00D219DA" w:rsidRDefault="00CE3FFC" w:rsidP="00590A31">
      <w:pPr>
        <w:pStyle w:val="p1"/>
        <w:numPr>
          <w:ilvl w:val="1"/>
          <w:numId w:val="330"/>
        </w:numPr>
        <w:rPr>
          <w:rFonts w:ascii="Calibri" w:hAnsi="Calibri" w:cs="Calibri"/>
        </w:rPr>
      </w:pPr>
      <w:r w:rsidRPr="00D219DA">
        <w:rPr>
          <w:rFonts w:ascii="Calibri" w:hAnsi="Calibri" w:cs="Calibri"/>
        </w:rPr>
        <w:t>Total Logins (7d)</w:t>
      </w:r>
    </w:p>
    <w:p w14:paraId="36A2CA35" w14:textId="77777777" w:rsidR="00CE3FFC" w:rsidRPr="00D219DA" w:rsidRDefault="00CE3FFC" w:rsidP="00590A31">
      <w:pPr>
        <w:pStyle w:val="p1"/>
        <w:numPr>
          <w:ilvl w:val="0"/>
          <w:numId w:val="330"/>
        </w:numPr>
        <w:rPr>
          <w:rFonts w:ascii="Calibri" w:hAnsi="Calibri" w:cs="Calibri"/>
        </w:rPr>
      </w:pPr>
      <w:r w:rsidRPr="00D219DA">
        <w:rPr>
          <w:rFonts w:ascii="Calibri" w:hAnsi="Calibri" w:cs="Calibri"/>
        </w:rPr>
        <w:t>User clicks a metric.</w:t>
      </w:r>
    </w:p>
    <w:p w14:paraId="1E34217B" w14:textId="77777777" w:rsidR="00CE3FFC" w:rsidRPr="00D219DA" w:rsidRDefault="00CE3FFC" w:rsidP="00590A31">
      <w:pPr>
        <w:pStyle w:val="p1"/>
        <w:numPr>
          <w:ilvl w:val="0"/>
          <w:numId w:val="330"/>
        </w:numPr>
        <w:rPr>
          <w:rFonts w:ascii="Calibri" w:hAnsi="Calibri" w:cs="Calibri"/>
        </w:rPr>
      </w:pPr>
      <w:r w:rsidRPr="00D219DA">
        <w:rPr>
          <w:rFonts w:ascii="Calibri" w:hAnsi="Calibri" w:cs="Calibri"/>
        </w:rPr>
        <w:t>System opens:</w:t>
      </w:r>
    </w:p>
    <w:p w14:paraId="50F5376F" w14:textId="77777777" w:rsidR="00CE3FFC" w:rsidRPr="00D219DA" w:rsidRDefault="00CE3FFC" w:rsidP="00590A31">
      <w:pPr>
        <w:pStyle w:val="p1"/>
        <w:numPr>
          <w:ilvl w:val="1"/>
          <w:numId w:val="330"/>
        </w:numPr>
        <w:rPr>
          <w:rFonts w:ascii="Calibri" w:hAnsi="Calibri" w:cs="Calibri"/>
        </w:rPr>
      </w:pPr>
      <w:r w:rsidRPr="00D219DA">
        <w:rPr>
          <w:rFonts w:ascii="Calibri" w:hAnsi="Calibri" w:cs="Calibri"/>
        </w:rPr>
        <w:t xml:space="preserve">Failed Logins → </w:t>
      </w:r>
      <w:r w:rsidRPr="00D219DA">
        <w:rPr>
          <w:rFonts w:ascii="Calibri" w:hAnsi="Calibri" w:cs="Calibri"/>
          <w:i/>
        </w:rPr>
        <w:t>Failed Login Attempts Modal</w:t>
      </w:r>
    </w:p>
    <w:p w14:paraId="6A5C8FAA" w14:textId="77777777" w:rsidR="00CE3FFC" w:rsidRPr="00D219DA" w:rsidRDefault="00CE3FFC" w:rsidP="00590A31">
      <w:pPr>
        <w:pStyle w:val="p1"/>
        <w:numPr>
          <w:ilvl w:val="1"/>
          <w:numId w:val="330"/>
        </w:numPr>
        <w:rPr>
          <w:rFonts w:ascii="Calibri" w:hAnsi="Calibri" w:cs="Calibri"/>
        </w:rPr>
      </w:pPr>
      <w:r w:rsidRPr="00D219DA">
        <w:rPr>
          <w:rFonts w:ascii="Calibri" w:hAnsi="Calibri" w:cs="Calibri"/>
        </w:rPr>
        <w:t xml:space="preserve">Suspicious Logins → </w:t>
      </w:r>
      <w:r w:rsidRPr="00D219DA">
        <w:rPr>
          <w:rFonts w:ascii="Calibri" w:hAnsi="Calibri" w:cs="Calibri"/>
          <w:i/>
        </w:rPr>
        <w:t>Suspicious Login Activity Modal</w:t>
      </w:r>
    </w:p>
    <w:p w14:paraId="7C004DA3" w14:textId="77777777" w:rsidR="00CE3FFC" w:rsidRPr="00D219DA" w:rsidRDefault="00CE3FFC" w:rsidP="00590A31">
      <w:pPr>
        <w:pStyle w:val="p1"/>
        <w:numPr>
          <w:ilvl w:val="1"/>
          <w:numId w:val="330"/>
        </w:numPr>
        <w:rPr>
          <w:rFonts w:ascii="Calibri" w:hAnsi="Calibri" w:cs="Calibri"/>
        </w:rPr>
      </w:pPr>
      <w:r w:rsidRPr="00D219DA">
        <w:rPr>
          <w:rFonts w:ascii="Calibri" w:hAnsi="Calibri" w:cs="Calibri"/>
        </w:rPr>
        <w:t xml:space="preserve">MFA Adoption → </w:t>
      </w:r>
      <w:r w:rsidRPr="00D219DA">
        <w:rPr>
          <w:rFonts w:ascii="Calibri" w:hAnsi="Calibri" w:cs="Calibri"/>
          <w:i/>
        </w:rPr>
        <w:t>MFA Breakdown Modal</w:t>
      </w:r>
    </w:p>
    <w:p w14:paraId="0D2CD1BA" w14:textId="28A3F8BD" w:rsidR="00CE3FFC" w:rsidRPr="00546864" w:rsidRDefault="00CE3FFC" w:rsidP="00590A31">
      <w:pPr>
        <w:pStyle w:val="p1"/>
        <w:numPr>
          <w:ilvl w:val="1"/>
          <w:numId w:val="330"/>
        </w:numPr>
        <w:rPr>
          <w:rStyle w:val="s1"/>
          <w:rFonts w:ascii="Calibri" w:eastAsiaTheme="majorEastAsia" w:hAnsi="Calibri" w:cs="Calibri"/>
        </w:rPr>
      </w:pPr>
      <w:r w:rsidRPr="00D219DA">
        <w:rPr>
          <w:rFonts w:ascii="Calibri" w:hAnsi="Calibri" w:cs="Calibri"/>
        </w:rPr>
        <w:t xml:space="preserve">Total Logins → </w:t>
      </w:r>
      <w:r w:rsidRPr="00D219DA">
        <w:rPr>
          <w:rFonts w:ascii="Calibri" w:hAnsi="Calibri" w:cs="Calibri"/>
          <w:i/>
        </w:rPr>
        <w:t>Authentication Activity Modal</w:t>
      </w:r>
    </w:p>
    <w:p w14:paraId="0B7697A7" w14:textId="77777777" w:rsidR="00CE3FFC" w:rsidRPr="00E26580" w:rsidRDefault="00CE3FFC" w:rsidP="00546864">
      <w:pPr>
        <w:rPr>
          <w:rFonts w:ascii="Calibri" w:eastAsiaTheme="majorEastAsia" w:hAnsi="Calibri" w:cs="Calibri"/>
        </w:rPr>
      </w:pPr>
      <w:r w:rsidRPr="00E26580">
        <w:rPr>
          <w:rFonts w:ascii="Calibri" w:hAnsi="Calibri" w:cs="Calibri"/>
        </w:rPr>
        <w:t xml:space="preserve">2. Authentication Metrics (Security </w:t>
      </w:r>
      <w:proofErr w:type="spellStart"/>
      <w:r w:rsidRPr="00E26580">
        <w:rPr>
          <w:rFonts w:ascii="Calibri" w:hAnsi="Calibri" w:cs="Calibri"/>
        </w:rPr>
        <w:t>Center</w:t>
      </w:r>
      <w:proofErr w:type="spellEnd"/>
      <w:r w:rsidRPr="00E26580">
        <w:rPr>
          <w:rFonts w:ascii="Calibri" w:hAnsi="Calibri" w:cs="Calibri"/>
        </w:rPr>
        <w:t xml:space="preserve"> → Authentication Metrics Tab)</w:t>
      </w:r>
    </w:p>
    <w:p w14:paraId="5FA4954B" w14:textId="77777777" w:rsidR="00CE3FFC" w:rsidRPr="00BA3DD8" w:rsidRDefault="00CE3FFC" w:rsidP="00590A31">
      <w:pPr>
        <w:pStyle w:val="p1"/>
        <w:numPr>
          <w:ilvl w:val="0"/>
          <w:numId w:val="331"/>
        </w:numPr>
        <w:rPr>
          <w:rFonts w:ascii="Calibri" w:hAnsi="Calibri" w:cs="Calibri"/>
          <w:b/>
          <w:bCs/>
        </w:rPr>
      </w:pPr>
      <w:r w:rsidRPr="00BA3DD8">
        <w:rPr>
          <w:rFonts w:ascii="Calibri" w:hAnsi="Calibri" w:cs="Calibri"/>
          <w:b/>
          <w:bCs/>
        </w:rPr>
        <w:t>User navigates to Authentication Metrics tab.</w:t>
      </w:r>
    </w:p>
    <w:p w14:paraId="48003DDB" w14:textId="77777777" w:rsidR="00CE3FFC" w:rsidRPr="00D219DA" w:rsidRDefault="00CE3FFC" w:rsidP="00590A31">
      <w:pPr>
        <w:pStyle w:val="p1"/>
        <w:numPr>
          <w:ilvl w:val="0"/>
          <w:numId w:val="331"/>
        </w:numPr>
        <w:rPr>
          <w:rFonts w:ascii="Calibri" w:hAnsi="Calibri" w:cs="Calibri"/>
        </w:rPr>
      </w:pPr>
      <w:r w:rsidRPr="00D219DA">
        <w:rPr>
          <w:rFonts w:ascii="Calibri" w:hAnsi="Calibri" w:cs="Calibri"/>
        </w:rPr>
        <w:t>System displays:</w:t>
      </w:r>
    </w:p>
    <w:p w14:paraId="4C51CBB5" w14:textId="77777777" w:rsidR="00CE3FFC" w:rsidRPr="00D219DA" w:rsidRDefault="00CE3FFC" w:rsidP="00590A31">
      <w:pPr>
        <w:pStyle w:val="p1"/>
        <w:numPr>
          <w:ilvl w:val="1"/>
          <w:numId w:val="331"/>
        </w:numPr>
        <w:rPr>
          <w:rFonts w:ascii="Calibri" w:hAnsi="Calibri" w:cs="Calibri"/>
        </w:rPr>
      </w:pPr>
      <w:r w:rsidRPr="00D219DA">
        <w:rPr>
          <w:rFonts w:ascii="Calibri" w:hAnsi="Calibri" w:cs="Calibri"/>
        </w:rPr>
        <w:t>Total Logins</w:t>
      </w:r>
    </w:p>
    <w:p w14:paraId="7900ADBA" w14:textId="77777777" w:rsidR="00CE3FFC" w:rsidRPr="00D219DA" w:rsidRDefault="00CE3FFC" w:rsidP="00590A31">
      <w:pPr>
        <w:pStyle w:val="p1"/>
        <w:numPr>
          <w:ilvl w:val="1"/>
          <w:numId w:val="331"/>
        </w:numPr>
        <w:rPr>
          <w:rFonts w:ascii="Calibri" w:hAnsi="Calibri" w:cs="Calibri"/>
        </w:rPr>
      </w:pPr>
      <w:r w:rsidRPr="00D219DA">
        <w:rPr>
          <w:rFonts w:ascii="Calibri" w:hAnsi="Calibri" w:cs="Calibri"/>
        </w:rPr>
        <w:t>Failed Logins</w:t>
      </w:r>
    </w:p>
    <w:p w14:paraId="2A15A3A5" w14:textId="77777777" w:rsidR="00CE3FFC" w:rsidRPr="00D219DA" w:rsidRDefault="00CE3FFC" w:rsidP="00590A31">
      <w:pPr>
        <w:pStyle w:val="p1"/>
        <w:numPr>
          <w:ilvl w:val="1"/>
          <w:numId w:val="331"/>
        </w:numPr>
        <w:rPr>
          <w:rFonts w:ascii="Calibri" w:hAnsi="Calibri" w:cs="Calibri"/>
        </w:rPr>
      </w:pPr>
      <w:r w:rsidRPr="00D219DA">
        <w:rPr>
          <w:rFonts w:ascii="Calibri" w:hAnsi="Calibri" w:cs="Calibri"/>
        </w:rPr>
        <w:t>MFA Adoption</w:t>
      </w:r>
    </w:p>
    <w:p w14:paraId="1B33BA26" w14:textId="77777777" w:rsidR="00CE3FFC" w:rsidRPr="00D219DA" w:rsidRDefault="00CE3FFC" w:rsidP="00590A31">
      <w:pPr>
        <w:pStyle w:val="p1"/>
        <w:numPr>
          <w:ilvl w:val="1"/>
          <w:numId w:val="331"/>
        </w:numPr>
        <w:rPr>
          <w:rFonts w:ascii="Calibri" w:hAnsi="Calibri" w:cs="Calibri"/>
        </w:rPr>
      </w:pPr>
      <w:r w:rsidRPr="00D219DA">
        <w:rPr>
          <w:rFonts w:ascii="Calibri" w:hAnsi="Calibri" w:cs="Calibri"/>
        </w:rPr>
        <w:t>Suspicious Activity</w:t>
      </w:r>
    </w:p>
    <w:p w14:paraId="2A79090A" w14:textId="77777777" w:rsidR="00CE3FFC" w:rsidRPr="00D219DA" w:rsidRDefault="00CE3FFC" w:rsidP="00590A31">
      <w:pPr>
        <w:pStyle w:val="p1"/>
        <w:numPr>
          <w:ilvl w:val="0"/>
          <w:numId w:val="331"/>
        </w:numPr>
        <w:rPr>
          <w:rFonts w:ascii="Calibri" w:hAnsi="Calibri" w:cs="Calibri"/>
        </w:rPr>
      </w:pPr>
      <w:r w:rsidRPr="00D219DA">
        <w:rPr>
          <w:rFonts w:ascii="Calibri" w:hAnsi="Calibri" w:cs="Calibri"/>
        </w:rPr>
        <w:t>All metrics are clickable.</w:t>
      </w:r>
    </w:p>
    <w:p w14:paraId="005C982F" w14:textId="77777777" w:rsidR="00CE3FFC" w:rsidRPr="00BA3DD8" w:rsidRDefault="00CE3FFC" w:rsidP="00590A31">
      <w:pPr>
        <w:pStyle w:val="p1"/>
        <w:numPr>
          <w:ilvl w:val="0"/>
          <w:numId w:val="331"/>
        </w:numPr>
        <w:rPr>
          <w:rFonts w:ascii="Calibri" w:hAnsi="Calibri" w:cs="Calibri"/>
          <w:b/>
          <w:bCs/>
        </w:rPr>
      </w:pPr>
      <w:r w:rsidRPr="00BA3DD8">
        <w:rPr>
          <w:rFonts w:ascii="Calibri" w:hAnsi="Calibri" w:cs="Calibri"/>
          <w:b/>
          <w:bCs/>
        </w:rPr>
        <w:t>Clicking a metric opens the same modals as Dashboard.</w:t>
      </w:r>
    </w:p>
    <w:p w14:paraId="69B89010" w14:textId="77777777" w:rsidR="00CE3FFC" w:rsidRPr="00E26580" w:rsidRDefault="00CE3FFC" w:rsidP="00546864">
      <w:pPr>
        <w:rPr>
          <w:rFonts w:ascii="Calibri" w:eastAsiaTheme="majorEastAsia" w:hAnsi="Calibri" w:cs="Calibri"/>
        </w:rPr>
      </w:pPr>
      <w:r w:rsidRPr="00E26580">
        <w:rPr>
          <w:rFonts w:ascii="Calibri" w:hAnsi="Calibri" w:cs="Calibri"/>
        </w:rPr>
        <w:t xml:space="preserve">3. Access Monitoring (Security </w:t>
      </w:r>
      <w:proofErr w:type="spellStart"/>
      <w:r w:rsidRPr="00E26580">
        <w:rPr>
          <w:rFonts w:ascii="Calibri" w:hAnsi="Calibri" w:cs="Calibri"/>
        </w:rPr>
        <w:t>Center</w:t>
      </w:r>
      <w:proofErr w:type="spellEnd"/>
      <w:r w:rsidRPr="00E26580">
        <w:rPr>
          <w:rFonts w:ascii="Calibri" w:hAnsi="Calibri" w:cs="Calibri"/>
        </w:rPr>
        <w:t xml:space="preserve"> → Audit Logs Tab)</w:t>
      </w:r>
    </w:p>
    <w:p w14:paraId="687B993D" w14:textId="77777777" w:rsidR="00CE3FFC" w:rsidRPr="00D219DA" w:rsidRDefault="00CE3FFC" w:rsidP="00590A31">
      <w:pPr>
        <w:pStyle w:val="p1"/>
        <w:numPr>
          <w:ilvl w:val="0"/>
          <w:numId w:val="332"/>
        </w:numPr>
        <w:rPr>
          <w:rFonts w:ascii="Calibri" w:hAnsi="Calibri" w:cs="Calibri"/>
        </w:rPr>
      </w:pPr>
      <w:r w:rsidRPr="00D219DA">
        <w:rPr>
          <w:rFonts w:ascii="Calibri" w:hAnsi="Calibri" w:cs="Calibri"/>
        </w:rPr>
        <w:t xml:space="preserve">User navigates to </w:t>
      </w:r>
      <w:r w:rsidRPr="00E26580">
        <w:rPr>
          <w:rStyle w:val="s1"/>
          <w:rFonts w:ascii="Calibri" w:eastAsiaTheme="majorEastAsia" w:hAnsi="Calibri" w:cs="Calibri"/>
        </w:rPr>
        <w:t>Audit Logs</w:t>
      </w:r>
      <w:r w:rsidRPr="00D219DA">
        <w:rPr>
          <w:rFonts w:ascii="Calibri" w:hAnsi="Calibri" w:cs="Calibri"/>
        </w:rPr>
        <w:t xml:space="preserve"> tab.</w:t>
      </w:r>
    </w:p>
    <w:p w14:paraId="68B2BAC9" w14:textId="77777777" w:rsidR="00CE3FFC" w:rsidRPr="00D219DA" w:rsidRDefault="00CE3FFC" w:rsidP="00590A31">
      <w:pPr>
        <w:pStyle w:val="p1"/>
        <w:numPr>
          <w:ilvl w:val="0"/>
          <w:numId w:val="332"/>
        </w:numPr>
        <w:rPr>
          <w:rFonts w:ascii="Calibri" w:hAnsi="Calibri" w:cs="Calibri"/>
        </w:rPr>
      </w:pPr>
      <w:r w:rsidRPr="00D219DA">
        <w:rPr>
          <w:rStyle w:val="s1"/>
          <w:rFonts w:ascii="Calibri" w:eastAsiaTheme="majorEastAsia" w:hAnsi="Calibri" w:cs="Calibri"/>
        </w:rPr>
        <w:t xml:space="preserve">System displays a </w:t>
      </w:r>
      <w:r w:rsidRPr="00E26580">
        <w:rPr>
          <w:rFonts w:ascii="Calibri" w:hAnsi="Calibri" w:cs="Calibri"/>
        </w:rPr>
        <w:t>real-time “Recent Access Events” table</w:t>
      </w:r>
      <w:r w:rsidRPr="00D219DA">
        <w:rPr>
          <w:rStyle w:val="s1"/>
          <w:rFonts w:ascii="Calibri" w:eastAsiaTheme="majorEastAsia" w:hAnsi="Calibri" w:cs="Calibri"/>
        </w:rPr>
        <w:t>:</w:t>
      </w:r>
    </w:p>
    <w:p w14:paraId="2BB49400" w14:textId="77777777" w:rsidR="00CE3FFC" w:rsidRPr="00D219DA" w:rsidRDefault="00CE3FFC" w:rsidP="00590A31">
      <w:pPr>
        <w:pStyle w:val="p1"/>
        <w:numPr>
          <w:ilvl w:val="1"/>
          <w:numId w:val="332"/>
        </w:numPr>
        <w:rPr>
          <w:rFonts w:ascii="Calibri" w:hAnsi="Calibri" w:cs="Calibri"/>
        </w:rPr>
      </w:pPr>
      <w:r w:rsidRPr="00D219DA">
        <w:rPr>
          <w:rFonts w:ascii="Calibri" w:hAnsi="Calibri" w:cs="Calibri"/>
        </w:rPr>
        <w:t>Event Type</w:t>
      </w:r>
    </w:p>
    <w:p w14:paraId="499E9BD1" w14:textId="77777777" w:rsidR="00CE3FFC" w:rsidRPr="00D219DA" w:rsidRDefault="00CE3FFC" w:rsidP="00590A31">
      <w:pPr>
        <w:pStyle w:val="p1"/>
        <w:numPr>
          <w:ilvl w:val="1"/>
          <w:numId w:val="332"/>
        </w:numPr>
        <w:rPr>
          <w:rFonts w:ascii="Calibri" w:hAnsi="Calibri" w:cs="Calibri"/>
        </w:rPr>
      </w:pPr>
      <w:r w:rsidRPr="00D219DA">
        <w:rPr>
          <w:rFonts w:ascii="Calibri" w:hAnsi="Calibri" w:cs="Calibri"/>
        </w:rPr>
        <w:t>User</w:t>
      </w:r>
    </w:p>
    <w:p w14:paraId="64CC7644" w14:textId="77777777" w:rsidR="00CE3FFC" w:rsidRPr="00D219DA" w:rsidRDefault="00CE3FFC" w:rsidP="00590A31">
      <w:pPr>
        <w:pStyle w:val="p1"/>
        <w:numPr>
          <w:ilvl w:val="1"/>
          <w:numId w:val="332"/>
        </w:numPr>
        <w:rPr>
          <w:rFonts w:ascii="Calibri" w:hAnsi="Calibri" w:cs="Calibri"/>
        </w:rPr>
      </w:pPr>
      <w:r w:rsidRPr="00D219DA">
        <w:rPr>
          <w:rFonts w:ascii="Calibri" w:hAnsi="Calibri" w:cs="Calibri"/>
        </w:rPr>
        <w:t>IP Address</w:t>
      </w:r>
    </w:p>
    <w:p w14:paraId="12E20AA3" w14:textId="77777777" w:rsidR="00CE3FFC" w:rsidRPr="00D219DA" w:rsidRDefault="00CE3FFC" w:rsidP="00590A31">
      <w:pPr>
        <w:pStyle w:val="p1"/>
        <w:numPr>
          <w:ilvl w:val="1"/>
          <w:numId w:val="332"/>
        </w:numPr>
        <w:rPr>
          <w:rFonts w:ascii="Calibri" w:hAnsi="Calibri" w:cs="Calibri"/>
        </w:rPr>
      </w:pPr>
      <w:r w:rsidRPr="00D219DA">
        <w:rPr>
          <w:rFonts w:ascii="Calibri" w:hAnsi="Calibri" w:cs="Calibri"/>
        </w:rPr>
        <w:t>Time</w:t>
      </w:r>
    </w:p>
    <w:p w14:paraId="04BED354" w14:textId="77777777" w:rsidR="00CE3FFC" w:rsidRPr="00D219DA" w:rsidRDefault="00CE3FFC" w:rsidP="00590A31">
      <w:pPr>
        <w:pStyle w:val="p1"/>
        <w:numPr>
          <w:ilvl w:val="1"/>
          <w:numId w:val="332"/>
        </w:numPr>
        <w:rPr>
          <w:rFonts w:ascii="Calibri" w:hAnsi="Calibri" w:cs="Calibri"/>
        </w:rPr>
      </w:pPr>
      <w:r w:rsidRPr="00D219DA">
        <w:rPr>
          <w:rFonts w:ascii="Calibri" w:hAnsi="Calibri" w:cs="Calibri"/>
        </w:rPr>
        <w:t>Status</w:t>
      </w:r>
    </w:p>
    <w:p w14:paraId="27BDF544" w14:textId="77777777" w:rsidR="00CE3FFC" w:rsidRPr="00D219DA" w:rsidRDefault="00CE3FFC" w:rsidP="00590A31">
      <w:pPr>
        <w:pStyle w:val="p1"/>
        <w:numPr>
          <w:ilvl w:val="0"/>
          <w:numId w:val="332"/>
        </w:numPr>
        <w:rPr>
          <w:rFonts w:ascii="Calibri" w:hAnsi="Calibri" w:cs="Calibri"/>
        </w:rPr>
      </w:pPr>
      <w:r w:rsidRPr="00D219DA">
        <w:rPr>
          <w:rFonts w:ascii="Calibri" w:hAnsi="Calibri" w:cs="Calibri"/>
        </w:rPr>
        <w:t xml:space="preserve">Table auto-refreshes every </w:t>
      </w:r>
      <w:r w:rsidRPr="00E26580">
        <w:rPr>
          <w:rStyle w:val="s1"/>
          <w:rFonts w:ascii="Calibri" w:eastAsiaTheme="majorEastAsia" w:hAnsi="Calibri" w:cs="Calibri"/>
        </w:rPr>
        <w:t>30 seconds</w:t>
      </w:r>
      <w:r w:rsidRPr="00D219DA">
        <w:rPr>
          <w:rFonts w:ascii="Calibri" w:hAnsi="Calibri" w:cs="Calibri"/>
        </w:rPr>
        <w:t>.</w:t>
      </w:r>
    </w:p>
    <w:p w14:paraId="3D76EA93" w14:textId="77777777" w:rsidR="00CE3FFC" w:rsidRPr="00D219DA" w:rsidRDefault="00CE3FFC" w:rsidP="00590A31">
      <w:pPr>
        <w:pStyle w:val="p1"/>
        <w:numPr>
          <w:ilvl w:val="0"/>
          <w:numId w:val="332"/>
        </w:numPr>
        <w:rPr>
          <w:rFonts w:ascii="Calibri" w:hAnsi="Calibri" w:cs="Calibri"/>
        </w:rPr>
      </w:pPr>
      <w:r w:rsidRPr="00D219DA">
        <w:rPr>
          <w:rFonts w:ascii="Calibri" w:hAnsi="Calibri" w:cs="Calibri"/>
        </w:rPr>
        <w:t>User can:</w:t>
      </w:r>
    </w:p>
    <w:p w14:paraId="1611DE13" w14:textId="77777777" w:rsidR="00CE3FFC" w:rsidRPr="00D219DA" w:rsidRDefault="00CE3FFC" w:rsidP="00590A31">
      <w:pPr>
        <w:pStyle w:val="p1"/>
        <w:numPr>
          <w:ilvl w:val="1"/>
          <w:numId w:val="332"/>
        </w:numPr>
        <w:rPr>
          <w:rFonts w:ascii="Calibri" w:hAnsi="Calibri" w:cs="Calibri"/>
        </w:rPr>
      </w:pPr>
      <w:r w:rsidRPr="00D219DA">
        <w:rPr>
          <w:rFonts w:ascii="Calibri" w:hAnsi="Calibri" w:cs="Calibri"/>
        </w:rPr>
        <w:t>Filter table by User, Event Type, IP Address, Status</w:t>
      </w:r>
    </w:p>
    <w:p w14:paraId="46813C1E" w14:textId="77777777" w:rsidR="00CE3FFC" w:rsidRPr="00D219DA" w:rsidRDefault="00CE3FFC" w:rsidP="00590A31">
      <w:pPr>
        <w:pStyle w:val="p1"/>
        <w:numPr>
          <w:ilvl w:val="1"/>
          <w:numId w:val="332"/>
        </w:numPr>
        <w:rPr>
          <w:rFonts w:ascii="Calibri" w:hAnsi="Calibri" w:cs="Calibri"/>
        </w:rPr>
      </w:pPr>
      <w:r w:rsidRPr="00D219DA">
        <w:rPr>
          <w:rFonts w:ascii="Calibri" w:hAnsi="Calibri" w:cs="Calibri"/>
        </w:rPr>
        <w:t>Search by keyword</w:t>
      </w:r>
    </w:p>
    <w:p w14:paraId="66EC3419" w14:textId="77777777" w:rsidR="00CE3FFC" w:rsidRPr="00D219DA" w:rsidRDefault="00CE3FFC" w:rsidP="00590A31">
      <w:pPr>
        <w:pStyle w:val="p1"/>
        <w:numPr>
          <w:ilvl w:val="1"/>
          <w:numId w:val="332"/>
        </w:numPr>
        <w:rPr>
          <w:rFonts w:ascii="Calibri" w:hAnsi="Calibri" w:cs="Calibri"/>
        </w:rPr>
      </w:pPr>
      <w:r w:rsidRPr="00D219DA">
        <w:rPr>
          <w:rFonts w:ascii="Calibri" w:hAnsi="Calibri" w:cs="Calibri"/>
        </w:rPr>
        <w:t>Export filtered logs</w:t>
      </w:r>
    </w:p>
    <w:p w14:paraId="0E977DD3" w14:textId="77777777" w:rsidR="00CE3FFC" w:rsidRPr="00D219DA" w:rsidRDefault="00CE3FFC" w:rsidP="00590A31">
      <w:pPr>
        <w:pStyle w:val="p1"/>
        <w:numPr>
          <w:ilvl w:val="1"/>
          <w:numId w:val="332"/>
        </w:numPr>
        <w:rPr>
          <w:rFonts w:ascii="Calibri" w:hAnsi="Calibri" w:cs="Calibri"/>
        </w:rPr>
      </w:pPr>
      <w:r w:rsidRPr="00D219DA">
        <w:rPr>
          <w:rFonts w:ascii="Calibri" w:hAnsi="Calibri" w:cs="Calibri"/>
        </w:rPr>
        <w:t>Click row → “Event Detail Modal”</w:t>
      </w:r>
    </w:p>
    <w:p w14:paraId="1D60D4DC" w14:textId="77777777" w:rsidR="00CE3FFC" w:rsidRPr="00E26580" w:rsidRDefault="00CE3FFC" w:rsidP="00546864">
      <w:pPr>
        <w:rPr>
          <w:rFonts w:ascii="Calibri" w:eastAsiaTheme="majorEastAsia" w:hAnsi="Calibri" w:cs="Calibri"/>
        </w:rPr>
      </w:pPr>
      <w:r w:rsidRPr="00E26580">
        <w:rPr>
          <w:rFonts w:ascii="Calibri" w:hAnsi="Calibri" w:cs="Calibri"/>
        </w:rPr>
        <w:t>4. Full Audit Log Review</w:t>
      </w:r>
    </w:p>
    <w:p w14:paraId="26D2CEA5" w14:textId="77777777" w:rsidR="00CE3FFC" w:rsidRPr="00D219DA" w:rsidRDefault="00CE3FFC" w:rsidP="00590A31">
      <w:pPr>
        <w:pStyle w:val="p1"/>
        <w:numPr>
          <w:ilvl w:val="0"/>
          <w:numId w:val="333"/>
        </w:numPr>
        <w:rPr>
          <w:rFonts w:ascii="Calibri" w:hAnsi="Calibri" w:cs="Calibri"/>
        </w:rPr>
      </w:pPr>
      <w:r w:rsidRPr="00D219DA">
        <w:rPr>
          <w:rFonts w:ascii="Calibri" w:hAnsi="Calibri" w:cs="Calibri"/>
        </w:rPr>
        <w:t xml:space="preserve">Below Access Monitoring, the user sees a </w:t>
      </w:r>
      <w:r w:rsidRPr="00E26580">
        <w:rPr>
          <w:rStyle w:val="s1"/>
          <w:rFonts w:ascii="Calibri" w:eastAsiaTheme="majorEastAsia" w:hAnsi="Calibri" w:cs="Calibri"/>
        </w:rPr>
        <w:t>full audit log table</w:t>
      </w:r>
      <w:r w:rsidRPr="00D219DA">
        <w:rPr>
          <w:rFonts w:ascii="Calibri" w:hAnsi="Calibri" w:cs="Calibri"/>
        </w:rPr>
        <w:t>.</w:t>
      </w:r>
    </w:p>
    <w:p w14:paraId="004E57CD" w14:textId="77777777" w:rsidR="00CE3FFC" w:rsidRPr="00D219DA" w:rsidRDefault="00CE3FFC" w:rsidP="00590A31">
      <w:pPr>
        <w:pStyle w:val="p1"/>
        <w:numPr>
          <w:ilvl w:val="0"/>
          <w:numId w:val="333"/>
        </w:numPr>
        <w:rPr>
          <w:rFonts w:ascii="Calibri" w:hAnsi="Calibri" w:cs="Calibri"/>
        </w:rPr>
      </w:pPr>
      <w:r w:rsidRPr="00D219DA">
        <w:rPr>
          <w:rFonts w:ascii="Calibri" w:hAnsi="Calibri" w:cs="Calibri"/>
        </w:rPr>
        <w:t>User applies filters:</w:t>
      </w:r>
    </w:p>
    <w:p w14:paraId="76F3D8D5" w14:textId="00DB06DA" w:rsidR="003F45AF" w:rsidRDefault="003F45AF" w:rsidP="00590A31">
      <w:pPr>
        <w:pStyle w:val="p1"/>
        <w:numPr>
          <w:ilvl w:val="1"/>
          <w:numId w:val="333"/>
        </w:numPr>
        <w:rPr>
          <w:rFonts w:ascii="Calibri" w:hAnsi="Calibri" w:cs="Calibri"/>
        </w:rPr>
      </w:pPr>
      <w:r>
        <w:rPr>
          <w:rFonts w:ascii="Calibri" w:hAnsi="Calibri" w:cs="Calibri"/>
        </w:rPr>
        <w:t>Days</w:t>
      </w:r>
    </w:p>
    <w:p w14:paraId="588B0E5D" w14:textId="13D5FDEE" w:rsidR="00CE3FFC" w:rsidRPr="00D219DA" w:rsidRDefault="00CE3FFC" w:rsidP="00590A31">
      <w:pPr>
        <w:pStyle w:val="p1"/>
        <w:numPr>
          <w:ilvl w:val="1"/>
          <w:numId w:val="333"/>
        </w:numPr>
        <w:rPr>
          <w:rFonts w:ascii="Calibri" w:hAnsi="Calibri" w:cs="Calibri"/>
        </w:rPr>
      </w:pPr>
      <w:r w:rsidRPr="00D219DA">
        <w:rPr>
          <w:rFonts w:ascii="Calibri" w:hAnsi="Calibri" w:cs="Calibri"/>
        </w:rPr>
        <w:t>Event type (login, MFA failure, suspicious attempt</w:t>
      </w:r>
      <w:r w:rsidR="00763E5F">
        <w:rPr>
          <w:rFonts w:ascii="Calibri" w:hAnsi="Calibri" w:cs="Calibri"/>
        </w:rPr>
        <w:t>, Login success, login fail</w:t>
      </w:r>
      <w:r w:rsidR="00E212DF">
        <w:rPr>
          <w:rFonts w:ascii="Calibri" w:hAnsi="Calibri" w:cs="Calibri"/>
        </w:rPr>
        <w:t>ed, configuration change</w:t>
      </w:r>
      <w:r w:rsidRPr="00D219DA">
        <w:rPr>
          <w:rFonts w:ascii="Calibri" w:hAnsi="Calibri" w:cs="Calibri"/>
        </w:rPr>
        <w:t>)</w:t>
      </w:r>
    </w:p>
    <w:p w14:paraId="12A66A3B" w14:textId="279B9330" w:rsidR="00CE3FFC" w:rsidRPr="00D219DA" w:rsidRDefault="00C053C1" w:rsidP="00590A31">
      <w:pPr>
        <w:pStyle w:val="p1"/>
        <w:numPr>
          <w:ilvl w:val="1"/>
          <w:numId w:val="333"/>
        </w:numPr>
        <w:rPr>
          <w:rFonts w:ascii="Calibri" w:hAnsi="Calibri" w:cs="Calibri"/>
        </w:rPr>
      </w:pPr>
      <w:r>
        <w:rPr>
          <w:rFonts w:ascii="Calibri" w:hAnsi="Calibri" w:cs="Calibri"/>
        </w:rPr>
        <w:t>Search</w:t>
      </w:r>
    </w:p>
    <w:p w14:paraId="3E83749F" w14:textId="77777777" w:rsidR="00CE3FFC" w:rsidRPr="00D219DA" w:rsidRDefault="00CE3FFC" w:rsidP="00590A31">
      <w:pPr>
        <w:pStyle w:val="p1"/>
        <w:numPr>
          <w:ilvl w:val="0"/>
          <w:numId w:val="333"/>
        </w:numPr>
        <w:rPr>
          <w:rFonts w:ascii="Calibri" w:hAnsi="Calibri" w:cs="Calibri"/>
        </w:rPr>
      </w:pPr>
      <w:r w:rsidRPr="00D219DA">
        <w:rPr>
          <w:rFonts w:ascii="Calibri" w:hAnsi="Calibri" w:cs="Calibri"/>
        </w:rPr>
        <w:t xml:space="preserve">User clicks </w:t>
      </w:r>
      <w:r w:rsidRPr="00E26580">
        <w:rPr>
          <w:rStyle w:val="s1"/>
          <w:rFonts w:ascii="Calibri" w:eastAsiaTheme="majorEastAsia" w:hAnsi="Calibri" w:cs="Calibri"/>
        </w:rPr>
        <w:t>View Details</w:t>
      </w:r>
      <w:r w:rsidRPr="00D219DA">
        <w:rPr>
          <w:rFonts w:ascii="Calibri" w:hAnsi="Calibri" w:cs="Calibri"/>
        </w:rPr>
        <w:t xml:space="preserve"> on an event.</w:t>
      </w:r>
    </w:p>
    <w:p w14:paraId="541DDEA3" w14:textId="77777777" w:rsidR="00CE3FFC" w:rsidRPr="00D55897" w:rsidRDefault="00CE3FFC" w:rsidP="00D55897">
      <w:pPr>
        <w:pStyle w:val="p1"/>
        <w:numPr>
          <w:ilvl w:val="1"/>
          <w:numId w:val="333"/>
        </w:numPr>
        <w:rPr>
          <w:rFonts w:ascii="Calibri" w:hAnsi="Calibri" w:cs="Calibri"/>
        </w:rPr>
      </w:pPr>
      <w:r w:rsidRPr="00D55897">
        <w:rPr>
          <w:rFonts w:ascii="Calibri" w:hAnsi="Calibri" w:cs="Calibri"/>
        </w:rPr>
        <w:t>Modal shows:</w:t>
      </w:r>
    </w:p>
    <w:p w14:paraId="63CE0C9D" w14:textId="77777777" w:rsidR="00D55897" w:rsidRPr="00D55897" w:rsidRDefault="00D55897" w:rsidP="00D55897">
      <w:pPr>
        <w:numPr>
          <w:ilvl w:val="1"/>
          <w:numId w:val="333"/>
        </w:numPr>
        <w:spacing w:before="100" w:beforeAutospacing="1" w:after="100" w:afterAutospacing="1"/>
        <w:rPr>
          <w:rFonts w:ascii="Calibri" w:hAnsi="Calibri" w:cs="Calibri"/>
          <w:lang w:eastAsia="en-US"/>
        </w:rPr>
      </w:pPr>
      <w:r w:rsidRPr="00D55897">
        <w:rPr>
          <w:rFonts w:ascii="Calibri" w:hAnsi="Calibri" w:cs="Calibri"/>
        </w:rPr>
        <w:t>Event ID</w:t>
      </w:r>
    </w:p>
    <w:p w14:paraId="72C6C56A" w14:textId="77777777" w:rsidR="00D55897" w:rsidRPr="00D55897" w:rsidRDefault="00D55897" w:rsidP="00D55897">
      <w:pPr>
        <w:numPr>
          <w:ilvl w:val="1"/>
          <w:numId w:val="333"/>
        </w:numPr>
        <w:spacing w:before="100" w:beforeAutospacing="1" w:after="100" w:afterAutospacing="1"/>
        <w:rPr>
          <w:rFonts w:ascii="Calibri" w:hAnsi="Calibri" w:cs="Calibri"/>
        </w:rPr>
      </w:pPr>
      <w:r w:rsidRPr="00D55897">
        <w:rPr>
          <w:rFonts w:ascii="Calibri" w:hAnsi="Calibri" w:cs="Calibri"/>
        </w:rPr>
        <w:t>Timestamp</w:t>
      </w:r>
    </w:p>
    <w:p w14:paraId="4E90604E" w14:textId="77777777" w:rsidR="00D55897" w:rsidRPr="00D55897" w:rsidRDefault="00D55897" w:rsidP="00D55897">
      <w:pPr>
        <w:numPr>
          <w:ilvl w:val="1"/>
          <w:numId w:val="333"/>
        </w:numPr>
        <w:spacing w:before="100" w:beforeAutospacing="1" w:after="100" w:afterAutospacing="1"/>
        <w:rPr>
          <w:rFonts w:ascii="Calibri" w:hAnsi="Calibri" w:cs="Calibri"/>
        </w:rPr>
      </w:pPr>
      <w:r w:rsidRPr="00D55897">
        <w:rPr>
          <w:rFonts w:ascii="Calibri" w:hAnsi="Calibri" w:cs="Calibri"/>
        </w:rPr>
        <w:t>Event Type</w:t>
      </w:r>
    </w:p>
    <w:p w14:paraId="13CB604A" w14:textId="77777777" w:rsidR="00D55897" w:rsidRPr="00D55897" w:rsidRDefault="00D55897" w:rsidP="00D55897">
      <w:pPr>
        <w:numPr>
          <w:ilvl w:val="1"/>
          <w:numId w:val="333"/>
        </w:numPr>
        <w:spacing w:before="100" w:beforeAutospacing="1" w:after="100" w:afterAutospacing="1"/>
        <w:rPr>
          <w:rFonts w:ascii="Calibri" w:hAnsi="Calibri" w:cs="Calibri"/>
        </w:rPr>
      </w:pPr>
      <w:r w:rsidRPr="00D55897">
        <w:rPr>
          <w:rFonts w:ascii="Calibri" w:hAnsi="Calibri" w:cs="Calibri"/>
        </w:rPr>
        <w:t>Severity</w:t>
      </w:r>
    </w:p>
    <w:p w14:paraId="7C39A316" w14:textId="77777777" w:rsidR="00D55897" w:rsidRPr="00D55897" w:rsidRDefault="00D55897" w:rsidP="00D55897">
      <w:pPr>
        <w:numPr>
          <w:ilvl w:val="1"/>
          <w:numId w:val="333"/>
        </w:numPr>
        <w:spacing w:before="100" w:beforeAutospacing="1" w:after="100" w:afterAutospacing="1"/>
        <w:rPr>
          <w:rFonts w:ascii="Calibri" w:hAnsi="Calibri" w:cs="Calibri"/>
        </w:rPr>
      </w:pPr>
      <w:r w:rsidRPr="00D55897">
        <w:rPr>
          <w:rFonts w:ascii="Calibri" w:hAnsi="Calibri" w:cs="Calibri"/>
        </w:rPr>
        <w:t>Status (Open/Resolved/Flagged)</w:t>
      </w:r>
    </w:p>
    <w:p w14:paraId="4A3289A3" w14:textId="77777777" w:rsidR="00D55897" w:rsidRPr="00D55897" w:rsidRDefault="00D55897" w:rsidP="00D55897">
      <w:pPr>
        <w:numPr>
          <w:ilvl w:val="1"/>
          <w:numId w:val="333"/>
        </w:numPr>
        <w:spacing w:before="100" w:beforeAutospacing="1" w:after="100" w:afterAutospacing="1"/>
        <w:rPr>
          <w:rFonts w:ascii="Calibri" w:hAnsi="Calibri" w:cs="Calibri"/>
        </w:rPr>
      </w:pPr>
      <w:r w:rsidRPr="00D55897">
        <w:rPr>
          <w:rFonts w:ascii="Calibri" w:hAnsi="Calibri" w:cs="Calibri"/>
        </w:rPr>
        <w:t>User Email (or “System”)</w:t>
      </w:r>
    </w:p>
    <w:p w14:paraId="0FD71BCB" w14:textId="0DCDCAF5" w:rsidR="00D55897" w:rsidRPr="00D55897" w:rsidRDefault="00D55897" w:rsidP="00D55897">
      <w:pPr>
        <w:numPr>
          <w:ilvl w:val="1"/>
          <w:numId w:val="333"/>
        </w:numPr>
        <w:spacing w:before="100" w:beforeAutospacing="1" w:after="100" w:afterAutospacing="1"/>
        <w:rPr>
          <w:rFonts w:ascii="Calibri" w:hAnsi="Calibri" w:cs="Calibri"/>
        </w:rPr>
      </w:pPr>
      <w:r w:rsidRPr="00D55897">
        <w:rPr>
          <w:rFonts w:ascii="Calibri" w:hAnsi="Calibri" w:cs="Calibri"/>
        </w:rPr>
        <w:t>IP Address + Country/Region (if available)</w:t>
      </w:r>
    </w:p>
    <w:p w14:paraId="4A51EB99" w14:textId="77777777" w:rsidR="00D55897" w:rsidRPr="00D55897" w:rsidRDefault="00D55897" w:rsidP="00D55897">
      <w:pPr>
        <w:numPr>
          <w:ilvl w:val="1"/>
          <w:numId w:val="333"/>
        </w:numPr>
        <w:spacing w:before="100" w:beforeAutospacing="1" w:after="100" w:afterAutospacing="1"/>
        <w:rPr>
          <w:rFonts w:ascii="Calibri" w:hAnsi="Calibri" w:cs="Calibri"/>
        </w:rPr>
      </w:pPr>
      <w:r w:rsidRPr="00D55897">
        <w:rPr>
          <w:rFonts w:ascii="Calibri" w:hAnsi="Calibri" w:cs="Calibri"/>
        </w:rPr>
        <w:t xml:space="preserve">Provider (Google / SAML / </w:t>
      </w:r>
      <w:proofErr w:type="spellStart"/>
      <w:r w:rsidRPr="00D55897">
        <w:rPr>
          <w:rFonts w:ascii="Calibri" w:hAnsi="Calibri" w:cs="Calibri"/>
        </w:rPr>
        <w:t>EntraID</w:t>
      </w:r>
      <w:proofErr w:type="spellEnd"/>
      <w:r w:rsidRPr="00D55897">
        <w:rPr>
          <w:rFonts w:ascii="Calibri" w:hAnsi="Calibri" w:cs="Calibri"/>
        </w:rPr>
        <w:t>, if applicable)</w:t>
      </w:r>
    </w:p>
    <w:p w14:paraId="43C836E8" w14:textId="77777777" w:rsidR="00D55897" w:rsidRPr="00D55897" w:rsidRDefault="00D55897" w:rsidP="00D55897">
      <w:pPr>
        <w:numPr>
          <w:ilvl w:val="1"/>
          <w:numId w:val="333"/>
        </w:numPr>
        <w:spacing w:before="100" w:beforeAutospacing="1" w:after="100" w:afterAutospacing="1"/>
        <w:rPr>
          <w:rFonts w:ascii="Calibri" w:hAnsi="Calibri" w:cs="Calibri"/>
        </w:rPr>
      </w:pPr>
      <w:r w:rsidRPr="00D55897">
        <w:rPr>
          <w:rFonts w:ascii="Calibri" w:hAnsi="Calibri" w:cs="Calibri"/>
        </w:rPr>
        <w:t>Anomaly Type (Geo shift / multiple failed logins / MFA fail, etc.)</w:t>
      </w:r>
    </w:p>
    <w:p w14:paraId="72EF3274" w14:textId="77777777" w:rsidR="00D55897" w:rsidRPr="00D55897" w:rsidRDefault="00D55897" w:rsidP="00D55897">
      <w:pPr>
        <w:numPr>
          <w:ilvl w:val="1"/>
          <w:numId w:val="333"/>
        </w:numPr>
        <w:spacing w:before="100" w:beforeAutospacing="1" w:after="100" w:afterAutospacing="1"/>
        <w:rPr>
          <w:rFonts w:ascii="Calibri" w:hAnsi="Calibri" w:cs="Calibri"/>
        </w:rPr>
      </w:pPr>
      <w:r w:rsidRPr="00D55897">
        <w:rPr>
          <w:rFonts w:ascii="Calibri" w:hAnsi="Calibri" w:cs="Calibri"/>
        </w:rPr>
        <w:t>Raw metadata (collapsed JSON section)</w:t>
      </w:r>
    </w:p>
    <w:p w14:paraId="5D6F739D" w14:textId="77777777" w:rsidR="00D55897" w:rsidRPr="00D55897" w:rsidRDefault="00D55897" w:rsidP="00D55897">
      <w:pPr>
        <w:numPr>
          <w:ilvl w:val="1"/>
          <w:numId w:val="333"/>
        </w:numPr>
        <w:spacing w:before="100" w:beforeAutospacing="1" w:after="100" w:afterAutospacing="1"/>
        <w:rPr>
          <w:rFonts w:ascii="Calibri" w:hAnsi="Calibri" w:cs="Calibri"/>
        </w:rPr>
      </w:pPr>
      <w:r w:rsidRPr="00D55897">
        <w:rPr>
          <w:rFonts w:ascii="Calibri" w:hAnsi="Calibri" w:cs="Calibri"/>
        </w:rPr>
        <w:t>Actions:</w:t>
      </w:r>
    </w:p>
    <w:p w14:paraId="6911925E" w14:textId="77777777" w:rsidR="00CE3FFC" w:rsidRPr="00D55897" w:rsidRDefault="00CE3FFC" w:rsidP="00D55897">
      <w:pPr>
        <w:pStyle w:val="p1"/>
        <w:numPr>
          <w:ilvl w:val="1"/>
          <w:numId w:val="333"/>
        </w:numPr>
        <w:rPr>
          <w:rFonts w:ascii="Calibri" w:hAnsi="Calibri" w:cs="Calibri"/>
        </w:rPr>
      </w:pPr>
      <w:r w:rsidRPr="00D55897">
        <w:rPr>
          <w:rFonts w:ascii="Calibri" w:hAnsi="Calibri" w:cs="Calibri"/>
        </w:rPr>
        <w:t>User exports results (CSV).</w:t>
      </w:r>
    </w:p>
    <w:p w14:paraId="14A0074E" w14:textId="77777777" w:rsidR="00CE3FFC" w:rsidRPr="00546864" w:rsidRDefault="00CE3FFC" w:rsidP="00546864">
      <w:pPr>
        <w:spacing w:before="100" w:beforeAutospacing="1" w:after="100" w:afterAutospacing="1"/>
        <w:outlineLvl w:val="2"/>
        <w:rPr>
          <w:rFonts w:ascii="Calibri" w:hAnsi="Calibri" w:cs="Calibri"/>
          <w:b/>
          <w:sz w:val="27"/>
          <w:szCs w:val="27"/>
        </w:rPr>
      </w:pPr>
      <w:r w:rsidRPr="00546864">
        <w:rPr>
          <w:rFonts w:ascii="Calibri" w:hAnsi="Calibri" w:cs="Calibri"/>
          <w:b/>
          <w:sz w:val="27"/>
          <w:szCs w:val="27"/>
        </w:rPr>
        <w:t>Negative Flow</w:t>
      </w:r>
    </w:p>
    <w:tbl>
      <w:tblPr>
        <w:tblStyle w:val="TableGrid"/>
        <w:tblW w:w="0" w:type="auto"/>
        <w:tblLook w:val="04A0" w:firstRow="1" w:lastRow="0" w:firstColumn="1" w:lastColumn="0" w:noHBand="0" w:noVBand="1"/>
      </w:tblPr>
      <w:tblGrid>
        <w:gridCol w:w="3668"/>
        <w:gridCol w:w="5348"/>
      </w:tblGrid>
      <w:tr w:rsidR="00CE3FFC" w:rsidRPr="00C65D82" w14:paraId="340071F8" w14:textId="77777777" w:rsidTr="00E26580">
        <w:tc>
          <w:tcPr>
            <w:tcW w:w="0" w:type="auto"/>
            <w:hideMark/>
          </w:tcPr>
          <w:p w14:paraId="5A44EEF6" w14:textId="77777777" w:rsidR="00CE3FFC" w:rsidRPr="00D219DA" w:rsidRDefault="00CE3FFC">
            <w:pPr>
              <w:pStyle w:val="p1"/>
              <w:jc w:val="center"/>
              <w:rPr>
                <w:rFonts w:ascii="Calibri" w:hAnsi="Calibri" w:cs="Calibri"/>
                <w:b/>
              </w:rPr>
            </w:pPr>
            <w:r w:rsidRPr="00D219DA">
              <w:rPr>
                <w:rFonts w:ascii="Calibri" w:hAnsi="Calibri" w:cs="Calibri"/>
                <w:b/>
              </w:rPr>
              <w:t>Scenario</w:t>
            </w:r>
          </w:p>
        </w:tc>
        <w:tc>
          <w:tcPr>
            <w:tcW w:w="0" w:type="auto"/>
            <w:hideMark/>
          </w:tcPr>
          <w:p w14:paraId="219032FA" w14:textId="77777777" w:rsidR="00CE3FFC" w:rsidRPr="00D219DA" w:rsidRDefault="00CE3FFC">
            <w:pPr>
              <w:pStyle w:val="p1"/>
              <w:jc w:val="center"/>
              <w:rPr>
                <w:rFonts w:ascii="Calibri" w:hAnsi="Calibri" w:cs="Calibri"/>
                <w:b/>
              </w:rPr>
            </w:pPr>
            <w:r w:rsidRPr="00D219DA">
              <w:rPr>
                <w:rFonts w:ascii="Calibri" w:hAnsi="Calibri" w:cs="Calibri"/>
                <w:b/>
              </w:rPr>
              <w:t>System Response</w:t>
            </w:r>
          </w:p>
        </w:tc>
      </w:tr>
      <w:tr w:rsidR="00CE3FFC" w:rsidRPr="00C65D82" w14:paraId="40BA5161" w14:textId="77777777" w:rsidTr="00E26580">
        <w:tc>
          <w:tcPr>
            <w:tcW w:w="0" w:type="auto"/>
            <w:hideMark/>
          </w:tcPr>
          <w:p w14:paraId="10210612" w14:textId="77777777" w:rsidR="00CE3FFC" w:rsidRPr="00D219DA" w:rsidRDefault="00CE3FFC">
            <w:pPr>
              <w:pStyle w:val="p1"/>
              <w:rPr>
                <w:rFonts w:ascii="Calibri" w:hAnsi="Calibri" w:cs="Calibri"/>
              </w:rPr>
            </w:pPr>
            <w:r w:rsidRPr="00D219DA">
              <w:rPr>
                <w:rFonts w:ascii="Calibri" w:hAnsi="Calibri" w:cs="Calibri"/>
              </w:rPr>
              <w:t>No login data available</w:t>
            </w:r>
          </w:p>
        </w:tc>
        <w:tc>
          <w:tcPr>
            <w:tcW w:w="0" w:type="auto"/>
            <w:hideMark/>
          </w:tcPr>
          <w:p w14:paraId="5DF2A53F" w14:textId="77777777" w:rsidR="00CE3FFC" w:rsidRPr="00D219DA" w:rsidRDefault="00CE3FFC">
            <w:pPr>
              <w:pStyle w:val="p1"/>
              <w:rPr>
                <w:rFonts w:ascii="Calibri" w:hAnsi="Calibri" w:cs="Calibri"/>
              </w:rPr>
            </w:pPr>
            <w:r w:rsidRPr="00D219DA">
              <w:rPr>
                <w:rFonts w:ascii="Calibri" w:hAnsi="Calibri" w:cs="Calibri"/>
              </w:rPr>
              <w:t>Shows “No authentication events available for this period.”</w:t>
            </w:r>
          </w:p>
        </w:tc>
      </w:tr>
      <w:tr w:rsidR="00CE3FFC" w:rsidRPr="00C65D82" w14:paraId="43EE40D5" w14:textId="77777777" w:rsidTr="00E26580">
        <w:tc>
          <w:tcPr>
            <w:tcW w:w="0" w:type="auto"/>
            <w:hideMark/>
          </w:tcPr>
          <w:p w14:paraId="46D0DADE" w14:textId="77777777" w:rsidR="00CE3FFC" w:rsidRPr="00D219DA" w:rsidRDefault="00CE3FFC">
            <w:pPr>
              <w:pStyle w:val="p1"/>
              <w:rPr>
                <w:rFonts w:ascii="Calibri" w:hAnsi="Calibri" w:cs="Calibri"/>
              </w:rPr>
            </w:pPr>
            <w:r w:rsidRPr="00D219DA">
              <w:rPr>
                <w:rFonts w:ascii="Calibri" w:hAnsi="Calibri" w:cs="Calibri"/>
              </w:rPr>
              <w:t>Suspicious login detection service down</w:t>
            </w:r>
          </w:p>
        </w:tc>
        <w:tc>
          <w:tcPr>
            <w:tcW w:w="0" w:type="auto"/>
            <w:hideMark/>
          </w:tcPr>
          <w:p w14:paraId="55694E50" w14:textId="77777777" w:rsidR="00CE3FFC" w:rsidRPr="00D219DA" w:rsidRDefault="00CE3FFC">
            <w:pPr>
              <w:pStyle w:val="p1"/>
              <w:rPr>
                <w:rFonts w:ascii="Calibri" w:hAnsi="Calibri" w:cs="Calibri"/>
              </w:rPr>
            </w:pPr>
            <w:r w:rsidRPr="00D219DA">
              <w:rPr>
                <w:rFonts w:ascii="Calibri" w:hAnsi="Calibri" w:cs="Calibri"/>
              </w:rPr>
              <w:t>“Unable to verify risk indicators for login events.”</w:t>
            </w:r>
          </w:p>
        </w:tc>
      </w:tr>
      <w:tr w:rsidR="00CE3FFC" w:rsidRPr="00C65D82" w14:paraId="1E23CF65" w14:textId="77777777" w:rsidTr="00E26580">
        <w:tc>
          <w:tcPr>
            <w:tcW w:w="0" w:type="auto"/>
            <w:hideMark/>
          </w:tcPr>
          <w:p w14:paraId="0557B072" w14:textId="77777777" w:rsidR="00CE3FFC" w:rsidRPr="00D219DA" w:rsidRDefault="00CE3FFC">
            <w:pPr>
              <w:pStyle w:val="p1"/>
              <w:rPr>
                <w:rFonts w:ascii="Calibri" w:hAnsi="Calibri" w:cs="Calibri"/>
              </w:rPr>
            </w:pPr>
            <w:r w:rsidRPr="00D219DA">
              <w:rPr>
                <w:rFonts w:ascii="Calibri" w:hAnsi="Calibri" w:cs="Calibri"/>
              </w:rPr>
              <w:t>Export failure</w:t>
            </w:r>
          </w:p>
        </w:tc>
        <w:tc>
          <w:tcPr>
            <w:tcW w:w="0" w:type="auto"/>
            <w:hideMark/>
          </w:tcPr>
          <w:p w14:paraId="1018AFFA" w14:textId="77777777" w:rsidR="00CE3FFC" w:rsidRPr="00D219DA" w:rsidRDefault="00CE3FFC">
            <w:pPr>
              <w:pStyle w:val="p1"/>
              <w:rPr>
                <w:rFonts w:ascii="Calibri" w:hAnsi="Calibri" w:cs="Calibri"/>
              </w:rPr>
            </w:pPr>
            <w:r w:rsidRPr="00D219DA">
              <w:rPr>
                <w:rFonts w:ascii="Calibri" w:hAnsi="Calibri" w:cs="Calibri"/>
              </w:rPr>
              <w:t>“Export failed — please try again.”</w:t>
            </w:r>
          </w:p>
        </w:tc>
      </w:tr>
      <w:tr w:rsidR="00CE3FFC" w:rsidRPr="00C65D82" w14:paraId="4AE4F717" w14:textId="77777777" w:rsidTr="00E26580">
        <w:tc>
          <w:tcPr>
            <w:tcW w:w="0" w:type="auto"/>
            <w:hideMark/>
          </w:tcPr>
          <w:p w14:paraId="5ED80F0C" w14:textId="77777777" w:rsidR="00CE3FFC" w:rsidRPr="00D219DA" w:rsidRDefault="00CE3FFC">
            <w:pPr>
              <w:pStyle w:val="p1"/>
              <w:rPr>
                <w:rFonts w:ascii="Calibri" w:hAnsi="Calibri" w:cs="Calibri"/>
              </w:rPr>
            </w:pPr>
            <w:r w:rsidRPr="00D219DA">
              <w:rPr>
                <w:rFonts w:ascii="Calibri" w:hAnsi="Calibri" w:cs="Calibri"/>
              </w:rPr>
              <w:t>Invalid filters</w:t>
            </w:r>
          </w:p>
        </w:tc>
        <w:tc>
          <w:tcPr>
            <w:tcW w:w="0" w:type="auto"/>
            <w:hideMark/>
          </w:tcPr>
          <w:p w14:paraId="21C62E25" w14:textId="77777777" w:rsidR="00CE3FFC" w:rsidRPr="00D219DA" w:rsidRDefault="00CE3FFC">
            <w:pPr>
              <w:pStyle w:val="p1"/>
              <w:rPr>
                <w:rFonts w:ascii="Calibri" w:hAnsi="Calibri" w:cs="Calibri"/>
              </w:rPr>
            </w:pPr>
            <w:r w:rsidRPr="00D219DA">
              <w:rPr>
                <w:rFonts w:ascii="Calibri" w:hAnsi="Calibri" w:cs="Calibri"/>
              </w:rPr>
              <w:t>System resets filter and shows info message.</w:t>
            </w:r>
          </w:p>
        </w:tc>
      </w:tr>
    </w:tbl>
    <w:p w14:paraId="557B0582" w14:textId="77777777" w:rsidR="00546864" w:rsidRPr="00D219DA" w:rsidRDefault="00546864" w:rsidP="00546864">
      <w:pPr>
        <w:rPr>
          <w:rStyle w:val="s1"/>
          <w:rFonts w:ascii="Calibri" w:eastAsiaTheme="majorEastAsia" w:hAnsi="Calibri" w:cs="Calibri"/>
          <w14:ligatures w14:val="standardContextual"/>
        </w:rPr>
      </w:pPr>
    </w:p>
    <w:p w14:paraId="6D53B211" w14:textId="77777777" w:rsidR="00CE3FFC" w:rsidRPr="00546864" w:rsidRDefault="00CE3FFC" w:rsidP="00546864">
      <w:pPr>
        <w:spacing w:before="100" w:beforeAutospacing="1" w:after="100" w:afterAutospacing="1"/>
        <w:outlineLvl w:val="2"/>
        <w:rPr>
          <w:rFonts w:ascii="Calibri" w:hAnsi="Calibri" w:cs="Calibri"/>
          <w:b/>
          <w:sz w:val="27"/>
          <w:szCs w:val="27"/>
        </w:rPr>
      </w:pPr>
      <w:r w:rsidRPr="00546864">
        <w:rPr>
          <w:rFonts w:ascii="Calibri" w:hAnsi="Calibri" w:cs="Calibri"/>
          <w:b/>
          <w:sz w:val="27"/>
          <w:szCs w:val="27"/>
        </w:rPr>
        <w:t>Post-Conditions</w:t>
      </w:r>
    </w:p>
    <w:p w14:paraId="3EE33554" w14:textId="77777777" w:rsidR="00CE3FFC" w:rsidRPr="00D219DA" w:rsidRDefault="00CE3FFC" w:rsidP="00590A31">
      <w:pPr>
        <w:pStyle w:val="p1"/>
        <w:numPr>
          <w:ilvl w:val="0"/>
          <w:numId w:val="334"/>
        </w:numPr>
        <w:rPr>
          <w:rFonts w:ascii="Calibri" w:hAnsi="Calibri" w:cs="Calibri"/>
        </w:rPr>
      </w:pPr>
      <w:r w:rsidRPr="00D219DA">
        <w:rPr>
          <w:rFonts w:ascii="Calibri" w:hAnsi="Calibri" w:cs="Calibri"/>
        </w:rPr>
        <w:t>Tech Lead has full visibility into all district-level authentication activity.</w:t>
      </w:r>
    </w:p>
    <w:p w14:paraId="2D81BACC" w14:textId="77777777" w:rsidR="00CE3FFC" w:rsidRPr="00D219DA" w:rsidRDefault="00CE3FFC" w:rsidP="00590A31">
      <w:pPr>
        <w:pStyle w:val="p1"/>
        <w:numPr>
          <w:ilvl w:val="0"/>
          <w:numId w:val="334"/>
        </w:numPr>
        <w:rPr>
          <w:rFonts w:ascii="Calibri" w:hAnsi="Calibri" w:cs="Calibri"/>
        </w:rPr>
      </w:pPr>
      <w:r w:rsidRPr="00D219DA">
        <w:rPr>
          <w:rFonts w:ascii="Calibri" w:hAnsi="Calibri" w:cs="Calibri"/>
        </w:rPr>
        <w:t>Suspicious login attempts are easily accessible and actionable.</w:t>
      </w:r>
    </w:p>
    <w:p w14:paraId="64E7F16F" w14:textId="77777777" w:rsidR="00CE3FFC" w:rsidRPr="00D219DA" w:rsidRDefault="00CE3FFC" w:rsidP="00590A31">
      <w:pPr>
        <w:pStyle w:val="p1"/>
        <w:numPr>
          <w:ilvl w:val="0"/>
          <w:numId w:val="334"/>
        </w:numPr>
        <w:rPr>
          <w:rFonts w:ascii="Calibri" w:hAnsi="Calibri" w:cs="Calibri"/>
        </w:rPr>
      </w:pPr>
      <w:r w:rsidRPr="00D219DA">
        <w:rPr>
          <w:rFonts w:ascii="Calibri" w:hAnsi="Calibri" w:cs="Calibri"/>
        </w:rPr>
        <w:t>All log exports and drill-down events are preserved for compliance.</w:t>
      </w:r>
    </w:p>
    <w:p w14:paraId="31261A8C" w14:textId="77777777" w:rsidR="00CE3FFC" w:rsidRPr="00D219DA" w:rsidRDefault="00CE3FFC" w:rsidP="00590A31">
      <w:pPr>
        <w:pStyle w:val="p1"/>
        <w:numPr>
          <w:ilvl w:val="0"/>
          <w:numId w:val="334"/>
        </w:numPr>
        <w:rPr>
          <w:rFonts w:ascii="Calibri" w:hAnsi="Calibri" w:cs="Calibri"/>
        </w:rPr>
      </w:pPr>
      <w:r w:rsidRPr="00D219DA">
        <w:rPr>
          <w:rFonts w:ascii="Calibri" w:hAnsi="Calibri" w:cs="Calibri"/>
        </w:rPr>
        <w:t>System auto-refreshes keep the view up to date.</w:t>
      </w:r>
    </w:p>
    <w:p w14:paraId="05DAE877" w14:textId="77777777" w:rsidR="00CE3FFC" w:rsidRPr="00546864" w:rsidRDefault="00CE3FFC" w:rsidP="00546864">
      <w:pPr>
        <w:spacing w:before="100" w:beforeAutospacing="1" w:after="100" w:afterAutospacing="1"/>
        <w:outlineLvl w:val="2"/>
        <w:rPr>
          <w:rFonts w:ascii="Calibri" w:hAnsi="Calibri" w:cs="Calibri"/>
          <w:b/>
          <w:sz w:val="27"/>
          <w:szCs w:val="27"/>
        </w:rPr>
      </w:pPr>
      <w:r w:rsidRPr="00546864">
        <w:rPr>
          <w:rFonts w:ascii="Calibri" w:hAnsi="Calibri" w:cs="Calibri"/>
          <w:b/>
          <w:sz w:val="27"/>
          <w:szCs w:val="27"/>
        </w:rPr>
        <w:t>Special Requirements</w:t>
      </w:r>
    </w:p>
    <w:p w14:paraId="3A14DD98" w14:textId="77777777" w:rsidR="00CE3FFC" w:rsidRPr="00D219DA" w:rsidRDefault="00CE3FFC" w:rsidP="00590A31">
      <w:pPr>
        <w:pStyle w:val="p1"/>
        <w:numPr>
          <w:ilvl w:val="0"/>
          <w:numId w:val="335"/>
        </w:numPr>
        <w:rPr>
          <w:rFonts w:ascii="Calibri" w:hAnsi="Calibri" w:cs="Calibri"/>
        </w:rPr>
      </w:pPr>
      <w:r w:rsidRPr="00D219DA">
        <w:rPr>
          <w:rFonts w:ascii="Calibri" w:hAnsi="Calibri" w:cs="Calibri"/>
        </w:rPr>
        <w:t>Modals must support paging, filters, and CSV export.</w:t>
      </w:r>
    </w:p>
    <w:p w14:paraId="4D85EB2E" w14:textId="77777777" w:rsidR="00CE3FFC" w:rsidRPr="00D219DA" w:rsidRDefault="00CE3FFC" w:rsidP="00590A31">
      <w:pPr>
        <w:pStyle w:val="p1"/>
        <w:numPr>
          <w:ilvl w:val="0"/>
          <w:numId w:val="335"/>
        </w:numPr>
        <w:rPr>
          <w:rFonts w:ascii="Calibri" w:hAnsi="Calibri" w:cs="Calibri"/>
        </w:rPr>
      </w:pPr>
      <w:r w:rsidRPr="00D219DA">
        <w:rPr>
          <w:rFonts w:ascii="Calibri" w:hAnsi="Calibri" w:cs="Calibri"/>
        </w:rPr>
        <w:t>MFA modal displays breakdown by user type.</w:t>
      </w:r>
    </w:p>
    <w:p w14:paraId="259C312F" w14:textId="77777777" w:rsidR="00CE3FFC" w:rsidRPr="00D219DA" w:rsidRDefault="00CE3FFC" w:rsidP="00590A31">
      <w:pPr>
        <w:pStyle w:val="p1"/>
        <w:numPr>
          <w:ilvl w:val="0"/>
          <w:numId w:val="335"/>
        </w:numPr>
        <w:rPr>
          <w:rFonts w:ascii="Calibri" w:hAnsi="Calibri" w:cs="Calibri"/>
        </w:rPr>
      </w:pPr>
      <w:r w:rsidRPr="00D219DA">
        <w:rPr>
          <w:rFonts w:ascii="Calibri" w:hAnsi="Calibri" w:cs="Calibri"/>
        </w:rPr>
        <w:t>Suspicious login modal includes map view (optional).</w:t>
      </w:r>
    </w:p>
    <w:p w14:paraId="74179A02" w14:textId="77777777" w:rsidR="00CE3FFC" w:rsidRPr="00D219DA" w:rsidRDefault="00CE3FFC" w:rsidP="00590A31">
      <w:pPr>
        <w:pStyle w:val="p1"/>
        <w:numPr>
          <w:ilvl w:val="0"/>
          <w:numId w:val="335"/>
        </w:numPr>
        <w:rPr>
          <w:rFonts w:ascii="Calibri" w:hAnsi="Calibri" w:cs="Calibri"/>
        </w:rPr>
      </w:pPr>
      <w:r w:rsidRPr="00D219DA">
        <w:rPr>
          <w:rFonts w:ascii="Calibri" w:hAnsi="Calibri" w:cs="Calibri"/>
        </w:rPr>
        <w:t>Highlight repeated failed logins (5+ attempts in 10 minutes).</w:t>
      </w:r>
    </w:p>
    <w:p w14:paraId="487C38EF" w14:textId="77777777" w:rsidR="00CE3FFC" w:rsidRPr="00D219DA" w:rsidRDefault="00CE3FFC" w:rsidP="00590A31">
      <w:pPr>
        <w:pStyle w:val="p1"/>
        <w:numPr>
          <w:ilvl w:val="0"/>
          <w:numId w:val="335"/>
        </w:numPr>
        <w:rPr>
          <w:rFonts w:ascii="Calibri" w:hAnsi="Calibri" w:cs="Calibri"/>
        </w:rPr>
      </w:pPr>
      <w:proofErr w:type="spellStart"/>
      <w:r w:rsidRPr="00D219DA">
        <w:rPr>
          <w:rFonts w:ascii="Calibri" w:hAnsi="Calibri" w:cs="Calibri"/>
        </w:rPr>
        <w:t>Timezone</w:t>
      </w:r>
      <w:proofErr w:type="spellEnd"/>
      <w:r w:rsidRPr="00D219DA">
        <w:rPr>
          <w:rFonts w:ascii="Calibri" w:hAnsi="Calibri" w:cs="Calibri"/>
        </w:rPr>
        <w:t xml:space="preserve"> formatting based on district </w:t>
      </w:r>
      <w:proofErr w:type="spellStart"/>
      <w:r w:rsidRPr="00D219DA">
        <w:rPr>
          <w:rFonts w:ascii="Calibri" w:hAnsi="Calibri" w:cs="Calibri"/>
        </w:rPr>
        <w:t>timezone</w:t>
      </w:r>
      <w:proofErr w:type="spellEnd"/>
      <w:r w:rsidRPr="00D219DA">
        <w:rPr>
          <w:rFonts w:ascii="Calibri" w:hAnsi="Calibri" w:cs="Calibri"/>
        </w:rPr>
        <w:t>.</w:t>
      </w:r>
    </w:p>
    <w:p w14:paraId="3E5BBFEB" w14:textId="77777777" w:rsidR="00CE3FFC" w:rsidRPr="00546864" w:rsidRDefault="00CE3FFC" w:rsidP="00546864">
      <w:pPr>
        <w:spacing w:before="100" w:beforeAutospacing="1" w:after="100" w:afterAutospacing="1"/>
        <w:outlineLvl w:val="2"/>
        <w:rPr>
          <w:rFonts w:ascii="Calibri" w:hAnsi="Calibri" w:cs="Calibri"/>
          <w:b/>
          <w:sz w:val="27"/>
          <w:szCs w:val="27"/>
        </w:rPr>
      </w:pPr>
      <w:r w:rsidRPr="00546864">
        <w:rPr>
          <w:rFonts w:ascii="Calibri" w:hAnsi="Calibri" w:cs="Calibri"/>
          <w:b/>
          <w:sz w:val="27"/>
          <w:szCs w:val="27"/>
        </w:rPr>
        <w:t>Screen Element Matrix (SEM)</w:t>
      </w:r>
    </w:p>
    <w:tbl>
      <w:tblPr>
        <w:tblStyle w:val="TableGrid"/>
        <w:tblW w:w="0" w:type="auto"/>
        <w:tblLook w:val="04A0" w:firstRow="1" w:lastRow="0" w:firstColumn="1" w:lastColumn="0" w:noHBand="0" w:noVBand="1"/>
      </w:tblPr>
      <w:tblGrid>
        <w:gridCol w:w="1997"/>
        <w:gridCol w:w="1258"/>
        <w:gridCol w:w="2031"/>
        <w:gridCol w:w="3730"/>
      </w:tblGrid>
      <w:tr w:rsidR="00CE3FFC" w:rsidRPr="00C65D82" w14:paraId="3A0D0534" w14:textId="77777777" w:rsidTr="00E26580">
        <w:tc>
          <w:tcPr>
            <w:tcW w:w="0" w:type="auto"/>
            <w:hideMark/>
          </w:tcPr>
          <w:p w14:paraId="60DE73AF" w14:textId="77777777" w:rsidR="00CE3FFC" w:rsidRPr="00D219DA" w:rsidRDefault="00CE3FFC">
            <w:pPr>
              <w:pStyle w:val="p1"/>
              <w:jc w:val="center"/>
              <w:rPr>
                <w:rFonts w:ascii="Calibri" w:hAnsi="Calibri" w:cs="Calibri"/>
                <w:b/>
              </w:rPr>
            </w:pPr>
            <w:r w:rsidRPr="00D219DA">
              <w:rPr>
                <w:rFonts w:ascii="Calibri" w:hAnsi="Calibri" w:cs="Calibri"/>
                <w:b/>
              </w:rPr>
              <w:t>Element</w:t>
            </w:r>
          </w:p>
        </w:tc>
        <w:tc>
          <w:tcPr>
            <w:tcW w:w="0" w:type="auto"/>
            <w:hideMark/>
          </w:tcPr>
          <w:p w14:paraId="5108EE32" w14:textId="77777777" w:rsidR="00CE3FFC" w:rsidRPr="00D219DA" w:rsidRDefault="00CE3FFC">
            <w:pPr>
              <w:pStyle w:val="p1"/>
              <w:jc w:val="center"/>
              <w:rPr>
                <w:rFonts w:ascii="Calibri" w:hAnsi="Calibri" w:cs="Calibri"/>
                <w:b/>
              </w:rPr>
            </w:pPr>
            <w:r w:rsidRPr="00D219DA">
              <w:rPr>
                <w:rFonts w:ascii="Calibri" w:hAnsi="Calibri" w:cs="Calibri"/>
                <w:b/>
              </w:rPr>
              <w:t>Type</w:t>
            </w:r>
          </w:p>
        </w:tc>
        <w:tc>
          <w:tcPr>
            <w:tcW w:w="0" w:type="auto"/>
            <w:hideMark/>
          </w:tcPr>
          <w:p w14:paraId="5EA6C409" w14:textId="77777777" w:rsidR="00CE3FFC" w:rsidRPr="00D219DA" w:rsidRDefault="00CE3FFC">
            <w:pPr>
              <w:pStyle w:val="p1"/>
              <w:jc w:val="center"/>
              <w:rPr>
                <w:rFonts w:ascii="Calibri" w:hAnsi="Calibri" w:cs="Calibri"/>
                <w:b/>
              </w:rPr>
            </w:pPr>
            <w:r w:rsidRPr="00D219DA">
              <w:rPr>
                <w:rFonts w:ascii="Calibri" w:hAnsi="Calibri" w:cs="Calibri"/>
                <w:b/>
              </w:rPr>
              <w:t>Use</w:t>
            </w:r>
          </w:p>
        </w:tc>
        <w:tc>
          <w:tcPr>
            <w:tcW w:w="0" w:type="auto"/>
            <w:hideMark/>
          </w:tcPr>
          <w:p w14:paraId="3EBB7F3C" w14:textId="77777777" w:rsidR="00CE3FFC" w:rsidRPr="00D219DA" w:rsidRDefault="00CE3FFC">
            <w:pPr>
              <w:pStyle w:val="p1"/>
              <w:jc w:val="center"/>
              <w:rPr>
                <w:rFonts w:ascii="Calibri" w:hAnsi="Calibri" w:cs="Calibri"/>
                <w:b/>
              </w:rPr>
            </w:pPr>
            <w:r w:rsidRPr="00D219DA">
              <w:rPr>
                <w:rFonts w:ascii="Calibri" w:hAnsi="Calibri" w:cs="Calibri"/>
                <w:b/>
              </w:rPr>
              <w:t>API</w:t>
            </w:r>
          </w:p>
        </w:tc>
      </w:tr>
      <w:tr w:rsidR="00CE3FFC" w:rsidRPr="00C65D82" w14:paraId="418C8BB7" w14:textId="77777777" w:rsidTr="00E26580">
        <w:tc>
          <w:tcPr>
            <w:tcW w:w="0" w:type="auto"/>
            <w:hideMark/>
          </w:tcPr>
          <w:p w14:paraId="208D5EA7" w14:textId="77777777" w:rsidR="00CE3FFC" w:rsidRPr="00D219DA" w:rsidRDefault="00CE3FFC">
            <w:pPr>
              <w:pStyle w:val="p1"/>
              <w:rPr>
                <w:rFonts w:ascii="Calibri" w:hAnsi="Calibri" w:cs="Calibri"/>
              </w:rPr>
            </w:pPr>
            <w:r w:rsidRPr="00D219DA">
              <w:rPr>
                <w:rFonts w:ascii="Calibri" w:hAnsi="Calibri" w:cs="Calibri"/>
              </w:rPr>
              <w:t>Security Snapshot</w:t>
            </w:r>
          </w:p>
        </w:tc>
        <w:tc>
          <w:tcPr>
            <w:tcW w:w="0" w:type="auto"/>
            <w:hideMark/>
          </w:tcPr>
          <w:p w14:paraId="6A75006F" w14:textId="77777777" w:rsidR="00CE3FFC" w:rsidRPr="00D219DA" w:rsidRDefault="00CE3FFC">
            <w:pPr>
              <w:pStyle w:val="p1"/>
              <w:rPr>
                <w:rFonts w:ascii="Calibri" w:hAnsi="Calibri" w:cs="Calibri"/>
              </w:rPr>
            </w:pPr>
            <w:r w:rsidRPr="00D219DA">
              <w:rPr>
                <w:rFonts w:ascii="Calibri" w:hAnsi="Calibri" w:cs="Calibri"/>
              </w:rPr>
              <w:t>Card</w:t>
            </w:r>
          </w:p>
        </w:tc>
        <w:tc>
          <w:tcPr>
            <w:tcW w:w="0" w:type="auto"/>
            <w:hideMark/>
          </w:tcPr>
          <w:p w14:paraId="259EA560" w14:textId="77777777" w:rsidR="00CE3FFC" w:rsidRPr="00D219DA" w:rsidRDefault="00CE3FFC">
            <w:pPr>
              <w:pStyle w:val="p1"/>
              <w:rPr>
                <w:rFonts w:ascii="Calibri" w:hAnsi="Calibri" w:cs="Calibri"/>
              </w:rPr>
            </w:pPr>
            <w:r w:rsidRPr="00D219DA">
              <w:rPr>
                <w:rFonts w:ascii="Calibri" w:hAnsi="Calibri" w:cs="Calibri"/>
              </w:rPr>
              <w:t>Shows summary metrics</w:t>
            </w:r>
          </w:p>
        </w:tc>
        <w:tc>
          <w:tcPr>
            <w:tcW w:w="0" w:type="auto"/>
            <w:hideMark/>
          </w:tcPr>
          <w:p w14:paraId="523B21CD" w14:textId="77777777" w:rsidR="00CE3FFC" w:rsidRPr="00D219DA" w:rsidRDefault="00CE3FFC">
            <w:pPr>
              <w:pStyle w:val="p1"/>
              <w:rPr>
                <w:rFonts w:ascii="Calibri" w:hAnsi="Calibri" w:cs="Calibri"/>
              </w:rPr>
            </w:pPr>
            <w:r w:rsidRPr="00D219DA">
              <w:rPr>
                <w:rFonts w:ascii="Calibri" w:hAnsi="Calibri" w:cs="Calibri"/>
              </w:rPr>
              <w:t>/</w:t>
            </w:r>
            <w:proofErr w:type="spellStart"/>
            <w:r w:rsidRPr="00D219DA">
              <w:rPr>
                <w:rFonts w:ascii="Calibri" w:hAnsi="Calibri" w:cs="Calibri"/>
              </w:rPr>
              <w:t>api</w:t>
            </w:r>
            <w:proofErr w:type="spellEnd"/>
            <w:r w:rsidRPr="00D219DA">
              <w:rPr>
                <w:rFonts w:ascii="Calibri" w:hAnsi="Calibri" w:cs="Calibri"/>
              </w:rPr>
              <w:t>/security/metrics/snapshot</w:t>
            </w:r>
          </w:p>
        </w:tc>
      </w:tr>
      <w:tr w:rsidR="00CE3FFC" w:rsidRPr="00C65D82" w14:paraId="6AEED68E" w14:textId="77777777" w:rsidTr="00E26580">
        <w:tc>
          <w:tcPr>
            <w:tcW w:w="0" w:type="auto"/>
            <w:hideMark/>
          </w:tcPr>
          <w:p w14:paraId="47D8C7F1" w14:textId="77777777" w:rsidR="00CE3FFC" w:rsidRPr="00D219DA" w:rsidRDefault="00CE3FFC">
            <w:pPr>
              <w:pStyle w:val="p1"/>
              <w:rPr>
                <w:rFonts w:ascii="Calibri" w:hAnsi="Calibri" w:cs="Calibri"/>
              </w:rPr>
            </w:pPr>
            <w:r w:rsidRPr="00D219DA">
              <w:rPr>
                <w:rFonts w:ascii="Calibri" w:hAnsi="Calibri" w:cs="Calibri"/>
              </w:rPr>
              <w:t>Failed Logins Modal</w:t>
            </w:r>
          </w:p>
        </w:tc>
        <w:tc>
          <w:tcPr>
            <w:tcW w:w="0" w:type="auto"/>
            <w:hideMark/>
          </w:tcPr>
          <w:p w14:paraId="627B47EF" w14:textId="77777777" w:rsidR="00CE3FFC" w:rsidRPr="00D219DA" w:rsidRDefault="00CE3FFC">
            <w:pPr>
              <w:pStyle w:val="p1"/>
              <w:rPr>
                <w:rFonts w:ascii="Calibri" w:hAnsi="Calibri" w:cs="Calibri"/>
              </w:rPr>
            </w:pPr>
            <w:r w:rsidRPr="00D219DA">
              <w:rPr>
                <w:rFonts w:ascii="Calibri" w:hAnsi="Calibri" w:cs="Calibri"/>
              </w:rPr>
              <w:t>Modal</w:t>
            </w:r>
          </w:p>
        </w:tc>
        <w:tc>
          <w:tcPr>
            <w:tcW w:w="0" w:type="auto"/>
            <w:hideMark/>
          </w:tcPr>
          <w:p w14:paraId="2E837E6E" w14:textId="77777777" w:rsidR="00CE3FFC" w:rsidRPr="00D219DA" w:rsidRDefault="00CE3FFC">
            <w:pPr>
              <w:pStyle w:val="p1"/>
              <w:rPr>
                <w:rFonts w:ascii="Calibri" w:hAnsi="Calibri" w:cs="Calibri"/>
              </w:rPr>
            </w:pPr>
            <w:r w:rsidRPr="00D219DA">
              <w:rPr>
                <w:rFonts w:ascii="Calibri" w:hAnsi="Calibri" w:cs="Calibri"/>
              </w:rPr>
              <w:t>Shows failed login attempts</w:t>
            </w:r>
          </w:p>
        </w:tc>
        <w:tc>
          <w:tcPr>
            <w:tcW w:w="0" w:type="auto"/>
            <w:hideMark/>
          </w:tcPr>
          <w:p w14:paraId="05961D4D" w14:textId="77777777" w:rsidR="00CE3FFC" w:rsidRPr="00D219DA" w:rsidRDefault="00CE3FFC">
            <w:pPr>
              <w:pStyle w:val="p1"/>
              <w:rPr>
                <w:rFonts w:ascii="Calibri" w:hAnsi="Calibri" w:cs="Calibri"/>
              </w:rPr>
            </w:pPr>
            <w:r w:rsidRPr="00D219DA">
              <w:rPr>
                <w:rFonts w:ascii="Calibri" w:hAnsi="Calibri" w:cs="Calibri"/>
              </w:rPr>
              <w:t>/</w:t>
            </w:r>
            <w:proofErr w:type="spellStart"/>
            <w:r w:rsidRPr="00D219DA">
              <w:rPr>
                <w:rFonts w:ascii="Calibri" w:hAnsi="Calibri" w:cs="Calibri"/>
              </w:rPr>
              <w:t>api</w:t>
            </w:r>
            <w:proofErr w:type="spellEnd"/>
            <w:r w:rsidRPr="00D219DA">
              <w:rPr>
                <w:rFonts w:ascii="Calibri" w:hAnsi="Calibri" w:cs="Calibri"/>
              </w:rPr>
              <w:t>/security/</w:t>
            </w:r>
            <w:proofErr w:type="spellStart"/>
            <w:r w:rsidRPr="00D219DA">
              <w:rPr>
                <w:rFonts w:ascii="Calibri" w:hAnsi="Calibri" w:cs="Calibri"/>
              </w:rPr>
              <w:t>logs?event</w:t>
            </w:r>
            <w:proofErr w:type="spellEnd"/>
            <w:r w:rsidRPr="00D219DA">
              <w:rPr>
                <w:rFonts w:ascii="Calibri" w:hAnsi="Calibri" w:cs="Calibri"/>
              </w:rPr>
              <w:t>=failed</w:t>
            </w:r>
          </w:p>
        </w:tc>
      </w:tr>
      <w:tr w:rsidR="00CE3FFC" w:rsidRPr="00C65D82" w14:paraId="1C7EA28F" w14:textId="77777777" w:rsidTr="00E26580">
        <w:tc>
          <w:tcPr>
            <w:tcW w:w="0" w:type="auto"/>
            <w:hideMark/>
          </w:tcPr>
          <w:p w14:paraId="67A9FFA4" w14:textId="77777777" w:rsidR="00CE3FFC" w:rsidRPr="00D219DA" w:rsidRDefault="00CE3FFC">
            <w:pPr>
              <w:pStyle w:val="p1"/>
              <w:rPr>
                <w:rFonts w:ascii="Calibri" w:hAnsi="Calibri" w:cs="Calibri"/>
              </w:rPr>
            </w:pPr>
            <w:r w:rsidRPr="00D219DA">
              <w:rPr>
                <w:rFonts w:ascii="Calibri" w:hAnsi="Calibri" w:cs="Calibri"/>
              </w:rPr>
              <w:t>Suspicious Login Modal</w:t>
            </w:r>
          </w:p>
        </w:tc>
        <w:tc>
          <w:tcPr>
            <w:tcW w:w="0" w:type="auto"/>
            <w:hideMark/>
          </w:tcPr>
          <w:p w14:paraId="7FC132BB" w14:textId="77777777" w:rsidR="00CE3FFC" w:rsidRPr="00D219DA" w:rsidRDefault="00CE3FFC">
            <w:pPr>
              <w:pStyle w:val="p1"/>
              <w:rPr>
                <w:rFonts w:ascii="Calibri" w:hAnsi="Calibri" w:cs="Calibri"/>
              </w:rPr>
            </w:pPr>
            <w:r w:rsidRPr="00D219DA">
              <w:rPr>
                <w:rFonts w:ascii="Calibri" w:hAnsi="Calibri" w:cs="Calibri"/>
              </w:rPr>
              <w:t>Modal</w:t>
            </w:r>
          </w:p>
        </w:tc>
        <w:tc>
          <w:tcPr>
            <w:tcW w:w="0" w:type="auto"/>
            <w:hideMark/>
          </w:tcPr>
          <w:p w14:paraId="31C42F50" w14:textId="77777777" w:rsidR="00CE3FFC" w:rsidRPr="00D219DA" w:rsidRDefault="00CE3FFC">
            <w:pPr>
              <w:pStyle w:val="p1"/>
              <w:rPr>
                <w:rFonts w:ascii="Calibri" w:hAnsi="Calibri" w:cs="Calibri"/>
              </w:rPr>
            </w:pPr>
            <w:r w:rsidRPr="00D219DA">
              <w:rPr>
                <w:rFonts w:ascii="Calibri" w:hAnsi="Calibri" w:cs="Calibri"/>
              </w:rPr>
              <w:t>Shows flagged risky events</w:t>
            </w:r>
          </w:p>
        </w:tc>
        <w:tc>
          <w:tcPr>
            <w:tcW w:w="0" w:type="auto"/>
            <w:hideMark/>
          </w:tcPr>
          <w:p w14:paraId="4E57E1CF" w14:textId="77777777" w:rsidR="00CE3FFC" w:rsidRPr="00D219DA" w:rsidRDefault="00CE3FFC">
            <w:pPr>
              <w:pStyle w:val="p1"/>
              <w:rPr>
                <w:rFonts w:ascii="Calibri" w:hAnsi="Calibri" w:cs="Calibri"/>
              </w:rPr>
            </w:pPr>
            <w:r w:rsidRPr="00D219DA">
              <w:rPr>
                <w:rFonts w:ascii="Calibri" w:hAnsi="Calibri" w:cs="Calibri"/>
              </w:rPr>
              <w:t>/</w:t>
            </w:r>
            <w:proofErr w:type="spellStart"/>
            <w:r w:rsidRPr="00D219DA">
              <w:rPr>
                <w:rFonts w:ascii="Calibri" w:hAnsi="Calibri" w:cs="Calibri"/>
              </w:rPr>
              <w:t>api</w:t>
            </w:r>
            <w:proofErr w:type="spellEnd"/>
            <w:r w:rsidRPr="00D219DA">
              <w:rPr>
                <w:rFonts w:ascii="Calibri" w:hAnsi="Calibri" w:cs="Calibri"/>
              </w:rPr>
              <w:t>/security/</w:t>
            </w:r>
            <w:proofErr w:type="spellStart"/>
            <w:r w:rsidRPr="00D219DA">
              <w:rPr>
                <w:rFonts w:ascii="Calibri" w:hAnsi="Calibri" w:cs="Calibri"/>
              </w:rPr>
              <w:t>logs?event</w:t>
            </w:r>
            <w:proofErr w:type="spellEnd"/>
            <w:r w:rsidRPr="00D219DA">
              <w:rPr>
                <w:rFonts w:ascii="Calibri" w:hAnsi="Calibri" w:cs="Calibri"/>
              </w:rPr>
              <w:t>=suspicious</w:t>
            </w:r>
          </w:p>
        </w:tc>
      </w:tr>
      <w:tr w:rsidR="00CE3FFC" w:rsidRPr="00C65D82" w14:paraId="6CB67F1F" w14:textId="77777777" w:rsidTr="00E26580">
        <w:tc>
          <w:tcPr>
            <w:tcW w:w="0" w:type="auto"/>
            <w:hideMark/>
          </w:tcPr>
          <w:p w14:paraId="412F120E" w14:textId="77777777" w:rsidR="00CE3FFC" w:rsidRPr="00D219DA" w:rsidRDefault="00CE3FFC">
            <w:pPr>
              <w:pStyle w:val="p1"/>
              <w:rPr>
                <w:rFonts w:ascii="Calibri" w:hAnsi="Calibri" w:cs="Calibri"/>
              </w:rPr>
            </w:pPr>
            <w:r w:rsidRPr="00D219DA">
              <w:rPr>
                <w:rFonts w:ascii="Calibri" w:hAnsi="Calibri" w:cs="Calibri"/>
              </w:rPr>
              <w:t>MFA Breakdown Modal</w:t>
            </w:r>
          </w:p>
        </w:tc>
        <w:tc>
          <w:tcPr>
            <w:tcW w:w="0" w:type="auto"/>
            <w:hideMark/>
          </w:tcPr>
          <w:p w14:paraId="45D46F37" w14:textId="77777777" w:rsidR="00CE3FFC" w:rsidRPr="00D219DA" w:rsidRDefault="00CE3FFC">
            <w:pPr>
              <w:pStyle w:val="p1"/>
              <w:rPr>
                <w:rFonts w:ascii="Calibri" w:hAnsi="Calibri" w:cs="Calibri"/>
              </w:rPr>
            </w:pPr>
            <w:r w:rsidRPr="00D219DA">
              <w:rPr>
                <w:rFonts w:ascii="Calibri" w:hAnsi="Calibri" w:cs="Calibri"/>
              </w:rPr>
              <w:t>Modal</w:t>
            </w:r>
          </w:p>
        </w:tc>
        <w:tc>
          <w:tcPr>
            <w:tcW w:w="0" w:type="auto"/>
            <w:hideMark/>
          </w:tcPr>
          <w:p w14:paraId="01BB5971" w14:textId="77777777" w:rsidR="00CE3FFC" w:rsidRPr="00D219DA" w:rsidRDefault="00CE3FFC">
            <w:pPr>
              <w:pStyle w:val="p1"/>
              <w:rPr>
                <w:rFonts w:ascii="Calibri" w:hAnsi="Calibri" w:cs="Calibri"/>
              </w:rPr>
            </w:pPr>
            <w:r w:rsidRPr="00D219DA">
              <w:rPr>
                <w:rFonts w:ascii="Calibri" w:hAnsi="Calibri" w:cs="Calibri"/>
              </w:rPr>
              <w:t>MFA stats</w:t>
            </w:r>
          </w:p>
        </w:tc>
        <w:tc>
          <w:tcPr>
            <w:tcW w:w="0" w:type="auto"/>
            <w:hideMark/>
          </w:tcPr>
          <w:p w14:paraId="0B62E9F8" w14:textId="77777777" w:rsidR="00CE3FFC" w:rsidRPr="00D219DA" w:rsidRDefault="00CE3FFC">
            <w:pPr>
              <w:pStyle w:val="p1"/>
              <w:rPr>
                <w:rFonts w:ascii="Calibri" w:hAnsi="Calibri" w:cs="Calibri"/>
              </w:rPr>
            </w:pPr>
            <w:r w:rsidRPr="00D219DA">
              <w:rPr>
                <w:rFonts w:ascii="Calibri" w:hAnsi="Calibri" w:cs="Calibri"/>
              </w:rPr>
              <w:t>/</w:t>
            </w:r>
            <w:proofErr w:type="spellStart"/>
            <w:r w:rsidRPr="00D219DA">
              <w:rPr>
                <w:rFonts w:ascii="Calibri" w:hAnsi="Calibri" w:cs="Calibri"/>
              </w:rPr>
              <w:t>api</w:t>
            </w:r>
            <w:proofErr w:type="spellEnd"/>
            <w:r w:rsidRPr="00D219DA">
              <w:rPr>
                <w:rFonts w:ascii="Calibri" w:hAnsi="Calibri" w:cs="Calibri"/>
              </w:rPr>
              <w:t>/security/</w:t>
            </w:r>
            <w:proofErr w:type="spellStart"/>
            <w:r w:rsidRPr="00D219DA">
              <w:rPr>
                <w:rFonts w:ascii="Calibri" w:hAnsi="Calibri" w:cs="Calibri"/>
              </w:rPr>
              <w:t>mfa</w:t>
            </w:r>
            <w:proofErr w:type="spellEnd"/>
            <w:r w:rsidRPr="00D219DA">
              <w:rPr>
                <w:rFonts w:ascii="Calibri" w:hAnsi="Calibri" w:cs="Calibri"/>
              </w:rPr>
              <w:t>/stats</w:t>
            </w:r>
          </w:p>
        </w:tc>
      </w:tr>
      <w:tr w:rsidR="00CE3FFC" w:rsidRPr="00C65D82" w14:paraId="7D2FE5F5" w14:textId="77777777" w:rsidTr="00E26580">
        <w:tc>
          <w:tcPr>
            <w:tcW w:w="0" w:type="auto"/>
            <w:hideMark/>
          </w:tcPr>
          <w:p w14:paraId="3037C9A8" w14:textId="77777777" w:rsidR="00CE3FFC" w:rsidRPr="00D219DA" w:rsidRDefault="00CE3FFC">
            <w:pPr>
              <w:pStyle w:val="p1"/>
              <w:rPr>
                <w:rFonts w:ascii="Calibri" w:hAnsi="Calibri" w:cs="Calibri"/>
              </w:rPr>
            </w:pPr>
            <w:r w:rsidRPr="00D219DA">
              <w:rPr>
                <w:rFonts w:ascii="Calibri" w:hAnsi="Calibri" w:cs="Calibri"/>
              </w:rPr>
              <w:t>Access Monitoring Table</w:t>
            </w:r>
          </w:p>
        </w:tc>
        <w:tc>
          <w:tcPr>
            <w:tcW w:w="0" w:type="auto"/>
            <w:hideMark/>
          </w:tcPr>
          <w:p w14:paraId="673FF0E5" w14:textId="77777777" w:rsidR="00CE3FFC" w:rsidRPr="00D219DA" w:rsidRDefault="00CE3FFC">
            <w:pPr>
              <w:pStyle w:val="p1"/>
              <w:rPr>
                <w:rFonts w:ascii="Calibri" w:hAnsi="Calibri" w:cs="Calibri"/>
              </w:rPr>
            </w:pPr>
            <w:r w:rsidRPr="00D219DA">
              <w:rPr>
                <w:rFonts w:ascii="Calibri" w:hAnsi="Calibri" w:cs="Calibri"/>
              </w:rPr>
              <w:t>Table</w:t>
            </w:r>
          </w:p>
        </w:tc>
        <w:tc>
          <w:tcPr>
            <w:tcW w:w="0" w:type="auto"/>
            <w:hideMark/>
          </w:tcPr>
          <w:p w14:paraId="1B096A3E" w14:textId="77777777" w:rsidR="00CE3FFC" w:rsidRPr="00D219DA" w:rsidRDefault="00CE3FFC">
            <w:pPr>
              <w:pStyle w:val="p1"/>
              <w:rPr>
                <w:rFonts w:ascii="Calibri" w:hAnsi="Calibri" w:cs="Calibri"/>
              </w:rPr>
            </w:pPr>
            <w:r w:rsidRPr="00D219DA">
              <w:rPr>
                <w:rFonts w:ascii="Calibri" w:hAnsi="Calibri" w:cs="Calibri"/>
              </w:rPr>
              <w:t>Real-time login events</w:t>
            </w:r>
          </w:p>
        </w:tc>
        <w:tc>
          <w:tcPr>
            <w:tcW w:w="0" w:type="auto"/>
            <w:hideMark/>
          </w:tcPr>
          <w:p w14:paraId="533D9953" w14:textId="77777777" w:rsidR="00CE3FFC" w:rsidRPr="00D219DA" w:rsidRDefault="00CE3FFC">
            <w:pPr>
              <w:pStyle w:val="p1"/>
              <w:rPr>
                <w:rFonts w:ascii="Calibri" w:hAnsi="Calibri" w:cs="Calibri"/>
              </w:rPr>
            </w:pPr>
            <w:r w:rsidRPr="00D219DA">
              <w:rPr>
                <w:rFonts w:ascii="Calibri" w:hAnsi="Calibri" w:cs="Calibri"/>
              </w:rPr>
              <w:t>/</w:t>
            </w:r>
            <w:proofErr w:type="spellStart"/>
            <w:r w:rsidRPr="00D219DA">
              <w:rPr>
                <w:rFonts w:ascii="Calibri" w:hAnsi="Calibri" w:cs="Calibri"/>
              </w:rPr>
              <w:t>api</w:t>
            </w:r>
            <w:proofErr w:type="spellEnd"/>
            <w:r w:rsidRPr="00D219DA">
              <w:rPr>
                <w:rFonts w:ascii="Calibri" w:hAnsi="Calibri" w:cs="Calibri"/>
              </w:rPr>
              <w:t>/security/logs/live</w:t>
            </w:r>
          </w:p>
        </w:tc>
      </w:tr>
      <w:tr w:rsidR="00CE3FFC" w:rsidRPr="00C65D82" w14:paraId="49868CA8" w14:textId="77777777" w:rsidTr="00E26580">
        <w:tc>
          <w:tcPr>
            <w:tcW w:w="0" w:type="auto"/>
            <w:hideMark/>
          </w:tcPr>
          <w:p w14:paraId="3195DBEB" w14:textId="77777777" w:rsidR="00CE3FFC" w:rsidRPr="00D219DA" w:rsidRDefault="00CE3FFC">
            <w:pPr>
              <w:pStyle w:val="p1"/>
              <w:rPr>
                <w:rFonts w:ascii="Calibri" w:hAnsi="Calibri" w:cs="Calibri"/>
              </w:rPr>
            </w:pPr>
            <w:r w:rsidRPr="00D219DA">
              <w:rPr>
                <w:rFonts w:ascii="Calibri" w:hAnsi="Calibri" w:cs="Calibri"/>
              </w:rPr>
              <w:t>Audit Logs Table</w:t>
            </w:r>
          </w:p>
        </w:tc>
        <w:tc>
          <w:tcPr>
            <w:tcW w:w="0" w:type="auto"/>
            <w:hideMark/>
          </w:tcPr>
          <w:p w14:paraId="5D22A035" w14:textId="77777777" w:rsidR="00CE3FFC" w:rsidRPr="00D219DA" w:rsidRDefault="00CE3FFC">
            <w:pPr>
              <w:pStyle w:val="p1"/>
              <w:rPr>
                <w:rFonts w:ascii="Calibri" w:hAnsi="Calibri" w:cs="Calibri"/>
              </w:rPr>
            </w:pPr>
            <w:r w:rsidRPr="00D219DA">
              <w:rPr>
                <w:rFonts w:ascii="Calibri" w:hAnsi="Calibri" w:cs="Calibri"/>
              </w:rPr>
              <w:t>Table</w:t>
            </w:r>
          </w:p>
        </w:tc>
        <w:tc>
          <w:tcPr>
            <w:tcW w:w="0" w:type="auto"/>
            <w:hideMark/>
          </w:tcPr>
          <w:p w14:paraId="1469094B" w14:textId="77777777" w:rsidR="00CE3FFC" w:rsidRPr="00D219DA" w:rsidRDefault="00CE3FFC">
            <w:pPr>
              <w:pStyle w:val="p1"/>
              <w:rPr>
                <w:rFonts w:ascii="Calibri" w:hAnsi="Calibri" w:cs="Calibri"/>
              </w:rPr>
            </w:pPr>
            <w:r w:rsidRPr="00D219DA">
              <w:rPr>
                <w:rFonts w:ascii="Calibri" w:hAnsi="Calibri" w:cs="Calibri"/>
              </w:rPr>
              <w:t>Historical system events</w:t>
            </w:r>
          </w:p>
        </w:tc>
        <w:tc>
          <w:tcPr>
            <w:tcW w:w="0" w:type="auto"/>
            <w:hideMark/>
          </w:tcPr>
          <w:p w14:paraId="1C963546" w14:textId="77777777" w:rsidR="00CE3FFC" w:rsidRPr="00D219DA" w:rsidRDefault="00CE3FFC">
            <w:pPr>
              <w:pStyle w:val="p1"/>
              <w:rPr>
                <w:rFonts w:ascii="Calibri" w:hAnsi="Calibri" w:cs="Calibri"/>
              </w:rPr>
            </w:pPr>
            <w:r w:rsidRPr="00D219DA">
              <w:rPr>
                <w:rFonts w:ascii="Calibri" w:hAnsi="Calibri" w:cs="Calibri"/>
              </w:rPr>
              <w:t>/</w:t>
            </w:r>
            <w:proofErr w:type="spellStart"/>
            <w:r w:rsidRPr="00D219DA">
              <w:rPr>
                <w:rFonts w:ascii="Calibri" w:hAnsi="Calibri" w:cs="Calibri"/>
              </w:rPr>
              <w:t>api</w:t>
            </w:r>
            <w:proofErr w:type="spellEnd"/>
            <w:r w:rsidRPr="00D219DA">
              <w:rPr>
                <w:rFonts w:ascii="Calibri" w:hAnsi="Calibri" w:cs="Calibri"/>
              </w:rPr>
              <w:t>/security/audit</w:t>
            </w:r>
          </w:p>
        </w:tc>
      </w:tr>
      <w:tr w:rsidR="00CE3FFC" w:rsidRPr="00C65D82" w14:paraId="74C51662" w14:textId="77777777" w:rsidTr="00E26580">
        <w:tc>
          <w:tcPr>
            <w:tcW w:w="0" w:type="auto"/>
            <w:hideMark/>
          </w:tcPr>
          <w:p w14:paraId="49CED4C9" w14:textId="77777777" w:rsidR="00CE3FFC" w:rsidRPr="00D219DA" w:rsidRDefault="00CE3FFC">
            <w:pPr>
              <w:pStyle w:val="p1"/>
              <w:rPr>
                <w:rFonts w:ascii="Calibri" w:hAnsi="Calibri" w:cs="Calibri"/>
              </w:rPr>
            </w:pPr>
            <w:r w:rsidRPr="00D219DA">
              <w:rPr>
                <w:rFonts w:ascii="Calibri" w:hAnsi="Calibri" w:cs="Calibri"/>
              </w:rPr>
              <w:t>Export Logs Button</w:t>
            </w:r>
          </w:p>
        </w:tc>
        <w:tc>
          <w:tcPr>
            <w:tcW w:w="0" w:type="auto"/>
            <w:hideMark/>
          </w:tcPr>
          <w:p w14:paraId="1EC5EF00" w14:textId="77777777" w:rsidR="00CE3FFC" w:rsidRPr="00D219DA" w:rsidRDefault="00CE3FFC">
            <w:pPr>
              <w:pStyle w:val="p1"/>
              <w:rPr>
                <w:rFonts w:ascii="Calibri" w:hAnsi="Calibri" w:cs="Calibri"/>
              </w:rPr>
            </w:pPr>
            <w:r w:rsidRPr="00D219DA">
              <w:rPr>
                <w:rFonts w:ascii="Calibri" w:hAnsi="Calibri" w:cs="Calibri"/>
              </w:rPr>
              <w:t>Action</w:t>
            </w:r>
          </w:p>
        </w:tc>
        <w:tc>
          <w:tcPr>
            <w:tcW w:w="0" w:type="auto"/>
            <w:hideMark/>
          </w:tcPr>
          <w:p w14:paraId="2A6E8D85" w14:textId="77777777" w:rsidR="00CE3FFC" w:rsidRPr="00D219DA" w:rsidRDefault="00CE3FFC">
            <w:pPr>
              <w:pStyle w:val="p1"/>
              <w:rPr>
                <w:rFonts w:ascii="Calibri" w:hAnsi="Calibri" w:cs="Calibri"/>
              </w:rPr>
            </w:pPr>
            <w:r w:rsidRPr="00D219DA">
              <w:rPr>
                <w:rFonts w:ascii="Calibri" w:hAnsi="Calibri" w:cs="Calibri"/>
              </w:rPr>
              <w:t>CSV export</w:t>
            </w:r>
          </w:p>
        </w:tc>
        <w:tc>
          <w:tcPr>
            <w:tcW w:w="0" w:type="auto"/>
            <w:hideMark/>
          </w:tcPr>
          <w:p w14:paraId="6E37FBD5" w14:textId="77777777" w:rsidR="00CE3FFC" w:rsidRPr="00D219DA" w:rsidRDefault="00CE3FFC">
            <w:pPr>
              <w:pStyle w:val="p1"/>
              <w:rPr>
                <w:rFonts w:ascii="Calibri" w:hAnsi="Calibri" w:cs="Calibri"/>
              </w:rPr>
            </w:pPr>
            <w:r w:rsidRPr="00D219DA">
              <w:rPr>
                <w:rFonts w:ascii="Calibri" w:hAnsi="Calibri" w:cs="Calibri"/>
              </w:rPr>
              <w:t>/</w:t>
            </w:r>
            <w:proofErr w:type="spellStart"/>
            <w:r w:rsidRPr="00D219DA">
              <w:rPr>
                <w:rFonts w:ascii="Calibri" w:hAnsi="Calibri" w:cs="Calibri"/>
              </w:rPr>
              <w:t>api</w:t>
            </w:r>
            <w:proofErr w:type="spellEnd"/>
            <w:r w:rsidRPr="00D219DA">
              <w:rPr>
                <w:rFonts w:ascii="Calibri" w:hAnsi="Calibri" w:cs="Calibri"/>
              </w:rPr>
              <w:t>/security/audit/export</w:t>
            </w:r>
          </w:p>
        </w:tc>
      </w:tr>
      <w:tr w:rsidR="00CE3FFC" w:rsidRPr="00C65D82" w14:paraId="512F81C2" w14:textId="77777777" w:rsidTr="00E26580">
        <w:tc>
          <w:tcPr>
            <w:tcW w:w="0" w:type="auto"/>
            <w:hideMark/>
          </w:tcPr>
          <w:p w14:paraId="47F89F1E" w14:textId="77777777" w:rsidR="00CE3FFC" w:rsidRPr="00D219DA" w:rsidRDefault="00CE3FFC">
            <w:pPr>
              <w:pStyle w:val="p1"/>
              <w:rPr>
                <w:rFonts w:ascii="Calibri" w:hAnsi="Calibri" w:cs="Calibri"/>
              </w:rPr>
            </w:pPr>
            <w:r w:rsidRPr="00D219DA">
              <w:rPr>
                <w:rFonts w:ascii="Calibri" w:hAnsi="Calibri" w:cs="Calibri"/>
              </w:rPr>
              <w:t>Filters (date, event, user)</w:t>
            </w:r>
          </w:p>
        </w:tc>
        <w:tc>
          <w:tcPr>
            <w:tcW w:w="0" w:type="auto"/>
            <w:hideMark/>
          </w:tcPr>
          <w:p w14:paraId="27FD22EF" w14:textId="77777777" w:rsidR="00CE3FFC" w:rsidRPr="00D219DA" w:rsidRDefault="00CE3FFC">
            <w:pPr>
              <w:pStyle w:val="p1"/>
              <w:rPr>
                <w:rFonts w:ascii="Calibri" w:hAnsi="Calibri" w:cs="Calibri"/>
              </w:rPr>
            </w:pPr>
            <w:r w:rsidRPr="00D219DA">
              <w:rPr>
                <w:rFonts w:ascii="Calibri" w:hAnsi="Calibri" w:cs="Calibri"/>
              </w:rPr>
              <w:t>UI elements</w:t>
            </w:r>
          </w:p>
        </w:tc>
        <w:tc>
          <w:tcPr>
            <w:tcW w:w="0" w:type="auto"/>
            <w:hideMark/>
          </w:tcPr>
          <w:p w14:paraId="3531E6EB" w14:textId="77777777" w:rsidR="00CE3FFC" w:rsidRPr="00D219DA" w:rsidRDefault="00CE3FFC">
            <w:pPr>
              <w:pStyle w:val="p1"/>
              <w:rPr>
                <w:rFonts w:ascii="Calibri" w:hAnsi="Calibri" w:cs="Calibri"/>
              </w:rPr>
            </w:pPr>
            <w:r w:rsidRPr="00D219DA">
              <w:rPr>
                <w:rFonts w:ascii="Calibri" w:hAnsi="Calibri" w:cs="Calibri"/>
              </w:rPr>
              <w:t>Log filtering</w:t>
            </w:r>
          </w:p>
        </w:tc>
        <w:tc>
          <w:tcPr>
            <w:tcW w:w="0" w:type="auto"/>
            <w:hideMark/>
          </w:tcPr>
          <w:p w14:paraId="567492C5" w14:textId="77777777" w:rsidR="00CE3FFC" w:rsidRPr="00D219DA" w:rsidRDefault="00CE3FFC">
            <w:pPr>
              <w:pStyle w:val="p1"/>
              <w:rPr>
                <w:rFonts w:ascii="Calibri" w:hAnsi="Calibri" w:cs="Calibri"/>
              </w:rPr>
            </w:pPr>
            <w:r w:rsidRPr="00D219DA">
              <w:rPr>
                <w:rFonts w:ascii="Calibri" w:hAnsi="Calibri" w:cs="Calibri"/>
              </w:rPr>
              <w:t>Client + API</w:t>
            </w:r>
          </w:p>
        </w:tc>
      </w:tr>
    </w:tbl>
    <w:p w14:paraId="40DC85FF" w14:textId="35F98B52" w:rsidR="00CE3FFC" w:rsidRPr="00D219DA" w:rsidRDefault="00577422" w:rsidP="00546864">
      <w:pPr>
        <w:spacing w:before="100" w:beforeAutospacing="1" w:after="100" w:afterAutospacing="1"/>
        <w:outlineLvl w:val="2"/>
        <w:rPr>
          <w:rFonts w:ascii="Calibri" w:eastAsiaTheme="majorEastAsia" w:hAnsi="Calibri" w:cs="Calibri"/>
          <w:b/>
          <w:sz w:val="27"/>
          <w:szCs w:val="27"/>
        </w:rPr>
      </w:pPr>
      <w:r w:rsidRPr="00546864">
        <w:rPr>
          <w:rFonts w:ascii="Calibri" w:hAnsi="Calibri" w:cs="Calibri"/>
          <w:b/>
          <w:sz w:val="27"/>
          <w:szCs w:val="27"/>
        </w:rPr>
        <w:t>Screenshots</w:t>
      </w:r>
    </w:p>
    <w:p w14:paraId="2890EBE9" w14:textId="77777777" w:rsidR="00577422" w:rsidRPr="00D219DA" w:rsidRDefault="00577422" w:rsidP="00577422">
      <w:pPr>
        <w:keepNext/>
        <w:rPr>
          <w:rFonts w:ascii="Calibri" w:hAnsi="Calibri" w:cs="Calibri"/>
        </w:rPr>
      </w:pPr>
      <w:r w:rsidRPr="00D219DA">
        <w:rPr>
          <w:rFonts w:ascii="Calibri" w:hAnsi="Calibri" w:cs="Calibri"/>
          <w:noProof/>
        </w:rPr>
        <w:drawing>
          <wp:inline distT="0" distB="0" distL="0" distR="0" wp14:anchorId="3FC1B584" wp14:editId="4A8D8E7F">
            <wp:extent cx="5731510" cy="3162935"/>
            <wp:effectExtent l="0" t="0" r="2540" b="0"/>
            <wp:docPr id="73074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45133" name=""/>
                    <pic:cNvPicPr/>
                  </pic:nvPicPr>
                  <pic:blipFill>
                    <a:blip r:embed="rId47"/>
                    <a:stretch>
                      <a:fillRect/>
                    </a:stretch>
                  </pic:blipFill>
                  <pic:spPr>
                    <a:xfrm>
                      <a:off x="0" y="0"/>
                      <a:ext cx="5731510" cy="3162935"/>
                    </a:xfrm>
                    <a:prstGeom prst="rect">
                      <a:avLst/>
                    </a:prstGeom>
                  </pic:spPr>
                </pic:pic>
              </a:graphicData>
            </a:graphic>
          </wp:inline>
        </w:drawing>
      </w:r>
    </w:p>
    <w:p w14:paraId="7FF48CEF" w14:textId="12DBE385" w:rsidR="00577422" w:rsidRPr="00D219DA" w:rsidRDefault="00577422" w:rsidP="00577422">
      <w:pPr>
        <w:pStyle w:val="Caption"/>
        <w:jc w:val="center"/>
        <w:rPr>
          <w:rFonts w:ascii="Calibri" w:hAnsi="Calibri" w:cs="Calibri"/>
        </w:rPr>
      </w:pPr>
      <w:r w:rsidRPr="00D219DA">
        <w:rPr>
          <w:rFonts w:ascii="Calibri" w:hAnsi="Calibri" w:cs="Calibri"/>
        </w:rPr>
        <w:t xml:space="preserve">Figure </w:t>
      </w:r>
      <w:r w:rsidRPr="00D219DA">
        <w:rPr>
          <w:rFonts w:ascii="Calibri" w:hAnsi="Calibri" w:cs="Calibri"/>
        </w:rPr>
        <w:fldChar w:fldCharType="begin"/>
      </w:r>
      <w:r w:rsidRPr="00D219DA">
        <w:rPr>
          <w:rFonts w:ascii="Calibri" w:hAnsi="Calibri" w:cs="Calibri"/>
        </w:rPr>
        <w:instrText xml:space="preserve"> SEQ Figure \* ARABIC </w:instrText>
      </w:r>
      <w:r w:rsidRPr="00D219DA">
        <w:rPr>
          <w:rFonts w:ascii="Calibri" w:hAnsi="Calibri" w:cs="Calibri"/>
        </w:rPr>
        <w:fldChar w:fldCharType="separate"/>
      </w:r>
      <w:r w:rsidRPr="00D219DA">
        <w:rPr>
          <w:rFonts w:ascii="Calibri" w:hAnsi="Calibri" w:cs="Calibri"/>
        </w:rPr>
        <w:fldChar w:fldCharType="end"/>
      </w:r>
      <w:r w:rsidRPr="00D219DA">
        <w:rPr>
          <w:rFonts w:ascii="Calibri" w:hAnsi="Calibri" w:cs="Calibri"/>
        </w:rPr>
        <w:t>: Dashboard - Security Snapshot</w:t>
      </w:r>
    </w:p>
    <w:p w14:paraId="3A1D44B4" w14:textId="77777777" w:rsidR="004B154A" w:rsidRPr="00D219DA" w:rsidRDefault="004B154A" w:rsidP="004B154A">
      <w:pPr>
        <w:keepNext/>
        <w:rPr>
          <w:rFonts w:ascii="Calibri" w:hAnsi="Calibri" w:cs="Calibri"/>
        </w:rPr>
      </w:pPr>
      <w:r w:rsidRPr="00D219DA">
        <w:rPr>
          <w:rFonts w:ascii="Calibri" w:hAnsi="Calibri" w:cs="Calibri"/>
          <w:noProof/>
          <w:lang w:val="en-US"/>
        </w:rPr>
        <w:drawing>
          <wp:inline distT="0" distB="0" distL="0" distR="0" wp14:anchorId="0B2F56CD" wp14:editId="4A685176">
            <wp:extent cx="5731510" cy="2588260"/>
            <wp:effectExtent l="0" t="0" r="2540" b="2540"/>
            <wp:docPr id="569449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49773" name=""/>
                    <pic:cNvPicPr/>
                  </pic:nvPicPr>
                  <pic:blipFill>
                    <a:blip r:embed="rId48"/>
                    <a:stretch>
                      <a:fillRect/>
                    </a:stretch>
                  </pic:blipFill>
                  <pic:spPr>
                    <a:xfrm>
                      <a:off x="0" y="0"/>
                      <a:ext cx="5731510" cy="2588260"/>
                    </a:xfrm>
                    <a:prstGeom prst="rect">
                      <a:avLst/>
                    </a:prstGeom>
                  </pic:spPr>
                </pic:pic>
              </a:graphicData>
            </a:graphic>
          </wp:inline>
        </w:drawing>
      </w:r>
    </w:p>
    <w:p w14:paraId="077CFF0B" w14:textId="18B415B9" w:rsidR="004B154A" w:rsidRPr="00D219DA" w:rsidRDefault="004B154A" w:rsidP="004B154A">
      <w:pPr>
        <w:pStyle w:val="Caption"/>
        <w:jc w:val="center"/>
        <w:rPr>
          <w:rFonts w:ascii="Calibri" w:hAnsi="Calibri" w:cs="Calibri"/>
        </w:rPr>
      </w:pPr>
      <w:r w:rsidRPr="00D219DA">
        <w:rPr>
          <w:rFonts w:ascii="Calibri" w:hAnsi="Calibri" w:cs="Calibri"/>
        </w:rPr>
        <w:t xml:space="preserve">Figure </w:t>
      </w:r>
      <w:r w:rsidRPr="00D219DA">
        <w:rPr>
          <w:rFonts w:ascii="Calibri" w:hAnsi="Calibri" w:cs="Calibri"/>
        </w:rPr>
        <w:fldChar w:fldCharType="begin"/>
      </w:r>
      <w:r w:rsidRPr="00D219DA">
        <w:rPr>
          <w:rFonts w:ascii="Calibri" w:hAnsi="Calibri" w:cs="Calibri"/>
        </w:rPr>
        <w:instrText xml:space="preserve"> SEQ Figure \* ARABIC </w:instrText>
      </w:r>
      <w:r w:rsidRPr="00D219DA">
        <w:rPr>
          <w:rFonts w:ascii="Calibri" w:hAnsi="Calibri" w:cs="Calibri"/>
        </w:rPr>
        <w:fldChar w:fldCharType="separate"/>
      </w:r>
      <w:r w:rsidRPr="00D219DA">
        <w:rPr>
          <w:rFonts w:ascii="Calibri" w:hAnsi="Calibri" w:cs="Calibri"/>
        </w:rPr>
        <w:fldChar w:fldCharType="end"/>
      </w:r>
      <w:r w:rsidRPr="00D219DA">
        <w:rPr>
          <w:rFonts w:ascii="Calibri" w:hAnsi="Calibri" w:cs="Calibri"/>
        </w:rPr>
        <w:t>: Authentication Metrics</w:t>
      </w:r>
    </w:p>
    <w:p w14:paraId="43D1C73F" w14:textId="77777777" w:rsidR="00756931" w:rsidRPr="00D219DA" w:rsidRDefault="00756931" w:rsidP="00756931">
      <w:pPr>
        <w:rPr>
          <w:rFonts w:ascii="Calibri" w:hAnsi="Calibri" w:cs="Calibri"/>
          <w:lang w:val="en-US"/>
        </w:rPr>
      </w:pPr>
    </w:p>
    <w:p w14:paraId="670D5C87" w14:textId="77777777" w:rsidR="00CE3FFC" w:rsidRPr="00546864" w:rsidRDefault="00CE3FFC" w:rsidP="00546864">
      <w:pPr>
        <w:spacing w:before="100" w:beforeAutospacing="1" w:after="100" w:afterAutospacing="1"/>
        <w:outlineLvl w:val="2"/>
        <w:rPr>
          <w:rFonts w:ascii="Calibri" w:hAnsi="Calibri" w:cs="Calibri"/>
          <w:b/>
          <w:sz w:val="27"/>
          <w:szCs w:val="27"/>
        </w:rPr>
      </w:pPr>
      <w:r w:rsidRPr="00546864">
        <w:rPr>
          <w:rFonts w:ascii="Calibri" w:hAnsi="Calibri" w:cs="Calibri"/>
          <w:b/>
          <w:sz w:val="27"/>
          <w:szCs w:val="27"/>
        </w:rPr>
        <w:t>Involved APIs</w:t>
      </w:r>
    </w:p>
    <w:tbl>
      <w:tblPr>
        <w:tblStyle w:val="TableGrid"/>
        <w:tblW w:w="5000" w:type="pct"/>
        <w:tblLook w:val="04A0" w:firstRow="1" w:lastRow="0" w:firstColumn="1" w:lastColumn="0" w:noHBand="0" w:noVBand="1"/>
      </w:tblPr>
      <w:tblGrid>
        <w:gridCol w:w="1565"/>
        <w:gridCol w:w="3730"/>
        <w:gridCol w:w="2344"/>
        <w:gridCol w:w="1377"/>
      </w:tblGrid>
      <w:tr w:rsidR="00CE3FFC" w:rsidRPr="00C65D82" w14:paraId="28E38B20" w14:textId="77777777" w:rsidTr="00354AAA">
        <w:tc>
          <w:tcPr>
            <w:tcW w:w="886" w:type="pct"/>
            <w:hideMark/>
          </w:tcPr>
          <w:p w14:paraId="06A39F88" w14:textId="77777777" w:rsidR="00CE3FFC" w:rsidRPr="00D219DA" w:rsidRDefault="00CE3FFC">
            <w:pPr>
              <w:pStyle w:val="p1"/>
              <w:jc w:val="center"/>
              <w:rPr>
                <w:rFonts w:ascii="Calibri" w:hAnsi="Calibri" w:cs="Calibri"/>
                <w:b/>
              </w:rPr>
            </w:pPr>
            <w:r w:rsidRPr="00D219DA">
              <w:rPr>
                <w:rFonts w:ascii="Calibri" w:hAnsi="Calibri" w:cs="Calibri"/>
                <w:b/>
              </w:rPr>
              <w:t>API Name</w:t>
            </w:r>
          </w:p>
        </w:tc>
        <w:tc>
          <w:tcPr>
            <w:tcW w:w="2014" w:type="pct"/>
            <w:hideMark/>
          </w:tcPr>
          <w:p w14:paraId="4E2BDAE1" w14:textId="77777777" w:rsidR="00CE3FFC" w:rsidRPr="00D219DA" w:rsidRDefault="00CE3FFC">
            <w:pPr>
              <w:pStyle w:val="p1"/>
              <w:jc w:val="center"/>
              <w:rPr>
                <w:rFonts w:ascii="Calibri" w:hAnsi="Calibri" w:cs="Calibri"/>
                <w:b/>
              </w:rPr>
            </w:pPr>
            <w:r w:rsidRPr="00D219DA">
              <w:rPr>
                <w:rFonts w:ascii="Calibri" w:hAnsi="Calibri" w:cs="Calibri"/>
                <w:b/>
              </w:rPr>
              <w:t>Endpoint</w:t>
            </w:r>
          </w:p>
        </w:tc>
        <w:tc>
          <w:tcPr>
            <w:tcW w:w="1318" w:type="pct"/>
            <w:hideMark/>
          </w:tcPr>
          <w:p w14:paraId="0378C59B" w14:textId="77777777" w:rsidR="00CE3FFC" w:rsidRPr="00D219DA" w:rsidRDefault="00CE3FFC">
            <w:pPr>
              <w:pStyle w:val="p1"/>
              <w:jc w:val="center"/>
              <w:rPr>
                <w:rFonts w:ascii="Calibri" w:hAnsi="Calibri" w:cs="Calibri"/>
                <w:b/>
              </w:rPr>
            </w:pPr>
            <w:r w:rsidRPr="00D219DA">
              <w:rPr>
                <w:rFonts w:ascii="Calibri" w:hAnsi="Calibri" w:cs="Calibri"/>
                <w:b/>
              </w:rPr>
              <w:t>Description</w:t>
            </w:r>
          </w:p>
        </w:tc>
        <w:tc>
          <w:tcPr>
            <w:tcW w:w="782" w:type="pct"/>
            <w:hideMark/>
          </w:tcPr>
          <w:p w14:paraId="4B4172F2" w14:textId="77777777" w:rsidR="00CE3FFC" w:rsidRPr="00D219DA" w:rsidRDefault="00CE3FFC">
            <w:pPr>
              <w:pStyle w:val="p1"/>
              <w:jc w:val="center"/>
              <w:rPr>
                <w:rFonts w:ascii="Calibri" w:hAnsi="Calibri" w:cs="Calibri"/>
                <w:b/>
              </w:rPr>
            </w:pPr>
            <w:r w:rsidRPr="00D219DA">
              <w:rPr>
                <w:rFonts w:ascii="Calibri" w:hAnsi="Calibri" w:cs="Calibri"/>
                <w:b/>
              </w:rPr>
              <w:t>When Called</w:t>
            </w:r>
          </w:p>
        </w:tc>
      </w:tr>
      <w:tr w:rsidR="00CE3FFC" w:rsidRPr="00C65D82" w14:paraId="4FDA2178" w14:textId="77777777" w:rsidTr="00354AAA">
        <w:tc>
          <w:tcPr>
            <w:tcW w:w="886" w:type="pct"/>
            <w:hideMark/>
          </w:tcPr>
          <w:p w14:paraId="3C5D22F7" w14:textId="77777777" w:rsidR="00CE3FFC" w:rsidRPr="00D219DA" w:rsidRDefault="00CE3FFC">
            <w:pPr>
              <w:pStyle w:val="p1"/>
              <w:rPr>
                <w:rFonts w:ascii="Calibri" w:hAnsi="Calibri" w:cs="Calibri"/>
              </w:rPr>
            </w:pPr>
            <w:r w:rsidRPr="00D219DA">
              <w:rPr>
                <w:rFonts w:ascii="Calibri" w:hAnsi="Calibri" w:cs="Calibri"/>
              </w:rPr>
              <w:t>Security Snapshot</w:t>
            </w:r>
          </w:p>
        </w:tc>
        <w:tc>
          <w:tcPr>
            <w:tcW w:w="2014" w:type="pct"/>
            <w:hideMark/>
          </w:tcPr>
          <w:p w14:paraId="5C133D7D" w14:textId="77777777" w:rsidR="00CE3FFC" w:rsidRPr="00D219DA" w:rsidRDefault="00CE3FFC">
            <w:pPr>
              <w:pStyle w:val="p1"/>
              <w:rPr>
                <w:rFonts w:ascii="Calibri" w:hAnsi="Calibri" w:cs="Calibri"/>
              </w:rPr>
            </w:pPr>
            <w:r w:rsidRPr="00D219DA">
              <w:rPr>
                <w:rFonts w:ascii="Calibri" w:hAnsi="Calibri" w:cs="Calibri"/>
              </w:rPr>
              <w:t>/</w:t>
            </w:r>
            <w:proofErr w:type="spellStart"/>
            <w:r w:rsidRPr="00D219DA">
              <w:rPr>
                <w:rFonts w:ascii="Calibri" w:hAnsi="Calibri" w:cs="Calibri"/>
              </w:rPr>
              <w:t>api</w:t>
            </w:r>
            <w:proofErr w:type="spellEnd"/>
            <w:r w:rsidRPr="00D219DA">
              <w:rPr>
                <w:rFonts w:ascii="Calibri" w:hAnsi="Calibri" w:cs="Calibri"/>
              </w:rPr>
              <w:t>/security/metrics/snapshot</w:t>
            </w:r>
          </w:p>
        </w:tc>
        <w:tc>
          <w:tcPr>
            <w:tcW w:w="1318" w:type="pct"/>
            <w:hideMark/>
          </w:tcPr>
          <w:p w14:paraId="692AC37E" w14:textId="77777777" w:rsidR="00CE3FFC" w:rsidRPr="00D219DA" w:rsidRDefault="00CE3FFC">
            <w:pPr>
              <w:pStyle w:val="p1"/>
              <w:rPr>
                <w:rFonts w:ascii="Calibri" w:hAnsi="Calibri" w:cs="Calibri"/>
              </w:rPr>
            </w:pPr>
            <w:r w:rsidRPr="00D219DA">
              <w:rPr>
                <w:rFonts w:ascii="Calibri" w:hAnsi="Calibri" w:cs="Calibri"/>
              </w:rPr>
              <w:t>Returns dashboard authentication metrics</w:t>
            </w:r>
          </w:p>
        </w:tc>
        <w:tc>
          <w:tcPr>
            <w:tcW w:w="782" w:type="pct"/>
            <w:hideMark/>
          </w:tcPr>
          <w:p w14:paraId="289AA5DF" w14:textId="77777777" w:rsidR="00CE3FFC" w:rsidRPr="00D219DA" w:rsidRDefault="00CE3FFC">
            <w:pPr>
              <w:pStyle w:val="p1"/>
              <w:rPr>
                <w:rFonts w:ascii="Calibri" w:hAnsi="Calibri" w:cs="Calibri"/>
              </w:rPr>
            </w:pPr>
            <w:r w:rsidRPr="00D219DA">
              <w:rPr>
                <w:rFonts w:ascii="Calibri" w:hAnsi="Calibri" w:cs="Calibri"/>
              </w:rPr>
              <w:t>On dashboard load</w:t>
            </w:r>
          </w:p>
        </w:tc>
      </w:tr>
      <w:tr w:rsidR="00CE3FFC" w:rsidRPr="00C65D82" w14:paraId="7FB73B29" w14:textId="77777777" w:rsidTr="00354AAA">
        <w:tc>
          <w:tcPr>
            <w:tcW w:w="886" w:type="pct"/>
            <w:hideMark/>
          </w:tcPr>
          <w:p w14:paraId="7E42E10A" w14:textId="77777777" w:rsidR="00CE3FFC" w:rsidRPr="00D219DA" w:rsidRDefault="00CE3FFC">
            <w:pPr>
              <w:pStyle w:val="p1"/>
              <w:rPr>
                <w:rFonts w:ascii="Calibri" w:hAnsi="Calibri" w:cs="Calibri"/>
              </w:rPr>
            </w:pPr>
            <w:r w:rsidRPr="00D219DA">
              <w:rPr>
                <w:rFonts w:ascii="Calibri" w:hAnsi="Calibri" w:cs="Calibri"/>
              </w:rPr>
              <w:t>Failed Login Events</w:t>
            </w:r>
          </w:p>
        </w:tc>
        <w:tc>
          <w:tcPr>
            <w:tcW w:w="2014" w:type="pct"/>
            <w:hideMark/>
          </w:tcPr>
          <w:p w14:paraId="66C044C7" w14:textId="77777777" w:rsidR="00CE3FFC" w:rsidRPr="00D219DA" w:rsidRDefault="00CE3FFC">
            <w:pPr>
              <w:pStyle w:val="p1"/>
              <w:rPr>
                <w:rFonts w:ascii="Calibri" w:hAnsi="Calibri" w:cs="Calibri"/>
              </w:rPr>
            </w:pPr>
            <w:r w:rsidRPr="00D219DA">
              <w:rPr>
                <w:rFonts w:ascii="Calibri" w:hAnsi="Calibri" w:cs="Calibri"/>
              </w:rPr>
              <w:t>/</w:t>
            </w:r>
            <w:proofErr w:type="spellStart"/>
            <w:r w:rsidRPr="00D219DA">
              <w:rPr>
                <w:rFonts w:ascii="Calibri" w:hAnsi="Calibri" w:cs="Calibri"/>
              </w:rPr>
              <w:t>api</w:t>
            </w:r>
            <w:proofErr w:type="spellEnd"/>
            <w:r w:rsidRPr="00D219DA">
              <w:rPr>
                <w:rFonts w:ascii="Calibri" w:hAnsi="Calibri" w:cs="Calibri"/>
              </w:rPr>
              <w:t>/security/</w:t>
            </w:r>
            <w:proofErr w:type="spellStart"/>
            <w:r w:rsidRPr="00D219DA">
              <w:rPr>
                <w:rFonts w:ascii="Calibri" w:hAnsi="Calibri" w:cs="Calibri"/>
              </w:rPr>
              <w:t>logs?event</w:t>
            </w:r>
            <w:proofErr w:type="spellEnd"/>
            <w:r w:rsidRPr="00D219DA">
              <w:rPr>
                <w:rFonts w:ascii="Calibri" w:hAnsi="Calibri" w:cs="Calibri"/>
              </w:rPr>
              <w:t>=failed</w:t>
            </w:r>
          </w:p>
        </w:tc>
        <w:tc>
          <w:tcPr>
            <w:tcW w:w="1318" w:type="pct"/>
            <w:hideMark/>
          </w:tcPr>
          <w:p w14:paraId="791B61C7" w14:textId="77777777" w:rsidR="00CE3FFC" w:rsidRPr="00D219DA" w:rsidRDefault="00CE3FFC">
            <w:pPr>
              <w:pStyle w:val="p1"/>
              <w:rPr>
                <w:rFonts w:ascii="Calibri" w:hAnsi="Calibri" w:cs="Calibri"/>
              </w:rPr>
            </w:pPr>
            <w:r w:rsidRPr="00D219DA">
              <w:rPr>
                <w:rFonts w:ascii="Calibri" w:hAnsi="Calibri" w:cs="Calibri"/>
              </w:rPr>
              <w:t>Fetch failed login attempts</w:t>
            </w:r>
          </w:p>
        </w:tc>
        <w:tc>
          <w:tcPr>
            <w:tcW w:w="782" w:type="pct"/>
            <w:hideMark/>
          </w:tcPr>
          <w:p w14:paraId="2A83072E" w14:textId="77777777" w:rsidR="00CE3FFC" w:rsidRPr="00D219DA" w:rsidRDefault="00CE3FFC">
            <w:pPr>
              <w:pStyle w:val="p1"/>
              <w:rPr>
                <w:rFonts w:ascii="Calibri" w:hAnsi="Calibri" w:cs="Calibri"/>
              </w:rPr>
            </w:pPr>
            <w:r w:rsidRPr="00D219DA">
              <w:rPr>
                <w:rFonts w:ascii="Calibri" w:hAnsi="Calibri" w:cs="Calibri"/>
              </w:rPr>
              <w:t>On metric click</w:t>
            </w:r>
          </w:p>
        </w:tc>
      </w:tr>
      <w:tr w:rsidR="00CE3FFC" w:rsidRPr="00C65D82" w14:paraId="32326A81" w14:textId="77777777" w:rsidTr="00354AAA">
        <w:tc>
          <w:tcPr>
            <w:tcW w:w="886" w:type="pct"/>
            <w:hideMark/>
          </w:tcPr>
          <w:p w14:paraId="336590BA" w14:textId="77777777" w:rsidR="00CE3FFC" w:rsidRPr="00D219DA" w:rsidRDefault="00CE3FFC">
            <w:pPr>
              <w:pStyle w:val="p1"/>
              <w:rPr>
                <w:rFonts w:ascii="Calibri" w:hAnsi="Calibri" w:cs="Calibri"/>
              </w:rPr>
            </w:pPr>
            <w:r w:rsidRPr="00D219DA">
              <w:rPr>
                <w:rFonts w:ascii="Calibri" w:hAnsi="Calibri" w:cs="Calibri"/>
              </w:rPr>
              <w:t>Suspicious Login Events</w:t>
            </w:r>
          </w:p>
        </w:tc>
        <w:tc>
          <w:tcPr>
            <w:tcW w:w="2014" w:type="pct"/>
            <w:hideMark/>
          </w:tcPr>
          <w:p w14:paraId="5A6DFA92" w14:textId="77777777" w:rsidR="00CE3FFC" w:rsidRPr="00D219DA" w:rsidRDefault="00CE3FFC">
            <w:pPr>
              <w:pStyle w:val="p1"/>
              <w:rPr>
                <w:rFonts w:ascii="Calibri" w:hAnsi="Calibri" w:cs="Calibri"/>
              </w:rPr>
            </w:pPr>
            <w:r w:rsidRPr="00D219DA">
              <w:rPr>
                <w:rFonts w:ascii="Calibri" w:hAnsi="Calibri" w:cs="Calibri"/>
              </w:rPr>
              <w:t>/</w:t>
            </w:r>
            <w:proofErr w:type="spellStart"/>
            <w:r w:rsidRPr="00D219DA">
              <w:rPr>
                <w:rFonts w:ascii="Calibri" w:hAnsi="Calibri" w:cs="Calibri"/>
              </w:rPr>
              <w:t>api</w:t>
            </w:r>
            <w:proofErr w:type="spellEnd"/>
            <w:r w:rsidRPr="00D219DA">
              <w:rPr>
                <w:rFonts w:ascii="Calibri" w:hAnsi="Calibri" w:cs="Calibri"/>
              </w:rPr>
              <w:t>/security/</w:t>
            </w:r>
            <w:proofErr w:type="spellStart"/>
            <w:r w:rsidRPr="00D219DA">
              <w:rPr>
                <w:rFonts w:ascii="Calibri" w:hAnsi="Calibri" w:cs="Calibri"/>
              </w:rPr>
              <w:t>logs?event</w:t>
            </w:r>
            <w:proofErr w:type="spellEnd"/>
            <w:r w:rsidRPr="00D219DA">
              <w:rPr>
                <w:rFonts w:ascii="Calibri" w:hAnsi="Calibri" w:cs="Calibri"/>
              </w:rPr>
              <w:t>=suspicious</w:t>
            </w:r>
          </w:p>
        </w:tc>
        <w:tc>
          <w:tcPr>
            <w:tcW w:w="1318" w:type="pct"/>
            <w:hideMark/>
          </w:tcPr>
          <w:p w14:paraId="4832AC6C" w14:textId="77777777" w:rsidR="00CE3FFC" w:rsidRPr="00D219DA" w:rsidRDefault="00CE3FFC">
            <w:pPr>
              <w:pStyle w:val="p1"/>
              <w:rPr>
                <w:rFonts w:ascii="Calibri" w:hAnsi="Calibri" w:cs="Calibri"/>
              </w:rPr>
            </w:pPr>
            <w:r w:rsidRPr="00D219DA">
              <w:rPr>
                <w:rFonts w:ascii="Calibri" w:hAnsi="Calibri" w:cs="Calibri"/>
              </w:rPr>
              <w:t>Fetch suspicious/risky attempts</w:t>
            </w:r>
          </w:p>
        </w:tc>
        <w:tc>
          <w:tcPr>
            <w:tcW w:w="782" w:type="pct"/>
            <w:hideMark/>
          </w:tcPr>
          <w:p w14:paraId="5B0D8EF6" w14:textId="77777777" w:rsidR="00CE3FFC" w:rsidRPr="00D219DA" w:rsidRDefault="00CE3FFC">
            <w:pPr>
              <w:pStyle w:val="p1"/>
              <w:rPr>
                <w:rFonts w:ascii="Calibri" w:hAnsi="Calibri" w:cs="Calibri"/>
              </w:rPr>
            </w:pPr>
            <w:r w:rsidRPr="00D219DA">
              <w:rPr>
                <w:rFonts w:ascii="Calibri" w:hAnsi="Calibri" w:cs="Calibri"/>
              </w:rPr>
              <w:t>On metric click</w:t>
            </w:r>
          </w:p>
        </w:tc>
      </w:tr>
      <w:tr w:rsidR="00CE3FFC" w:rsidRPr="00C65D82" w14:paraId="49D96B5C" w14:textId="77777777" w:rsidTr="00354AAA">
        <w:tc>
          <w:tcPr>
            <w:tcW w:w="886" w:type="pct"/>
            <w:hideMark/>
          </w:tcPr>
          <w:p w14:paraId="532CA95C" w14:textId="77777777" w:rsidR="00CE3FFC" w:rsidRPr="00D219DA" w:rsidRDefault="00CE3FFC">
            <w:pPr>
              <w:pStyle w:val="p1"/>
              <w:rPr>
                <w:rFonts w:ascii="Calibri" w:hAnsi="Calibri" w:cs="Calibri"/>
              </w:rPr>
            </w:pPr>
            <w:r w:rsidRPr="00D219DA">
              <w:rPr>
                <w:rFonts w:ascii="Calibri" w:hAnsi="Calibri" w:cs="Calibri"/>
              </w:rPr>
              <w:t>MFA Stats</w:t>
            </w:r>
          </w:p>
        </w:tc>
        <w:tc>
          <w:tcPr>
            <w:tcW w:w="2014" w:type="pct"/>
            <w:hideMark/>
          </w:tcPr>
          <w:p w14:paraId="736A07BC" w14:textId="77777777" w:rsidR="00CE3FFC" w:rsidRPr="00D219DA" w:rsidRDefault="00CE3FFC">
            <w:pPr>
              <w:pStyle w:val="p1"/>
              <w:rPr>
                <w:rFonts w:ascii="Calibri" w:hAnsi="Calibri" w:cs="Calibri"/>
              </w:rPr>
            </w:pPr>
            <w:r w:rsidRPr="00D219DA">
              <w:rPr>
                <w:rFonts w:ascii="Calibri" w:hAnsi="Calibri" w:cs="Calibri"/>
              </w:rPr>
              <w:t>/</w:t>
            </w:r>
            <w:proofErr w:type="spellStart"/>
            <w:r w:rsidRPr="00D219DA">
              <w:rPr>
                <w:rFonts w:ascii="Calibri" w:hAnsi="Calibri" w:cs="Calibri"/>
              </w:rPr>
              <w:t>api</w:t>
            </w:r>
            <w:proofErr w:type="spellEnd"/>
            <w:r w:rsidRPr="00D219DA">
              <w:rPr>
                <w:rFonts w:ascii="Calibri" w:hAnsi="Calibri" w:cs="Calibri"/>
              </w:rPr>
              <w:t>/security/</w:t>
            </w:r>
            <w:proofErr w:type="spellStart"/>
            <w:r w:rsidRPr="00D219DA">
              <w:rPr>
                <w:rFonts w:ascii="Calibri" w:hAnsi="Calibri" w:cs="Calibri"/>
              </w:rPr>
              <w:t>mfa</w:t>
            </w:r>
            <w:proofErr w:type="spellEnd"/>
            <w:r w:rsidRPr="00D219DA">
              <w:rPr>
                <w:rFonts w:ascii="Calibri" w:hAnsi="Calibri" w:cs="Calibri"/>
              </w:rPr>
              <w:t>/stats</w:t>
            </w:r>
          </w:p>
        </w:tc>
        <w:tc>
          <w:tcPr>
            <w:tcW w:w="1318" w:type="pct"/>
            <w:hideMark/>
          </w:tcPr>
          <w:p w14:paraId="45B7A4EB" w14:textId="77777777" w:rsidR="00CE3FFC" w:rsidRPr="00D219DA" w:rsidRDefault="00CE3FFC">
            <w:pPr>
              <w:pStyle w:val="p1"/>
              <w:rPr>
                <w:rFonts w:ascii="Calibri" w:hAnsi="Calibri" w:cs="Calibri"/>
              </w:rPr>
            </w:pPr>
            <w:r w:rsidRPr="00D219DA">
              <w:rPr>
                <w:rFonts w:ascii="Calibri" w:hAnsi="Calibri" w:cs="Calibri"/>
              </w:rPr>
              <w:t>Computes MFA adoption breakdown</w:t>
            </w:r>
          </w:p>
        </w:tc>
        <w:tc>
          <w:tcPr>
            <w:tcW w:w="782" w:type="pct"/>
            <w:hideMark/>
          </w:tcPr>
          <w:p w14:paraId="313E9B52" w14:textId="77777777" w:rsidR="00CE3FFC" w:rsidRPr="00D219DA" w:rsidRDefault="00CE3FFC">
            <w:pPr>
              <w:pStyle w:val="p1"/>
              <w:rPr>
                <w:rFonts w:ascii="Calibri" w:hAnsi="Calibri" w:cs="Calibri"/>
              </w:rPr>
            </w:pPr>
            <w:r w:rsidRPr="00D219DA">
              <w:rPr>
                <w:rFonts w:ascii="Calibri" w:hAnsi="Calibri" w:cs="Calibri"/>
              </w:rPr>
              <w:t>On MFA click</w:t>
            </w:r>
          </w:p>
        </w:tc>
      </w:tr>
      <w:tr w:rsidR="00CE3FFC" w:rsidRPr="00C65D82" w14:paraId="4787F621" w14:textId="77777777" w:rsidTr="00354AAA">
        <w:tc>
          <w:tcPr>
            <w:tcW w:w="886" w:type="pct"/>
            <w:hideMark/>
          </w:tcPr>
          <w:p w14:paraId="34F888B5" w14:textId="77777777" w:rsidR="00CE3FFC" w:rsidRPr="00D219DA" w:rsidRDefault="00CE3FFC">
            <w:pPr>
              <w:pStyle w:val="p1"/>
              <w:rPr>
                <w:rFonts w:ascii="Calibri" w:hAnsi="Calibri" w:cs="Calibri"/>
              </w:rPr>
            </w:pPr>
            <w:r w:rsidRPr="00D219DA">
              <w:rPr>
                <w:rFonts w:ascii="Calibri" w:hAnsi="Calibri" w:cs="Calibri"/>
              </w:rPr>
              <w:t>Live Access Logs</w:t>
            </w:r>
          </w:p>
        </w:tc>
        <w:tc>
          <w:tcPr>
            <w:tcW w:w="2014" w:type="pct"/>
            <w:hideMark/>
          </w:tcPr>
          <w:p w14:paraId="3DA14AE4" w14:textId="77777777" w:rsidR="00CE3FFC" w:rsidRPr="00D219DA" w:rsidRDefault="00CE3FFC">
            <w:pPr>
              <w:pStyle w:val="p1"/>
              <w:rPr>
                <w:rFonts w:ascii="Calibri" w:hAnsi="Calibri" w:cs="Calibri"/>
              </w:rPr>
            </w:pPr>
            <w:r w:rsidRPr="00D219DA">
              <w:rPr>
                <w:rFonts w:ascii="Calibri" w:hAnsi="Calibri" w:cs="Calibri"/>
              </w:rPr>
              <w:t>/</w:t>
            </w:r>
            <w:proofErr w:type="spellStart"/>
            <w:r w:rsidRPr="00D219DA">
              <w:rPr>
                <w:rFonts w:ascii="Calibri" w:hAnsi="Calibri" w:cs="Calibri"/>
              </w:rPr>
              <w:t>api</w:t>
            </w:r>
            <w:proofErr w:type="spellEnd"/>
            <w:r w:rsidRPr="00D219DA">
              <w:rPr>
                <w:rFonts w:ascii="Calibri" w:hAnsi="Calibri" w:cs="Calibri"/>
              </w:rPr>
              <w:t>/security/logs/live</w:t>
            </w:r>
          </w:p>
        </w:tc>
        <w:tc>
          <w:tcPr>
            <w:tcW w:w="1318" w:type="pct"/>
            <w:hideMark/>
          </w:tcPr>
          <w:p w14:paraId="6FC2DD13" w14:textId="77777777" w:rsidR="00CE3FFC" w:rsidRPr="00D219DA" w:rsidRDefault="00CE3FFC">
            <w:pPr>
              <w:pStyle w:val="p1"/>
              <w:rPr>
                <w:rFonts w:ascii="Calibri" w:hAnsi="Calibri" w:cs="Calibri"/>
              </w:rPr>
            </w:pPr>
            <w:r w:rsidRPr="00D219DA">
              <w:rPr>
                <w:rFonts w:ascii="Calibri" w:hAnsi="Calibri" w:cs="Calibri"/>
              </w:rPr>
              <w:t>Returns latest login events</w:t>
            </w:r>
          </w:p>
        </w:tc>
        <w:tc>
          <w:tcPr>
            <w:tcW w:w="782" w:type="pct"/>
            <w:hideMark/>
          </w:tcPr>
          <w:p w14:paraId="21A81059" w14:textId="77777777" w:rsidR="00CE3FFC" w:rsidRPr="00D219DA" w:rsidRDefault="00CE3FFC">
            <w:pPr>
              <w:pStyle w:val="p1"/>
              <w:rPr>
                <w:rFonts w:ascii="Calibri" w:hAnsi="Calibri" w:cs="Calibri"/>
              </w:rPr>
            </w:pPr>
            <w:r w:rsidRPr="00D219DA">
              <w:rPr>
                <w:rFonts w:ascii="Calibri" w:hAnsi="Calibri" w:cs="Calibri"/>
              </w:rPr>
              <w:t>Audit Logs tab</w:t>
            </w:r>
          </w:p>
        </w:tc>
      </w:tr>
      <w:tr w:rsidR="00CE3FFC" w:rsidRPr="00C65D82" w14:paraId="5AC56859" w14:textId="77777777" w:rsidTr="00354AAA">
        <w:tc>
          <w:tcPr>
            <w:tcW w:w="886" w:type="pct"/>
            <w:hideMark/>
          </w:tcPr>
          <w:p w14:paraId="45FA3AFC" w14:textId="77777777" w:rsidR="00CE3FFC" w:rsidRPr="00D219DA" w:rsidRDefault="00CE3FFC">
            <w:pPr>
              <w:pStyle w:val="p1"/>
              <w:rPr>
                <w:rFonts w:ascii="Calibri" w:hAnsi="Calibri" w:cs="Calibri"/>
              </w:rPr>
            </w:pPr>
            <w:r w:rsidRPr="00D219DA">
              <w:rPr>
                <w:rFonts w:ascii="Calibri" w:hAnsi="Calibri" w:cs="Calibri"/>
              </w:rPr>
              <w:t>Audit Logs</w:t>
            </w:r>
          </w:p>
        </w:tc>
        <w:tc>
          <w:tcPr>
            <w:tcW w:w="2014" w:type="pct"/>
            <w:hideMark/>
          </w:tcPr>
          <w:p w14:paraId="2BB5BE13" w14:textId="77777777" w:rsidR="00CE3FFC" w:rsidRPr="00D219DA" w:rsidRDefault="00CE3FFC">
            <w:pPr>
              <w:pStyle w:val="p1"/>
              <w:rPr>
                <w:rFonts w:ascii="Calibri" w:hAnsi="Calibri" w:cs="Calibri"/>
              </w:rPr>
            </w:pPr>
            <w:r w:rsidRPr="00D219DA">
              <w:rPr>
                <w:rFonts w:ascii="Calibri" w:hAnsi="Calibri" w:cs="Calibri"/>
              </w:rPr>
              <w:t>/</w:t>
            </w:r>
            <w:proofErr w:type="spellStart"/>
            <w:r w:rsidRPr="00D219DA">
              <w:rPr>
                <w:rFonts w:ascii="Calibri" w:hAnsi="Calibri" w:cs="Calibri"/>
              </w:rPr>
              <w:t>api</w:t>
            </w:r>
            <w:proofErr w:type="spellEnd"/>
            <w:r w:rsidRPr="00D219DA">
              <w:rPr>
                <w:rFonts w:ascii="Calibri" w:hAnsi="Calibri" w:cs="Calibri"/>
              </w:rPr>
              <w:t>/security/audit</w:t>
            </w:r>
          </w:p>
        </w:tc>
        <w:tc>
          <w:tcPr>
            <w:tcW w:w="1318" w:type="pct"/>
            <w:hideMark/>
          </w:tcPr>
          <w:p w14:paraId="7649A149" w14:textId="77777777" w:rsidR="00CE3FFC" w:rsidRPr="00D219DA" w:rsidRDefault="00CE3FFC">
            <w:pPr>
              <w:pStyle w:val="p1"/>
              <w:rPr>
                <w:rFonts w:ascii="Calibri" w:hAnsi="Calibri" w:cs="Calibri"/>
              </w:rPr>
            </w:pPr>
            <w:r w:rsidRPr="00D219DA">
              <w:rPr>
                <w:rFonts w:ascii="Calibri" w:hAnsi="Calibri" w:cs="Calibri"/>
              </w:rPr>
              <w:t>Shows system-wide event history</w:t>
            </w:r>
          </w:p>
        </w:tc>
        <w:tc>
          <w:tcPr>
            <w:tcW w:w="782" w:type="pct"/>
            <w:hideMark/>
          </w:tcPr>
          <w:p w14:paraId="01BD6B2E" w14:textId="77777777" w:rsidR="00CE3FFC" w:rsidRPr="00D219DA" w:rsidRDefault="00CE3FFC">
            <w:pPr>
              <w:pStyle w:val="p1"/>
              <w:rPr>
                <w:rFonts w:ascii="Calibri" w:hAnsi="Calibri" w:cs="Calibri"/>
              </w:rPr>
            </w:pPr>
            <w:r w:rsidRPr="00D219DA">
              <w:rPr>
                <w:rFonts w:ascii="Calibri" w:hAnsi="Calibri" w:cs="Calibri"/>
              </w:rPr>
              <w:t>Audit Logs tab</w:t>
            </w:r>
          </w:p>
        </w:tc>
      </w:tr>
      <w:tr w:rsidR="00CE3FFC" w:rsidRPr="00C65D82" w14:paraId="11C1DB17" w14:textId="77777777" w:rsidTr="00354AAA">
        <w:tc>
          <w:tcPr>
            <w:tcW w:w="886" w:type="pct"/>
            <w:hideMark/>
          </w:tcPr>
          <w:p w14:paraId="624117B7" w14:textId="77777777" w:rsidR="00CE3FFC" w:rsidRPr="00D219DA" w:rsidRDefault="00CE3FFC">
            <w:pPr>
              <w:pStyle w:val="p1"/>
              <w:rPr>
                <w:rFonts w:ascii="Calibri" w:hAnsi="Calibri" w:cs="Calibri"/>
              </w:rPr>
            </w:pPr>
            <w:r w:rsidRPr="00D219DA">
              <w:rPr>
                <w:rFonts w:ascii="Calibri" w:hAnsi="Calibri" w:cs="Calibri"/>
              </w:rPr>
              <w:t>Export Audit Logs</w:t>
            </w:r>
          </w:p>
        </w:tc>
        <w:tc>
          <w:tcPr>
            <w:tcW w:w="2014" w:type="pct"/>
            <w:hideMark/>
          </w:tcPr>
          <w:p w14:paraId="7637C236" w14:textId="77777777" w:rsidR="00CE3FFC" w:rsidRPr="00D219DA" w:rsidRDefault="00CE3FFC">
            <w:pPr>
              <w:pStyle w:val="p1"/>
              <w:rPr>
                <w:rFonts w:ascii="Calibri" w:hAnsi="Calibri" w:cs="Calibri"/>
              </w:rPr>
            </w:pPr>
            <w:r w:rsidRPr="00D219DA">
              <w:rPr>
                <w:rFonts w:ascii="Calibri" w:hAnsi="Calibri" w:cs="Calibri"/>
              </w:rPr>
              <w:t>/</w:t>
            </w:r>
            <w:proofErr w:type="spellStart"/>
            <w:r w:rsidRPr="00D219DA">
              <w:rPr>
                <w:rFonts w:ascii="Calibri" w:hAnsi="Calibri" w:cs="Calibri"/>
              </w:rPr>
              <w:t>api</w:t>
            </w:r>
            <w:proofErr w:type="spellEnd"/>
            <w:r w:rsidRPr="00D219DA">
              <w:rPr>
                <w:rFonts w:ascii="Calibri" w:hAnsi="Calibri" w:cs="Calibri"/>
              </w:rPr>
              <w:t>/security/audit/export</w:t>
            </w:r>
          </w:p>
        </w:tc>
        <w:tc>
          <w:tcPr>
            <w:tcW w:w="1318" w:type="pct"/>
            <w:hideMark/>
          </w:tcPr>
          <w:p w14:paraId="54227FB0" w14:textId="77777777" w:rsidR="00CE3FFC" w:rsidRPr="00D219DA" w:rsidRDefault="00CE3FFC">
            <w:pPr>
              <w:pStyle w:val="p1"/>
              <w:rPr>
                <w:rFonts w:ascii="Calibri" w:hAnsi="Calibri" w:cs="Calibri"/>
              </w:rPr>
            </w:pPr>
            <w:r w:rsidRPr="00D219DA">
              <w:rPr>
                <w:rFonts w:ascii="Calibri" w:hAnsi="Calibri" w:cs="Calibri"/>
              </w:rPr>
              <w:t>CSV export</w:t>
            </w:r>
          </w:p>
        </w:tc>
        <w:tc>
          <w:tcPr>
            <w:tcW w:w="782" w:type="pct"/>
            <w:hideMark/>
          </w:tcPr>
          <w:p w14:paraId="4A895655" w14:textId="77777777" w:rsidR="00CE3FFC" w:rsidRPr="00D219DA" w:rsidRDefault="00CE3FFC">
            <w:pPr>
              <w:pStyle w:val="p1"/>
              <w:rPr>
                <w:rFonts w:ascii="Calibri" w:hAnsi="Calibri" w:cs="Calibri"/>
              </w:rPr>
            </w:pPr>
            <w:r w:rsidRPr="00D219DA">
              <w:rPr>
                <w:rFonts w:ascii="Calibri" w:hAnsi="Calibri" w:cs="Calibri"/>
              </w:rPr>
              <w:t>On Export click</w:t>
            </w:r>
          </w:p>
        </w:tc>
      </w:tr>
    </w:tbl>
    <w:p w14:paraId="2EF8F2BA" w14:textId="266887AB" w:rsidR="004C694F" w:rsidRPr="00060AF5" w:rsidRDefault="004C694F">
      <w:pPr>
        <w:rPr>
          <w:rFonts w:ascii="Calibri" w:eastAsiaTheme="majorEastAsia" w:hAnsi="Calibri" w:cs="Calibri"/>
        </w:rPr>
      </w:pPr>
    </w:p>
    <w:p w14:paraId="132981F8" w14:textId="77777777" w:rsidR="00214935" w:rsidRPr="00060AF5" w:rsidRDefault="00214935">
      <w:pPr>
        <w:spacing w:after="160" w:line="278" w:lineRule="auto"/>
        <w:rPr>
          <w:rFonts w:ascii="Calibri" w:eastAsiaTheme="majorEastAsia" w:hAnsi="Calibri" w:cs="Calibri"/>
        </w:rPr>
      </w:pPr>
      <w:r w:rsidRPr="00060AF5">
        <w:rPr>
          <w:rFonts w:ascii="Calibri" w:eastAsiaTheme="majorEastAsia" w:hAnsi="Calibri" w:cs="Calibri"/>
        </w:rPr>
        <w:br w:type="page"/>
      </w:r>
    </w:p>
    <w:p w14:paraId="6BCDB5B3" w14:textId="4A489D2D" w:rsidR="004C694F" w:rsidRPr="00B450AE" w:rsidRDefault="004C694F" w:rsidP="00C6684C">
      <w:pPr>
        <w:pStyle w:val="Heading1"/>
        <w:rPr>
          <w:rFonts w:ascii="Calibri" w:eastAsia="Times New Roman" w:hAnsi="Calibri" w:cs="Calibri"/>
        </w:rPr>
      </w:pPr>
      <w:r w:rsidRPr="00B450AE">
        <w:rPr>
          <w:rFonts w:ascii="Calibri" w:eastAsia="Times New Roman" w:hAnsi="Calibri" w:cs="Calibri"/>
        </w:rPr>
        <w:t xml:space="preserve">Use Case </w:t>
      </w:r>
      <w:r w:rsidR="00EB63AA">
        <w:rPr>
          <w:rFonts w:ascii="Calibri" w:eastAsia="Times New Roman" w:hAnsi="Calibri" w:cs="Calibri"/>
        </w:rPr>
        <w:t>10</w:t>
      </w:r>
      <w:r w:rsidRPr="00B450AE">
        <w:rPr>
          <w:rFonts w:ascii="Calibri" w:eastAsia="Times New Roman" w:hAnsi="Calibri" w:cs="Calibri"/>
        </w:rPr>
        <w:t>: Configure Alerts, Notifications, and Delivery Preferences</w:t>
      </w:r>
    </w:p>
    <w:p w14:paraId="11C5B574" w14:textId="4EC8792D" w:rsidR="00CA4195" w:rsidRPr="003A5795" w:rsidRDefault="00CA4195" w:rsidP="003A5795">
      <w:pPr>
        <w:spacing w:before="100" w:beforeAutospacing="1" w:after="100" w:afterAutospacing="1"/>
        <w:outlineLvl w:val="2"/>
        <w:rPr>
          <w:rFonts w:ascii="Calibri" w:hAnsi="Calibri" w:cs="Calibri"/>
          <w:b/>
          <w:sz w:val="27"/>
          <w:szCs w:val="27"/>
        </w:rPr>
      </w:pPr>
      <w:r w:rsidRPr="003A5795">
        <w:rPr>
          <w:rFonts w:ascii="Calibri" w:hAnsi="Calibri" w:cs="Calibri"/>
          <w:b/>
          <w:sz w:val="27"/>
          <w:szCs w:val="27"/>
        </w:rPr>
        <w:t>Description</w:t>
      </w:r>
    </w:p>
    <w:p w14:paraId="65DD9119" w14:textId="23E27CC9" w:rsidR="00CA4195" w:rsidRPr="003A5795" w:rsidRDefault="00CA4195" w:rsidP="003A5795">
      <w:pPr>
        <w:pStyle w:val="p1"/>
        <w:rPr>
          <w:rFonts w:ascii="Calibri" w:hAnsi="Calibri" w:cs="Calibri"/>
        </w:rPr>
      </w:pPr>
      <w:r w:rsidRPr="003A5795">
        <w:rPr>
          <w:rFonts w:ascii="Calibri" w:hAnsi="Calibri" w:cs="Calibri"/>
        </w:rPr>
        <w:t xml:space="preserve">This use case defines how the </w:t>
      </w:r>
      <w:r w:rsidRPr="003A5795">
        <w:rPr>
          <w:rStyle w:val="s1"/>
          <w:rFonts w:ascii="Calibri" w:eastAsiaTheme="majorEastAsia" w:hAnsi="Calibri" w:cs="Calibri"/>
        </w:rPr>
        <w:t>District Tech Lead</w:t>
      </w:r>
      <w:r w:rsidRPr="003A5795">
        <w:rPr>
          <w:rFonts w:ascii="Calibri" w:hAnsi="Calibri" w:cs="Calibri"/>
        </w:rPr>
        <w:t xml:space="preserve"> configures how they receive system alerts, compliance warnings, data sync notifications, and security-related messages.</w:t>
      </w:r>
    </w:p>
    <w:p w14:paraId="001457C2" w14:textId="77777777" w:rsidR="00CA4195" w:rsidRPr="003A5795" w:rsidRDefault="00CA4195" w:rsidP="00CA4195">
      <w:pPr>
        <w:pStyle w:val="p1"/>
        <w:rPr>
          <w:rFonts w:ascii="Calibri" w:hAnsi="Calibri" w:cs="Calibri"/>
        </w:rPr>
      </w:pPr>
      <w:r w:rsidRPr="003A5795">
        <w:rPr>
          <w:rFonts w:ascii="Calibri" w:hAnsi="Calibri" w:cs="Calibri"/>
        </w:rPr>
        <w:t>It includes:</w:t>
      </w:r>
    </w:p>
    <w:p w14:paraId="277761A1" w14:textId="77777777" w:rsidR="00CA4195" w:rsidRPr="003A5795" w:rsidRDefault="00CA4195" w:rsidP="004B3FFC">
      <w:pPr>
        <w:pStyle w:val="p1"/>
        <w:numPr>
          <w:ilvl w:val="0"/>
          <w:numId w:val="303"/>
        </w:numPr>
        <w:rPr>
          <w:rFonts w:ascii="Calibri" w:hAnsi="Calibri" w:cs="Calibri"/>
        </w:rPr>
      </w:pPr>
      <w:r w:rsidRPr="003A5795">
        <w:rPr>
          <w:rFonts w:ascii="Calibri" w:hAnsi="Calibri" w:cs="Calibri"/>
        </w:rPr>
        <w:t>Managing notification delivery preferences</w:t>
      </w:r>
    </w:p>
    <w:p w14:paraId="29E92127" w14:textId="77777777" w:rsidR="00CA4195" w:rsidRPr="003A5795" w:rsidRDefault="00CA4195" w:rsidP="004B3FFC">
      <w:pPr>
        <w:pStyle w:val="p1"/>
        <w:numPr>
          <w:ilvl w:val="0"/>
          <w:numId w:val="303"/>
        </w:numPr>
        <w:rPr>
          <w:rFonts w:ascii="Calibri" w:hAnsi="Calibri" w:cs="Calibri"/>
        </w:rPr>
      </w:pPr>
      <w:r w:rsidRPr="003A5795">
        <w:rPr>
          <w:rFonts w:ascii="Calibri" w:hAnsi="Calibri" w:cs="Calibri"/>
        </w:rPr>
        <w:t>Enabling/disabling email alerts</w:t>
      </w:r>
    </w:p>
    <w:p w14:paraId="6FA9971A" w14:textId="77777777" w:rsidR="00CA4195" w:rsidRPr="003A5795" w:rsidRDefault="00CA4195" w:rsidP="004B3FFC">
      <w:pPr>
        <w:pStyle w:val="p1"/>
        <w:numPr>
          <w:ilvl w:val="0"/>
          <w:numId w:val="303"/>
        </w:numPr>
        <w:rPr>
          <w:rFonts w:ascii="Calibri" w:hAnsi="Calibri" w:cs="Calibri"/>
        </w:rPr>
      </w:pPr>
      <w:r w:rsidRPr="003A5795">
        <w:rPr>
          <w:rFonts w:ascii="Calibri" w:hAnsi="Calibri" w:cs="Calibri"/>
        </w:rPr>
        <w:t>Configuring categories of system notifications</w:t>
      </w:r>
    </w:p>
    <w:p w14:paraId="5816BAA7" w14:textId="77777777" w:rsidR="00CA4195" w:rsidRPr="003A5795" w:rsidRDefault="00CA4195" w:rsidP="004B3FFC">
      <w:pPr>
        <w:pStyle w:val="p1"/>
        <w:numPr>
          <w:ilvl w:val="0"/>
          <w:numId w:val="303"/>
        </w:numPr>
        <w:rPr>
          <w:rFonts w:ascii="Calibri" w:hAnsi="Calibri" w:cs="Calibri"/>
        </w:rPr>
      </w:pPr>
      <w:r w:rsidRPr="003A5795">
        <w:rPr>
          <w:rFonts w:ascii="Calibri" w:hAnsi="Calibri" w:cs="Calibri"/>
        </w:rPr>
        <w:t>Viewing category-level notification rules</w:t>
      </w:r>
    </w:p>
    <w:p w14:paraId="7B037C65" w14:textId="77777777" w:rsidR="00CA4195" w:rsidRPr="003A5795" w:rsidRDefault="00CA4195" w:rsidP="004B3FFC">
      <w:pPr>
        <w:pStyle w:val="p1"/>
        <w:numPr>
          <w:ilvl w:val="0"/>
          <w:numId w:val="303"/>
        </w:numPr>
        <w:rPr>
          <w:rFonts w:ascii="Calibri" w:hAnsi="Calibri" w:cs="Calibri"/>
        </w:rPr>
      </w:pPr>
      <w:r w:rsidRPr="003A5795">
        <w:rPr>
          <w:rFonts w:ascii="Calibri" w:hAnsi="Calibri" w:cs="Calibri"/>
        </w:rPr>
        <w:t>Managing unread notifications</w:t>
      </w:r>
    </w:p>
    <w:p w14:paraId="4FC825D4" w14:textId="77777777" w:rsidR="00CA4195" w:rsidRPr="003A5795" w:rsidRDefault="00CA4195" w:rsidP="004B3FFC">
      <w:pPr>
        <w:pStyle w:val="p1"/>
        <w:numPr>
          <w:ilvl w:val="0"/>
          <w:numId w:val="303"/>
        </w:numPr>
        <w:rPr>
          <w:rFonts w:ascii="Calibri" w:hAnsi="Calibri" w:cs="Calibri"/>
        </w:rPr>
      </w:pPr>
      <w:r w:rsidRPr="003A5795">
        <w:rPr>
          <w:rFonts w:ascii="Calibri" w:hAnsi="Calibri" w:cs="Calibri"/>
        </w:rPr>
        <w:t>Using “Open Source” deep-linking</w:t>
      </w:r>
    </w:p>
    <w:p w14:paraId="4C600883" w14:textId="77777777" w:rsidR="00CA4195" w:rsidRPr="003A5795" w:rsidRDefault="00CA4195" w:rsidP="004B3FFC">
      <w:pPr>
        <w:pStyle w:val="p1"/>
        <w:numPr>
          <w:ilvl w:val="0"/>
          <w:numId w:val="303"/>
        </w:numPr>
        <w:rPr>
          <w:rFonts w:ascii="Calibri" w:hAnsi="Calibri" w:cs="Calibri"/>
        </w:rPr>
      </w:pPr>
      <w:r w:rsidRPr="003A5795">
        <w:rPr>
          <w:rFonts w:ascii="Calibri" w:hAnsi="Calibri" w:cs="Calibri"/>
        </w:rPr>
        <w:t>Marking and resolving notification items</w:t>
      </w:r>
    </w:p>
    <w:p w14:paraId="1D66258A" w14:textId="59FC9E86" w:rsidR="00CA4195" w:rsidRPr="003A5795" w:rsidRDefault="00CA4195" w:rsidP="004B3FFC">
      <w:pPr>
        <w:pStyle w:val="p1"/>
        <w:numPr>
          <w:ilvl w:val="0"/>
          <w:numId w:val="303"/>
        </w:numPr>
        <w:rPr>
          <w:rFonts w:ascii="Calibri" w:hAnsi="Calibri" w:cs="Calibri"/>
        </w:rPr>
      </w:pPr>
      <w:r w:rsidRPr="003A5795">
        <w:rPr>
          <w:rFonts w:ascii="Calibri" w:hAnsi="Calibri" w:cs="Calibri"/>
        </w:rPr>
        <w:t>Understanding alert severity (Info, Warning, Critical)</w:t>
      </w:r>
    </w:p>
    <w:p w14:paraId="086FEB55" w14:textId="6CC0B0F3" w:rsidR="00CA4195" w:rsidRPr="003A5795" w:rsidRDefault="00CA4195" w:rsidP="003A5795">
      <w:pPr>
        <w:pStyle w:val="p1"/>
        <w:rPr>
          <w:rStyle w:val="s2"/>
          <w:rFonts w:ascii="Calibri" w:eastAsiaTheme="majorEastAsia" w:hAnsi="Calibri" w:cs="Calibri"/>
        </w:rPr>
      </w:pPr>
      <w:r w:rsidRPr="003A5795">
        <w:rPr>
          <w:rFonts w:ascii="Calibri" w:hAnsi="Calibri" w:cs="Calibri"/>
        </w:rPr>
        <w:t xml:space="preserve">All notifications are scoped </w:t>
      </w:r>
      <w:r w:rsidRPr="003A5795">
        <w:rPr>
          <w:rStyle w:val="s1"/>
          <w:rFonts w:ascii="Calibri" w:eastAsiaTheme="majorEastAsia" w:hAnsi="Calibri" w:cs="Calibri"/>
        </w:rPr>
        <w:t>only to the district</w:t>
      </w:r>
      <w:r w:rsidRPr="003A5795">
        <w:rPr>
          <w:rFonts w:ascii="Calibri" w:hAnsi="Calibri" w:cs="Calibri"/>
        </w:rPr>
        <w:t xml:space="preserve"> and cannot be modified globally.</w:t>
      </w:r>
      <w:r w:rsidR="00366B68" w:rsidRPr="003A5795">
        <w:rPr>
          <w:rStyle w:val="s2"/>
          <w:rFonts w:ascii="Calibri" w:hAnsi="Calibri" w:cs="Calibri"/>
        </w:rPr>
        <w:t xml:space="preserve"> </w:t>
      </w:r>
    </w:p>
    <w:p w14:paraId="48A3D9FF" w14:textId="77777777" w:rsidR="00CA4195" w:rsidRPr="003A5795" w:rsidRDefault="00CA4195" w:rsidP="003A5795">
      <w:pPr>
        <w:spacing w:before="100" w:beforeAutospacing="1" w:after="100" w:afterAutospacing="1"/>
        <w:outlineLvl w:val="2"/>
        <w:rPr>
          <w:rFonts w:ascii="Calibri" w:eastAsiaTheme="majorEastAsia" w:hAnsi="Calibri" w:cs="Calibri"/>
          <w:b/>
          <w:sz w:val="27"/>
          <w:szCs w:val="27"/>
        </w:rPr>
      </w:pPr>
      <w:r w:rsidRPr="003A5795">
        <w:rPr>
          <w:rFonts w:ascii="Calibri" w:hAnsi="Calibri" w:cs="Calibri"/>
          <w:b/>
          <w:sz w:val="27"/>
          <w:szCs w:val="27"/>
        </w:rPr>
        <w:t>Actors</w:t>
      </w:r>
    </w:p>
    <w:p w14:paraId="50EED55E" w14:textId="77777777" w:rsidR="00CA4195" w:rsidRPr="00366B68" w:rsidRDefault="00CA4195" w:rsidP="004B3FFC">
      <w:pPr>
        <w:pStyle w:val="p1"/>
        <w:numPr>
          <w:ilvl w:val="0"/>
          <w:numId w:val="304"/>
        </w:numPr>
        <w:rPr>
          <w:rFonts w:ascii="Calibri" w:hAnsi="Calibri" w:cs="Calibri"/>
        </w:rPr>
      </w:pPr>
      <w:r w:rsidRPr="00366B68">
        <w:rPr>
          <w:rStyle w:val="s1"/>
          <w:rFonts w:ascii="Calibri" w:eastAsiaTheme="majorEastAsia" w:hAnsi="Calibri" w:cs="Calibri"/>
          <w:b/>
        </w:rPr>
        <w:t>Primary Actor:</w:t>
      </w:r>
      <w:r w:rsidRPr="00366B68">
        <w:rPr>
          <w:rFonts w:ascii="Calibri" w:hAnsi="Calibri" w:cs="Calibri"/>
        </w:rPr>
        <w:t xml:space="preserve"> District Tech Lead</w:t>
      </w:r>
    </w:p>
    <w:p w14:paraId="757C46CB" w14:textId="77777777" w:rsidR="00CA4195" w:rsidRPr="00366B68" w:rsidRDefault="00CA4195" w:rsidP="004B3FFC">
      <w:pPr>
        <w:pStyle w:val="p1"/>
        <w:numPr>
          <w:ilvl w:val="0"/>
          <w:numId w:val="304"/>
        </w:numPr>
        <w:rPr>
          <w:rFonts w:ascii="Calibri" w:hAnsi="Calibri" w:cs="Calibri"/>
        </w:rPr>
      </w:pPr>
      <w:r w:rsidRPr="00366B68">
        <w:rPr>
          <w:rStyle w:val="s1"/>
          <w:rFonts w:ascii="Calibri" w:eastAsiaTheme="majorEastAsia" w:hAnsi="Calibri" w:cs="Calibri"/>
          <w:b/>
        </w:rPr>
        <w:t>Supporting Actor:</w:t>
      </w:r>
      <w:r w:rsidRPr="00366B68">
        <w:rPr>
          <w:rFonts w:ascii="Calibri" w:hAnsi="Calibri" w:cs="Calibri"/>
        </w:rPr>
        <w:t xml:space="preserve"> ScholarPath Admin (creates system-wide rules)</w:t>
      </w:r>
    </w:p>
    <w:p w14:paraId="6015CE10" w14:textId="6E1066B5" w:rsidR="00CA4195" w:rsidRPr="003A5795" w:rsidRDefault="00CA4195" w:rsidP="003A5795">
      <w:pPr>
        <w:spacing w:before="100" w:beforeAutospacing="1" w:after="100" w:afterAutospacing="1"/>
        <w:outlineLvl w:val="2"/>
        <w:rPr>
          <w:rFonts w:ascii="Calibri" w:hAnsi="Calibri" w:cs="Calibri"/>
          <w:b/>
          <w:sz w:val="27"/>
          <w:szCs w:val="27"/>
        </w:rPr>
      </w:pPr>
      <w:r w:rsidRPr="003A5795">
        <w:rPr>
          <w:rFonts w:ascii="Calibri" w:hAnsi="Calibri" w:cs="Calibri"/>
          <w:b/>
          <w:sz w:val="27"/>
          <w:szCs w:val="27"/>
        </w:rPr>
        <w:t>Goal</w:t>
      </w:r>
    </w:p>
    <w:p w14:paraId="732F6BF2" w14:textId="753C455B" w:rsidR="00CA4195" w:rsidRPr="00366B68" w:rsidRDefault="00CA4195" w:rsidP="003A5795">
      <w:pPr>
        <w:pStyle w:val="p1"/>
        <w:rPr>
          <w:rStyle w:val="s2"/>
          <w:rFonts w:ascii="Calibri" w:eastAsiaTheme="majorEastAsia" w:hAnsi="Calibri" w:cs="Calibri"/>
        </w:rPr>
      </w:pPr>
      <w:r w:rsidRPr="00366B68">
        <w:rPr>
          <w:rFonts w:ascii="Calibri" w:hAnsi="Calibri" w:cs="Calibri"/>
        </w:rPr>
        <w:t>To allow the District Tech Lead to configure, personalize, and manage how system alerts and notifications are delivered and displayed.</w:t>
      </w:r>
      <w:r w:rsidR="00366B68" w:rsidRPr="00366B68">
        <w:rPr>
          <w:rStyle w:val="s2"/>
          <w:rFonts w:ascii="Calibri" w:eastAsiaTheme="majorEastAsia" w:hAnsi="Calibri" w:cs="Calibri"/>
        </w:rPr>
        <w:t xml:space="preserve"> </w:t>
      </w:r>
    </w:p>
    <w:p w14:paraId="0F2A1709" w14:textId="7F301404" w:rsidR="00CA4195" w:rsidRPr="003A5795" w:rsidRDefault="00CA4195" w:rsidP="003A5795">
      <w:pPr>
        <w:spacing w:before="100" w:beforeAutospacing="1" w:after="100" w:afterAutospacing="1"/>
        <w:outlineLvl w:val="2"/>
        <w:rPr>
          <w:rFonts w:ascii="Calibri" w:hAnsi="Calibri" w:cs="Calibri"/>
          <w:b/>
          <w:sz w:val="27"/>
          <w:szCs w:val="27"/>
        </w:rPr>
      </w:pPr>
      <w:r w:rsidRPr="003A5795">
        <w:rPr>
          <w:rFonts w:ascii="Calibri" w:hAnsi="Calibri" w:cs="Calibri"/>
          <w:b/>
          <w:sz w:val="27"/>
          <w:szCs w:val="27"/>
        </w:rPr>
        <w:t>Trigger</w:t>
      </w:r>
    </w:p>
    <w:p w14:paraId="2B7440A5" w14:textId="664D9A30" w:rsidR="00CA4195" w:rsidRPr="00366B68" w:rsidRDefault="00CA4195" w:rsidP="00366B68">
      <w:pPr>
        <w:pStyle w:val="p1"/>
        <w:rPr>
          <w:rFonts w:ascii="Calibri" w:hAnsi="Calibri" w:cs="Calibri"/>
        </w:rPr>
      </w:pPr>
      <w:r w:rsidRPr="00366B68">
        <w:rPr>
          <w:rFonts w:ascii="Calibri" w:hAnsi="Calibri" w:cs="Calibri"/>
        </w:rPr>
        <w:t>User navigates to:</w:t>
      </w:r>
      <w:r w:rsidR="00366B68" w:rsidRPr="00366B68">
        <w:rPr>
          <w:rFonts w:ascii="Calibri" w:hAnsi="Calibri" w:cs="Calibri"/>
        </w:rPr>
        <w:t xml:space="preserve"> </w:t>
      </w:r>
      <w:r w:rsidR="00920C02">
        <w:rPr>
          <w:rFonts w:ascii="Calibri" w:hAnsi="Calibri" w:cs="Calibri"/>
        </w:rPr>
        <w:t xml:space="preserve">Notification &amp; </w:t>
      </w:r>
      <w:r w:rsidRPr="00366B68">
        <w:rPr>
          <w:rFonts w:ascii="Calibri" w:hAnsi="Calibri" w:cs="Calibri"/>
        </w:rPr>
        <w:t xml:space="preserve">Settings → </w:t>
      </w:r>
      <w:r w:rsidR="00920C02">
        <w:rPr>
          <w:rFonts w:ascii="Calibri" w:hAnsi="Calibri" w:cs="Calibri"/>
        </w:rPr>
        <w:t xml:space="preserve">All </w:t>
      </w:r>
      <w:r w:rsidRPr="00366B68">
        <w:rPr>
          <w:rFonts w:ascii="Calibri" w:hAnsi="Calibri" w:cs="Calibri"/>
        </w:rPr>
        <w:t xml:space="preserve">Notifications </w:t>
      </w:r>
    </w:p>
    <w:p w14:paraId="25E0B5A9" w14:textId="77777777" w:rsidR="00CA4195" w:rsidRPr="00366B68" w:rsidRDefault="00CA4195" w:rsidP="00CA4195">
      <w:pPr>
        <w:pStyle w:val="p1"/>
        <w:rPr>
          <w:rFonts w:ascii="Calibri" w:hAnsi="Calibri" w:cs="Calibri"/>
        </w:rPr>
      </w:pPr>
      <w:r w:rsidRPr="00366B68">
        <w:rPr>
          <w:rFonts w:ascii="Calibri" w:hAnsi="Calibri" w:cs="Calibri"/>
        </w:rPr>
        <w:t>OR</w:t>
      </w:r>
    </w:p>
    <w:p w14:paraId="7907ACFE" w14:textId="1112D339" w:rsidR="00CA4195" w:rsidRPr="00682860" w:rsidRDefault="00CA4195" w:rsidP="00682860">
      <w:pPr>
        <w:pStyle w:val="p1"/>
        <w:rPr>
          <w:rFonts w:ascii="Calibri" w:eastAsiaTheme="majorEastAsia" w:hAnsi="Calibri" w:cs="Calibri"/>
        </w:rPr>
      </w:pPr>
      <w:r w:rsidRPr="00366B68">
        <w:rPr>
          <w:rFonts w:ascii="Calibri" w:hAnsi="Calibri" w:cs="Calibri"/>
        </w:rPr>
        <w:t xml:space="preserve">Clicks </w:t>
      </w:r>
      <w:r w:rsidRPr="00366B68">
        <w:rPr>
          <w:rStyle w:val="s1"/>
          <w:rFonts w:ascii="Calibri" w:eastAsiaTheme="majorEastAsia" w:hAnsi="Calibri" w:cs="Calibri"/>
        </w:rPr>
        <w:t>View All Notifications</w:t>
      </w:r>
      <w:r w:rsidRPr="00366B68">
        <w:rPr>
          <w:rFonts w:ascii="Calibri" w:hAnsi="Calibri" w:cs="Calibri"/>
        </w:rPr>
        <w:t xml:space="preserve"> on the Dashboard.</w:t>
      </w:r>
      <w:r w:rsidR="00BC2FDC" w:rsidRPr="00682860">
        <w:rPr>
          <w:rFonts w:ascii="Calibri" w:hAnsi="Calibri" w:cs="Calibri"/>
        </w:rPr>
        <w:t xml:space="preserve"> </w:t>
      </w:r>
    </w:p>
    <w:p w14:paraId="36847AA5" w14:textId="77777777" w:rsidR="00CA4195" w:rsidRPr="00366B68" w:rsidRDefault="00CA4195" w:rsidP="00366B68">
      <w:pPr>
        <w:spacing w:before="100" w:beforeAutospacing="1" w:after="100" w:afterAutospacing="1"/>
        <w:outlineLvl w:val="2"/>
        <w:rPr>
          <w:rFonts w:ascii="Calibri" w:hAnsi="Calibri" w:cs="Calibri"/>
          <w:b/>
          <w:sz w:val="27"/>
          <w:szCs w:val="27"/>
        </w:rPr>
      </w:pPr>
      <w:r w:rsidRPr="00366B68">
        <w:rPr>
          <w:rFonts w:ascii="Calibri" w:hAnsi="Calibri" w:cs="Calibri"/>
          <w:b/>
          <w:sz w:val="27"/>
          <w:szCs w:val="27"/>
        </w:rPr>
        <w:t>Business Rules</w:t>
      </w:r>
    </w:p>
    <w:tbl>
      <w:tblPr>
        <w:tblStyle w:val="TableGrid"/>
        <w:tblW w:w="0" w:type="auto"/>
        <w:tblLook w:val="04A0" w:firstRow="1" w:lastRow="0" w:firstColumn="1" w:lastColumn="0" w:noHBand="0" w:noVBand="1"/>
      </w:tblPr>
      <w:tblGrid>
        <w:gridCol w:w="893"/>
        <w:gridCol w:w="8123"/>
      </w:tblGrid>
      <w:tr w:rsidR="00CA4195" w:rsidRPr="00C65D82" w14:paraId="5265239D" w14:textId="77777777" w:rsidTr="00366B68">
        <w:tc>
          <w:tcPr>
            <w:tcW w:w="0" w:type="auto"/>
            <w:hideMark/>
          </w:tcPr>
          <w:p w14:paraId="1361D4DA" w14:textId="77777777" w:rsidR="00CA4195" w:rsidRPr="00366B68" w:rsidRDefault="00CA4195">
            <w:pPr>
              <w:pStyle w:val="p1"/>
              <w:jc w:val="center"/>
              <w:rPr>
                <w:rFonts w:ascii="Calibri" w:hAnsi="Calibri" w:cs="Calibri"/>
                <w:b/>
              </w:rPr>
            </w:pPr>
            <w:r w:rsidRPr="00366B68">
              <w:rPr>
                <w:rFonts w:ascii="Calibri" w:hAnsi="Calibri" w:cs="Calibri"/>
                <w:b/>
              </w:rPr>
              <w:t>Rule ID</w:t>
            </w:r>
          </w:p>
        </w:tc>
        <w:tc>
          <w:tcPr>
            <w:tcW w:w="0" w:type="auto"/>
            <w:hideMark/>
          </w:tcPr>
          <w:p w14:paraId="2B2F588F" w14:textId="77777777" w:rsidR="00CA4195" w:rsidRPr="00366B68" w:rsidRDefault="00CA4195">
            <w:pPr>
              <w:pStyle w:val="p1"/>
              <w:jc w:val="center"/>
              <w:rPr>
                <w:rFonts w:ascii="Calibri" w:hAnsi="Calibri" w:cs="Calibri"/>
                <w:b/>
              </w:rPr>
            </w:pPr>
            <w:r w:rsidRPr="00366B68">
              <w:rPr>
                <w:rFonts w:ascii="Calibri" w:hAnsi="Calibri" w:cs="Calibri"/>
                <w:b/>
              </w:rPr>
              <w:t>Description</w:t>
            </w:r>
          </w:p>
        </w:tc>
      </w:tr>
      <w:tr w:rsidR="00CA4195" w:rsidRPr="00C65D82" w14:paraId="3F657E4E" w14:textId="77777777" w:rsidTr="00366B68">
        <w:tc>
          <w:tcPr>
            <w:tcW w:w="0" w:type="auto"/>
            <w:hideMark/>
          </w:tcPr>
          <w:p w14:paraId="0D142AAF" w14:textId="77777777" w:rsidR="00CA4195" w:rsidRPr="00366B68" w:rsidRDefault="00CA4195">
            <w:pPr>
              <w:pStyle w:val="p1"/>
              <w:rPr>
                <w:rFonts w:ascii="Calibri" w:hAnsi="Calibri" w:cs="Calibri"/>
              </w:rPr>
            </w:pPr>
            <w:r w:rsidRPr="00F34612">
              <w:rPr>
                <w:rFonts w:ascii="Calibri" w:hAnsi="Calibri" w:cs="Calibri"/>
              </w:rPr>
              <w:t>BR-01</w:t>
            </w:r>
          </w:p>
        </w:tc>
        <w:tc>
          <w:tcPr>
            <w:tcW w:w="0" w:type="auto"/>
            <w:hideMark/>
          </w:tcPr>
          <w:p w14:paraId="59B63D96" w14:textId="77777777" w:rsidR="00CA4195" w:rsidRPr="00366B68" w:rsidRDefault="00CA4195">
            <w:pPr>
              <w:pStyle w:val="p1"/>
              <w:rPr>
                <w:rFonts w:ascii="Calibri" w:hAnsi="Calibri" w:cs="Calibri"/>
              </w:rPr>
            </w:pPr>
            <w:r w:rsidRPr="00366B68">
              <w:rPr>
                <w:rFonts w:ascii="Calibri" w:hAnsi="Calibri" w:cs="Calibri"/>
              </w:rPr>
              <w:t>Email Delivery is optional but defaults ON for Critical Alerts.</w:t>
            </w:r>
          </w:p>
        </w:tc>
      </w:tr>
      <w:tr w:rsidR="00CA4195" w:rsidRPr="00C65D82" w14:paraId="510228E5" w14:textId="77777777" w:rsidTr="00366B68">
        <w:tc>
          <w:tcPr>
            <w:tcW w:w="0" w:type="auto"/>
            <w:hideMark/>
          </w:tcPr>
          <w:p w14:paraId="33AB55DF" w14:textId="77777777" w:rsidR="00CA4195" w:rsidRPr="00366B68" w:rsidRDefault="00CA4195">
            <w:pPr>
              <w:pStyle w:val="p1"/>
              <w:rPr>
                <w:rFonts w:ascii="Calibri" w:hAnsi="Calibri" w:cs="Calibri"/>
              </w:rPr>
            </w:pPr>
            <w:r w:rsidRPr="00F34612">
              <w:rPr>
                <w:rFonts w:ascii="Calibri" w:hAnsi="Calibri" w:cs="Calibri"/>
              </w:rPr>
              <w:t>BR-02</w:t>
            </w:r>
          </w:p>
        </w:tc>
        <w:tc>
          <w:tcPr>
            <w:tcW w:w="0" w:type="auto"/>
            <w:hideMark/>
          </w:tcPr>
          <w:p w14:paraId="4F0A1631" w14:textId="77777777" w:rsidR="00CA4195" w:rsidRPr="00366B68" w:rsidRDefault="00CA4195">
            <w:pPr>
              <w:pStyle w:val="p1"/>
              <w:rPr>
                <w:rFonts w:ascii="Calibri" w:hAnsi="Calibri" w:cs="Calibri"/>
              </w:rPr>
            </w:pPr>
            <w:r w:rsidRPr="00366B68">
              <w:rPr>
                <w:rFonts w:ascii="Calibri" w:hAnsi="Calibri" w:cs="Calibri"/>
              </w:rPr>
              <w:t>District Tech Lead can enable/disable notification categories locally.</w:t>
            </w:r>
          </w:p>
        </w:tc>
      </w:tr>
      <w:tr w:rsidR="00CA4195" w:rsidRPr="00C65D82" w14:paraId="6BC8178D" w14:textId="77777777" w:rsidTr="00366B68">
        <w:tc>
          <w:tcPr>
            <w:tcW w:w="0" w:type="auto"/>
            <w:hideMark/>
          </w:tcPr>
          <w:p w14:paraId="5AE7C3E3" w14:textId="77777777" w:rsidR="00CA4195" w:rsidRPr="00366B68" w:rsidRDefault="00CA4195">
            <w:pPr>
              <w:pStyle w:val="p1"/>
              <w:rPr>
                <w:rFonts w:ascii="Calibri" w:hAnsi="Calibri" w:cs="Calibri"/>
              </w:rPr>
            </w:pPr>
            <w:r w:rsidRPr="00F34612">
              <w:rPr>
                <w:rFonts w:ascii="Calibri" w:hAnsi="Calibri" w:cs="Calibri"/>
              </w:rPr>
              <w:t>BR-03</w:t>
            </w:r>
          </w:p>
        </w:tc>
        <w:tc>
          <w:tcPr>
            <w:tcW w:w="0" w:type="auto"/>
            <w:hideMark/>
          </w:tcPr>
          <w:p w14:paraId="0852CE7C" w14:textId="77777777" w:rsidR="00CA4195" w:rsidRPr="00366B68" w:rsidRDefault="00CA4195">
            <w:pPr>
              <w:pStyle w:val="p1"/>
              <w:rPr>
                <w:rFonts w:ascii="Calibri" w:hAnsi="Calibri" w:cs="Calibri"/>
              </w:rPr>
            </w:pPr>
            <w:r w:rsidRPr="00366B68">
              <w:rPr>
                <w:rFonts w:ascii="Calibri" w:hAnsi="Calibri" w:cs="Calibri"/>
              </w:rPr>
              <w:t xml:space="preserve">Critical Alerts (Security, Data Sync Failures) </w:t>
            </w:r>
            <w:r w:rsidRPr="00F34612">
              <w:rPr>
                <w:rStyle w:val="s1"/>
                <w:rFonts w:ascii="Calibri" w:eastAsiaTheme="majorEastAsia" w:hAnsi="Calibri" w:cs="Calibri"/>
              </w:rPr>
              <w:t>cannot be fully disabled</w:t>
            </w:r>
            <w:r w:rsidRPr="00366B68">
              <w:rPr>
                <w:rFonts w:ascii="Calibri" w:hAnsi="Calibri" w:cs="Calibri"/>
              </w:rPr>
              <w:t>. Email is always ON.</w:t>
            </w:r>
          </w:p>
        </w:tc>
      </w:tr>
      <w:tr w:rsidR="00CA4195" w:rsidRPr="00C65D82" w14:paraId="06AA414F" w14:textId="77777777" w:rsidTr="00366B68">
        <w:tc>
          <w:tcPr>
            <w:tcW w:w="0" w:type="auto"/>
            <w:hideMark/>
          </w:tcPr>
          <w:p w14:paraId="763C7860" w14:textId="77777777" w:rsidR="00CA4195" w:rsidRPr="00366B68" w:rsidRDefault="00CA4195">
            <w:pPr>
              <w:pStyle w:val="p1"/>
              <w:rPr>
                <w:rFonts w:ascii="Calibri" w:hAnsi="Calibri" w:cs="Calibri"/>
              </w:rPr>
            </w:pPr>
            <w:r w:rsidRPr="00F34612">
              <w:rPr>
                <w:rFonts w:ascii="Calibri" w:hAnsi="Calibri" w:cs="Calibri"/>
              </w:rPr>
              <w:t>BR-04</w:t>
            </w:r>
          </w:p>
        </w:tc>
        <w:tc>
          <w:tcPr>
            <w:tcW w:w="0" w:type="auto"/>
            <w:hideMark/>
          </w:tcPr>
          <w:p w14:paraId="08E2FA55" w14:textId="77777777" w:rsidR="00CA4195" w:rsidRPr="00366B68" w:rsidRDefault="00CA4195">
            <w:pPr>
              <w:pStyle w:val="p1"/>
              <w:rPr>
                <w:rFonts w:ascii="Calibri" w:hAnsi="Calibri" w:cs="Calibri"/>
              </w:rPr>
            </w:pPr>
            <w:r w:rsidRPr="00366B68">
              <w:rPr>
                <w:rFonts w:ascii="Calibri" w:hAnsi="Calibri" w:cs="Calibri"/>
              </w:rPr>
              <w:t>“Resolve” actions only mark the notification as resolved; they do not delete it.</w:t>
            </w:r>
          </w:p>
        </w:tc>
      </w:tr>
      <w:tr w:rsidR="00CA4195" w:rsidRPr="00C65D82" w14:paraId="422C3C8A" w14:textId="77777777" w:rsidTr="00366B68">
        <w:tc>
          <w:tcPr>
            <w:tcW w:w="0" w:type="auto"/>
            <w:hideMark/>
          </w:tcPr>
          <w:p w14:paraId="4C98308A" w14:textId="77777777" w:rsidR="00CA4195" w:rsidRPr="00366B68" w:rsidRDefault="00CA4195">
            <w:pPr>
              <w:pStyle w:val="p1"/>
              <w:rPr>
                <w:rFonts w:ascii="Calibri" w:hAnsi="Calibri" w:cs="Calibri"/>
              </w:rPr>
            </w:pPr>
            <w:r w:rsidRPr="00F34612">
              <w:rPr>
                <w:rFonts w:ascii="Calibri" w:hAnsi="Calibri" w:cs="Calibri"/>
              </w:rPr>
              <w:t>BR-05</w:t>
            </w:r>
          </w:p>
        </w:tc>
        <w:tc>
          <w:tcPr>
            <w:tcW w:w="0" w:type="auto"/>
            <w:hideMark/>
          </w:tcPr>
          <w:p w14:paraId="058B0ADC" w14:textId="77777777" w:rsidR="00CA4195" w:rsidRPr="00366B68" w:rsidRDefault="00CA4195">
            <w:pPr>
              <w:pStyle w:val="p1"/>
              <w:rPr>
                <w:rFonts w:ascii="Calibri" w:hAnsi="Calibri" w:cs="Calibri"/>
              </w:rPr>
            </w:pPr>
            <w:r w:rsidRPr="00366B68">
              <w:rPr>
                <w:rFonts w:ascii="Calibri" w:hAnsi="Calibri" w:cs="Calibri"/>
              </w:rPr>
              <w:t>“Open Source” deep-links to the relevant module (Compliance, Data Integrations, Security).</w:t>
            </w:r>
          </w:p>
        </w:tc>
      </w:tr>
      <w:tr w:rsidR="00CA4195" w:rsidRPr="00C65D82" w14:paraId="6A81F0F8" w14:textId="77777777" w:rsidTr="00366B68">
        <w:tc>
          <w:tcPr>
            <w:tcW w:w="0" w:type="auto"/>
            <w:hideMark/>
          </w:tcPr>
          <w:p w14:paraId="361B50D3" w14:textId="77777777" w:rsidR="00CA4195" w:rsidRPr="00366B68" w:rsidRDefault="00CA4195">
            <w:pPr>
              <w:pStyle w:val="p1"/>
              <w:rPr>
                <w:rFonts w:ascii="Calibri" w:hAnsi="Calibri" w:cs="Calibri"/>
              </w:rPr>
            </w:pPr>
            <w:r w:rsidRPr="00F34612">
              <w:rPr>
                <w:rFonts w:ascii="Calibri" w:hAnsi="Calibri" w:cs="Calibri"/>
              </w:rPr>
              <w:t>BR-06</w:t>
            </w:r>
          </w:p>
        </w:tc>
        <w:tc>
          <w:tcPr>
            <w:tcW w:w="0" w:type="auto"/>
            <w:hideMark/>
          </w:tcPr>
          <w:p w14:paraId="50F88E8F" w14:textId="77777777" w:rsidR="00CA4195" w:rsidRPr="00366B68" w:rsidRDefault="00CA4195">
            <w:pPr>
              <w:pStyle w:val="p1"/>
              <w:rPr>
                <w:rFonts w:ascii="Calibri" w:hAnsi="Calibri" w:cs="Calibri"/>
              </w:rPr>
            </w:pPr>
            <w:r w:rsidRPr="00366B68">
              <w:rPr>
                <w:rFonts w:ascii="Calibri" w:hAnsi="Calibri" w:cs="Calibri"/>
              </w:rPr>
              <w:t>Only District-scoped notifications are visible (no cross-district alerts).</w:t>
            </w:r>
          </w:p>
        </w:tc>
      </w:tr>
      <w:tr w:rsidR="00CA4195" w:rsidRPr="00C65D82" w14:paraId="71CA9473" w14:textId="77777777" w:rsidTr="00366B68">
        <w:tc>
          <w:tcPr>
            <w:tcW w:w="0" w:type="auto"/>
            <w:hideMark/>
          </w:tcPr>
          <w:p w14:paraId="16063EF3" w14:textId="77777777" w:rsidR="00CA4195" w:rsidRPr="00366B68" w:rsidRDefault="00CA4195">
            <w:pPr>
              <w:pStyle w:val="p1"/>
              <w:rPr>
                <w:rFonts w:ascii="Calibri" w:hAnsi="Calibri" w:cs="Calibri"/>
              </w:rPr>
            </w:pPr>
            <w:r w:rsidRPr="00F34612">
              <w:rPr>
                <w:rFonts w:ascii="Calibri" w:hAnsi="Calibri" w:cs="Calibri"/>
              </w:rPr>
              <w:t>BR-07</w:t>
            </w:r>
          </w:p>
        </w:tc>
        <w:tc>
          <w:tcPr>
            <w:tcW w:w="0" w:type="auto"/>
            <w:hideMark/>
          </w:tcPr>
          <w:p w14:paraId="08A9B67D" w14:textId="77777777" w:rsidR="00CA4195" w:rsidRPr="00366B68" w:rsidRDefault="00CA4195">
            <w:pPr>
              <w:pStyle w:val="p1"/>
              <w:rPr>
                <w:rFonts w:ascii="Calibri" w:hAnsi="Calibri" w:cs="Calibri"/>
              </w:rPr>
            </w:pPr>
            <w:r w:rsidRPr="00366B68">
              <w:rPr>
                <w:rFonts w:ascii="Calibri" w:hAnsi="Calibri" w:cs="Calibri"/>
              </w:rPr>
              <w:t>Each notification is timestamped and stored for at least 180 days.</w:t>
            </w:r>
          </w:p>
        </w:tc>
      </w:tr>
      <w:tr w:rsidR="00CA4195" w:rsidRPr="00C65D82" w14:paraId="5D6AD862" w14:textId="77777777" w:rsidTr="00366B68">
        <w:tc>
          <w:tcPr>
            <w:tcW w:w="0" w:type="auto"/>
            <w:hideMark/>
          </w:tcPr>
          <w:p w14:paraId="03AE0514" w14:textId="77777777" w:rsidR="00CA4195" w:rsidRPr="00366B68" w:rsidRDefault="00CA4195">
            <w:pPr>
              <w:pStyle w:val="p1"/>
              <w:rPr>
                <w:rFonts w:ascii="Calibri" w:hAnsi="Calibri" w:cs="Calibri"/>
              </w:rPr>
            </w:pPr>
            <w:r w:rsidRPr="00F34612">
              <w:rPr>
                <w:rFonts w:ascii="Calibri" w:hAnsi="Calibri" w:cs="Calibri"/>
              </w:rPr>
              <w:t>BR-08</w:t>
            </w:r>
          </w:p>
        </w:tc>
        <w:tc>
          <w:tcPr>
            <w:tcW w:w="0" w:type="auto"/>
            <w:hideMark/>
          </w:tcPr>
          <w:p w14:paraId="46058923" w14:textId="77777777" w:rsidR="00CA4195" w:rsidRPr="00366B68" w:rsidRDefault="00CA4195">
            <w:pPr>
              <w:pStyle w:val="p1"/>
              <w:rPr>
                <w:rFonts w:ascii="Calibri" w:hAnsi="Calibri" w:cs="Calibri"/>
              </w:rPr>
            </w:pPr>
            <w:r w:rsidRPr="00366B68">
              <w:rPr>
                <w:rFonts w:ascii="Calibri" w:hAnsi="Calibri" w:cs="Calibri"/>
              </w:rPr>
              <w:t>Changing delivery preferences does not affect past notifications.</w:t>
            </w:r>
          </w:p>
        </w:tc>
      </w:tr>
      <w:tr w:rsidR="00CA4195" w:rsidRPr="00C65D82" w14:paraId="06D2E163" w14:textId="77777777" w:rsidTr="00366B68">
        <w:tc>
          <w:tcPr>
            <w:tcW w:w="0" w:type="auto"/>
            <w:hideMark/>
          </w:tcPr>
          <w:p w14:paraId="66FC0B2E" w14:textId="77777777" w:rsidR="00CA4195" w:rsidRPr="00366B68" w:rsidRDefault="00CA4195">
            <w:pPr>
              <w:pStyle w:val="p1"/>
              <w:rPr>
                <w:rFonts w:ascii="Calibri" w:hAnsi="Calibri" w:cs="Calibri"/>
              </w:rPr>
            </w:pPr>
            <w:r w:rsidRPr="00F34612">
              <w:rPr>
                <w:rFonts w:ascii="Calibri" w:hAnsi="Calibri" w:cs="Calibri"/>
              </w:rPr>
              <w:t>BR-09</w:t>
            </w:r>
          </w:p>
        </w:tc>
        <w:tc>
          <w:tcPr>
            <w:tcW w:w="0" w:type="auto"/>
            <w:hideMark/>
          </w:tcPr>
          <w:p w14:paraId="6E45CCE8" w14:textId="77777777" w:rsidR="00CA4195" w:rsidRPr="00366B68" w:rsidRDefault="00CA4195">
            <w:pPr>
              <w:pStyle w:val="p1"/>
              <w:rPr>
                <w:rFonts w:ascii="Calibri" w:hAnsi="Calibri" w:cs="Calibri"/>
              </w:rPr>
            </w:pPr>
            <w:r w:rsidRPr="00366B68">
              <w:rPr>
                <w:rFonts w:ascii="Calibri" w:hAnsi="Calibri" w:cs="Calibri"/>
              </w:rPr>
              <w:t>Marking a notification as Read/Resolved updates the unread count across all screens.</w:t>
            </w:r>
          </w:p>
        </w:tc>
      </w:tr>
      <w:tr w:rsidR="00CA4195" w:rsidRPr="00C65D82" w14:paraId="23BAAA59" w14:textId="77777777" w:rsidTr="00366B68">
        <w:tc>
          <w:tcPr>
            <w:tcW w:w="0" w:type="auto"/>
            <w:hideMark/>
          </w:tcPr>
          <w:p w14:paraId="631D453D" w14:textId="77777777" w:rsidR="00CA4195" w:rsidRPr="00366B68" w:rsidRDefault="00CA4195">
            <w:pPr>
              <w:pStyle w:val="p1"/>
              <w:rPr>
                <w:rFonts w:ascii="Calibri" w:hAnsi="Calibri" w:cs="Calibri"/>
              </w:rPr>
            </w:pPr>
            <w:r w:rsidRPr="00F34612">
              <w:rPr>
                <w:rFonts w:ascii="Calibri" w:hAnsi="Calibri" w:cs="Calibri"/>
              </w:rPr>
              <w:t>BR-10</w:t>
            </w:r>
          </w:p>
        </w:tc>
        <w:tc>
          <w:tcPr>
            <w:tcW w:w="0" w:type="auto"/>
            <w:hideMark/>
          </w:tcPr>
          <w:p w14:paraId="74F630CA" w14:textId="77777777" w:rsidR="00CA4195" w:rsidRPr="00366B68" w:rsidRDefault="00CA4195">
            <w:pPr>
              <w:pStyle w:val="p1"/>
              <w:rPr>
                <w:rFonts w:ascii="Calibri" w:hAnsi="Calibri" w:cs="Calibri"/>
              </w:rPr>
            </w:pPr>
            <w:r w:rsidRPr="00366B68">
              <w:rPr>
                <w:rFonts w:ascii="Calibri" w:hAnsi="Calibri" w:cs="Calibri"/>
              </w:rPr>
              <w:t>System-generated notifications follow immutable templates; users cannot edit text.</w:t>
            </w:r>
          </w:p>
        </w:tc>
      </w:tr>
    </w:tbl>
    <w:p w14:paraId="0727B1EC" w14:textId="603CA1AA" w:rsidR="00CA4195" w:rsidRPr="006F6A7E" w:rsidRDefault="00CA4195" w:rsidP="00CA4195">
      <w:pPr>
        <w:rPr>
          <w:rFonts w:ascii="Calibri" w:eastAsiaTheme="majorEastAsia" w:hAnsi="Calibri" w:cs="Calibri"/>
        </w:rPr>
      </w:pPr>
    </w:p>
    <w:p w14:paraId="18E16302" w14:textId="77777777" w:rsidR="00CA4195" w:rsidRPr="00366B68" w:rsidRDefault="00CA4195" w:rsidP="00366B68">
      <w:pPr>
        <w:spacing w:before="100" w:beforeAutospacing="1" w:after="100" w:afterAutospacing="1"/>
        <w:outlineLvl w:val="2"/>
        <w:rPr>
          <w:rFonts w:ascii="Calibri" w:hAnsi="Calibri" w:cs="Calibri"/>
          <w:b/>
          <w:sz w:val="27"/>
          <w:szCs w:val="27"/>
        </w:rPr>
      </w:pPr>
      <w:r w:rsidRPr="00366B68">
        <w:rPr>
          <w:rFonts w:ascii="Calibri" w:hAnsi="Calibri" w:cs="Calibri"/>
          <w:b/>
          <w:sz w:val="27"/>
          <w:szCs w:val="27"/>
        </w:rPr>
        <w:t>Pre-Conditions</w:t>
      </w:r>
    </w:p>
    <w:p w14:paraId="19A00704" w14:textId="77777777" w:rsidR="00CA4195" w:rsidRPr="00366B68" w:rsidRDefault="00CA4195" w:rsidP="004B3FFC">
      <w:pPr>
        <w:pStyle w:val="p1"/>
        <w:numPr>
          <w:ilvl w:val="0"/>
          <w:numId w:val="305"/>
        </w:numPr>
        <w:rPr>
          <w:rFonts w:ascii="Calibri" w:hAnsi="Calibri" w:cs="Calibri"/>
        </w:rPr>
      </w:pPr>
      <w:r w:rsidRPr="00366B68">
        <w:rPr>
          <w:rFonts w:ascii="Calibri" w:hAnsi="Calibri" w:cs="Calibri"/>
        </w:rPr>
        <w:t>User has completed onboarding.</w:t>
      </w:r>
    </w:p>
    <w:p w14:paraId="2B39DC47" w14:textId="77777777" w:rsidR="00CA4195" w:rsidRPr="00366B68" w:rsidRDefault="00CA4195" w:rsidP="004B3FFC">
      <w:pPr>
        <w:pStyle w:val="p1"/>
        <w:numPr>
          <w:ilvl w:val="0"/>
          <w:numId w:val="305"/>
        </w:numPr>
        <w:rPr>
          <w:rFonts w:ascii="Calibri" w:hAnsi="Calibri" w:cs="Calibri"/>
        </w:rPr>
      </w:pPr>
      <w:r w:rsidRPr="00366B68">
        <w:rPr>
          <w:rFonts w:ascii="Calibri" w:hAnsi="Calibri" w:cs="Calibri"/>
        </w:rPr>
        <w:t>Notifications engine is active.</w:t>
      </w:r>
    </w:p>
    <w:p w14:paraId="65C44FA1" w14:textId="77777777" w:rsidR="00CA4195" w:rsidRPr="00366B68" w:rsidRDefault="00CA4195" w:rsidP="004B3FFC">
      <w:pPr>
        <w:pStyle w:val="p1"/>
        <w:numPr>
          <w:ilvl w:val="0"/>
          <w:numId w:val="305"/>
        </w:numPr>
        <w:rPr>
          <w:rFonts w:ascii="Calibri" w:hAnsi="Calibri" w:cs="Calibri"/>
        </w:rPr>
      </w:pPr>
      <w:r w:rsidRPr="00366B68">
        <w:rPr>
          <w:rFonts w:ascii="Calibri" w:hAnsi="Calibri" w:cs="Calibri"/>
        </w:rPr>
        <w:t>At least one notification category is enabled.</w:t>
      </w:r>
    </w:p>
    <w:p w14:paraId="759F2567" w14:textId="2AF8E49A" w:rsidR="00CA4195" w:rsidRPr="00366B68" w:rsidRDefault="00CA4195" w:rsidP="004B3FFC">
      <w:pPr>
        <w:pStyle w:val="p1"/>
        <w:numPr>
          <w:ilvl w:val="0"/>
          <w:numId w:val="305"/>
        </w:numPr>
        <w:rPr>
          <w:rFonts w:ascii="Calibri" w:eastAsiaTheme="majorEastAsia" w:hAnsi="Calibri" w:cs="Calibri"/>
        </w:rPr>
      </w:pPr>
      <w:r w:rsidRPr="00366B68">
        <w:rPr>
          <w:rFonts w:ascii="Calibri" w:hAnsi="Calibri" w:cs="Calibri"/>
        </w:rPr>
        <w:t xml:space="preserve">District Tech Lead </w:t>
      </w:r>
      <w:proofErr w:type="spellStart"/>
      <w:r w:rsidRPr="00366B68">
        <w:rPr>
          <w:rFonts w:ascii="Calibri" w:hAnsi="Calibri" w:cs="Calibri"/>
        </w:rPr>
        <w:t>h</w:t>
      </w:r>
      <w:r w:rsidR="00366B68">
        <w:rPr>
          <w:rFonts w:ascii="Calibri" w:hAnsi="Calibri" w:cs="Calibri"/>
        </w:rPr>
        <w:t>s</w:t>
      </w:r>
      <w:r w:rsidRPr="00366B68">
        <w:rPr>
          <w:rFonts w:ascii="Calibri" w:hAnsi="Calibri" w:cs="Calibri"/>
        </w:rPr>
        <w:t>as</w:t>
      </w:r>
      <w:proofErr w:type="spellEnd"/>
      <w:r w:rsidRPr="00366B68">
        <w:rPr>
          <w:rFonts w:ascii="Calibri" w:hAnsi="Calibri" w:cs="Calibri"/>
        </w:rPr>
        <w:t xml:space="preserve"> permission to change personal delivery settings.</w:t>
      </w:r>
      <w:r w:rsidR="00682860" w:rsidRPr="00366B68">
        <w:rPr>
          <w:rFonts w:ascii="Calibri" w:hAnsi="Calibri" w:cs="Calibri"/>
        </w:rPr>
        <w:t xml:space="preserve"> </w:t>
      </w:r>
    </w:p>
    <w:p w14:paraId="756ACCE9" w14:textId="19BA473F" w:rsidR="00CA4195" w:rsidRPr="00366B68" w:rsidRDefault="00CA4195" w:rsidP="00366B68">
      <w:pPr>
        <w:spacing w:before="100" w:beforeAutospacing="1" w:after="100" w:afterAutospacing="1"/>
        <w:outlineLvl w:val="2"/>
        <w:rPr>
          <w:rFonts w:ascii="Calibri" w:hAnsi="Calibri" w:cs="Calibri"/>
          <w:b/>
          <w:sz w:val="27"/>
          <w:szCs w:val="27"/>
        </w:rPr>
      </w:pPr>
      <w:r w:rsidRPr="00366B68">
        <w:rPr>
          <w:rFonts w:ascii="Calibri" w:hAnsi="Calibri" w:cs="Calibri"/>
          <w:b/>
          <w:sz w:val="27"/>
          <w:szCs w:val="27"/>
        </w:rPr>
        <w:t>Steps</w:t>
      </w:r>
    </w:p>
    <w:p w14:paraId="5469513F" w14:textId="4C992A4F" w:rsidR="00CA4195" w:rsidRPr="00682860" w:rsidRDefault="00CA4195" w:rsidP="00682860">
      <w:pPr>
        <w:rPr>
          <w:rFonts w:ascii="Calibri" w:hAnsi="Calibri" w:cs="Calibri"/>
        </w:rPr>
      </w:pPr>
      <w:r w:rsidRPr="00682860">
        <w:rPr>
          <w:rFonts w:ascii="Calibri" w:hAnsi="Calibri" w:cs="Calibri"/>
        </w:rPr>
        <w:t>Step 1 — Open Notifications &amp; Settings</w:t>
      </w:r>
    </w:p>
    <w:p w14:paraId="3B924003" w14:textId="02F7EFF3" w:rsidR="00CA4195" w:rsidRPr="00682860" w:rsidRDefault="00CA4195" w:rsidP="00682860">
      <w:pPr>
        <w:pStyle w:val="p3"/>
        <w:rPr>
          <w:rFonts w:ascii="Calibri" w:hAnsi="Calibri" w:cs="Calibri"/>
        </w:rPr>
      </w:pPr>
      <w:r w:rsidRPr="00682860">
        <w:rPr>
          <w:rFonts w:ascii="Calibri" w:hAnsi="Calibri" w:cs="Calibri"/>
        </w:rPr>
        <w:t>User navigates to the Notifications screen.</w:t>
      </w:r>
    </w:p>
    <w:p w14:paraId="74AE9684" w14:textId="77777777" w:rsidR="00CA4195" w:rsidRPr="00682860" w:rsidRDefault="00CA4195" w:rsidP="00CA4195">
      <w:pPr>
        <w:pStyle w:val="p3"/>
        <w:rPr>
          <w:rFonts w:ascii="Calibri" w:hAnsi="Calibri" w:cs="Calibri"/>
        </w:rPr>
      </w:pPr>
      <w:r w:rsidRPr="00682860">
        <w:rPr>
          <w:rFonts w:ascii="Calibri" w:hAnsi="Calibri" w:cs="Calibri"/>
        </w:rPr>
        <w:t>Tabs shown:</w:t>
      </w:r>
    </w:p>
    <w:p w14:paraId="68D14794" w14:textId="77777777" w:rsidR="00CA4195" w:rsidRPr="00682860" w:rsidRDefault="00CA4195" w:rsidP="004B3FFC">
      <w:pPr>
        <w:pStyle w:val="p1"/>
        <w:numPr>
          <w:ilvl w:val="0"/>
          <w:numId w:val="306"/>
        </w:numPr>
        <w:rPr>
          <w:rFonts w:ascii="Calibri" w:hAnsi="Calibri" w:cs="Calibri"/>
        </w:rPr>
      </w:pPr>
      <w:r w:rsidRPr="00BC2FDC">
        <w:rPr>
          <w:rFonts w:ascii="Calibri" w:hAnsi="Calibri" w:cs="Calibri"/>
        </w:rPr>
        <w:t>All Notifications</w:t>
      </w:r>
    </w:p>
    <w:p w14:paraId="3FB3DBBF" w14:textId="77777777" w:rsidR="00CA4195" w:rsidRPr="00682860" w:rsidRDefault="00CA4195" w:rsidP="004B3FFC">
      <w:pPr>
        <w:pStyle w:val="p1"/>
        <w:numPr>
          <w:ilvl w:val="0"/>
          <w:numId w:val="306"/>
        </w:numPr>
        <w:rPr>
          <w:rFonts w:ascii="Calibri" w:hAnsi="Calibri" w:cs="Calibri"/>
        </w:rPr>
      </w:pPr>
      <w:r w:rsidRPr="00BC2FDC">
        <w:rPr>
          <w:rFonts w:ascii="Calibri" w:hAnsi="Calibri" w:cs="Calibri"/>
        </w:rPr>
        <w:t>System Alerts</w:t>
      </w:r>
    </w:p>
    <w:p w14:paraId="72020633" w14:textId="77777777" w:rsidR="00CA4195" w:rsidRPr="00682860" w:rsidRDefault="00CA4195" w:rsidP="004B3FFC">
      <w:pPr>
        <w:pStyle w:val="p1"/>
        <w:numPr>
          <w:ilvl w:val="0"/>
          <w:numId w:val="306"/>
        </w:numPr>
        <w:rPr>
          <w:rFonts w:ascii="Calibri" w:hAnsi="Calibri" w:cs="Calibri"/>
        </w:rPr>
      </w:pPr>
      <w:r w:rsidRPr="00BC2FDC">
        <w:rPr>
          <w:rFonts w:ascii="Calibri" w:hAnsi="Calibri" w:cs="Calibri"/>
        </w:rPr>
        <w:t>Compliance Alerts</w:t>
      </w:r>
    </w:p>
    <w:p w14:paraId="52B4CE3C" w14:textId="77777777" w:rsidR="00CA4195" w:rsidRPr="00682860" w:rsidRDefault="00CA4195" w:rsidP="004B3FFC">
      <w:pPr>
        <w:pStyle w:val="p1"/>
        <w:numPr>
          <w:ilvl w:val="0"/>
          <w:numId w:val="306"/>
        </w:numPr>
        <w:rPr>
          <w:rFonts w:ascii="Calibri" w:hAnsi="Calibri" w:cs="Calibri"/>
        </w:rPr>
      </w:pPr>
      <w:r w:rsidRPr="00BC2FDC">
        <w:rPr>
          <w:rFonts w:ascii="Calibri" w:hAnsi="Calibri" w:cs="Calibri"/>
        </w:rPr>
        <w:t>Data Sync Alerts</w:t>
      </w:r>
    </w:p>
    <w:p w14:paraId="7D58A970" w14:textId="77777777" w:rsidR="00CA4195" w:rsidRPr="00682860" w:rsidRDefault="00CA4195" w:rsidP="004B3FFC">
      <w:pPr>
        <w:pStyle w:val="p1"/>
        <w:numPr>
          <w:ilvl w:val="0"/>
          <w:numId w:val="306"/>
        </w:numPr>
        <w:rPr>
          <w:rFonts w:ascii="Calibri" w:hAnsi="Calibri" w:cs="Calibri"/>
        </w:rPr>
      </w:pPr>
      <w:r w:rsidRPr="00BC2FDC">
        <w:rPr>
          <w:rFonts w:ascii="Calibri" w:hAnsi="Calibri" w:cs="Calibri"/>
        </w:rPr>
        <w:t>Security Alerts</w:t>
      </w:r>
    </w:p>
    <w:p w14:paraId="54DC0EFA" w14:textId="7B0B0C22" w:rsidR="00CA4195" w:rsidRPr="00682860" w:rsidRDefault="00CA4195" w:rsidP="004B3FFC">
      <w:pPr>
        <w:pStyle w:val="p1"/>
        <w:numPr>
          <w:ilvl w:val="0"/>
          <w:numId w:val="306"/>
        </w:numPr>
        <w:rPr>
          <w:rFonts w:ascii="Calibri" w:hAnsi="Calibri" w:cs="Calibri"/>
        </w:rPr>
      </w:pPr>
      <w:r w:rsidRPr="00BC2FDC">
        <w:rPr>
          <w:rFonts w:ascii="Calibri" w:hAnsi="Calibri" w:cs="Calibri"/>
        </w:rPr>
        <w:t>Email Delivery Settings</w:t>
      </w:r>
    </w:p>
    <w:p w14:paraId="7E47891B" w14:textId="49A68B81" w:rsidR="00CA4195" w:rsidRPr="00682860" w:rsidRDefault="00CA4195" w:rsidP="00682860">
      <w:pPr>
        <w:pStyle w:val="p3"/>
        <w:rPr>
          <w:rStyle w:val="s1"/>
          <w:rFonts w:ascii="Calibri" w:eastAsiaTheme="majorEastAsia" w:hAnsi="Calibri" w:cs="Calibri"/>
        </w:rPr>
      </w:pPr>
      <w:r w:rsidRPr="00682860">
        <w:rPr>
          <w:rFonts w:ascii="Calibri" w:hAnsi="Calibri" w:cs="Calibri"/>
        </w:rPr>
        <w:t xml:space="preserve">Each tab displays </w:t>
      </w:r>
      <w:r w:rsidR="00D45D6B">
        <w:rPr>
          <w:rFonts w:ascii="Calibri" w:hAnsi="Calibri" w:cs="Calibri"/>
        </w:rPr>
        <w:t xml:space="preserve">a </w:t>
      </w:r>
      <w:r w:rsidRPr="00682860">
        <w:rPr>
          <w:rFonts w:ascii="Calibri" w:hAnsi="Calibri" w:cs="Calibri"/>
        </w:rPr>
        <w:t>notification list filtered by category.</w:t>
      </w:r>
      <w:r w:rsidR="006A0505" w:rsidRPr="00682860">
        <w:rPr>
          <w:rStyle w:val="s1"/>
          <w:rFonts w:ascii="Calibri" w:eastAsiaTheme="majorEastAsia" w:hAnsi="Calibri" w:cs="Calibri"/>
        </w:rPr>
        <w:t xml:space="preserve"> </w:t>
      </w:r>
    </w:p>
    <w:p w14:paraId="23B56484" w14:textId="765CD912" w:rsidR="00CA4195" w:rsidRPr="00BC2FDC" w:rsidRDefault="00CA4195" w:rsidP="00BC2FDC">
      <w:pPr>
        <w:rPr>
          <w:rFonts w:ascii="Calibri" w:hAnsi="Calibri" w:cs="Calibri"/>
        </w:rPr>
      </w:pPr>
      <w:r w:rsidRPr="00BC2FDC">
        <w:rPr>
          <w:rFonts w:ascii="Calibri" w:hAnsi="Calibri" w:cs="Calibri"/>
        </w:rPr>
        <w:t>Step 2 — Configure Delivery Preferences</w:t>
      </w:r>
    </w:p>
    <w:p w14:paraId="00DDE516" w14:textId="62C0730E" w:rsidR="00CA4195" w:rsidRPr="00BC2FDC" w:rsidRDefault="00CA4195" w:rsidP="00CA4195">
      <w:pPr>
        <w:pStyle w:val="p3"/>
        <w:rPr>
          <w:rFonts w:ascii="Calibri" w:hAnsi="Calibri" w:cs="Calibri"/>
        </w:rPr>
      </w:pPr>
      <w:r w:rsidRPr="00BC2FDC">
        <w:rPr>
          <w:rFonts w:ascii="Calibri" w:hAnsi="Calibri" w:cs="Calibri"/>
        </w:rPr>
        <w:t xml:space="preserve">Inside </w:t>
      </w:r>
      <w:r w:rsidRPr="00BC2FDC">
        <w:rPr>
          <w:rStyle w:val="s2"/>
          <w:rFonts w:ascii="Calibri" w:eastAsiaTheme="majorEastAsia" w:hAnsi="Calibri" w:cs="Calibri"/>
        </w:rPr>
        <w:t>Email Delivery Settings</w:t>
      </w:r>
      <w:r w:rsidRPr="00BC2FDC">
        <w:rPr>
          <w:rFonts w:ascii="Calibri" w:hAnsi="Calibri" w:cs="Calibri"/>
        </w:rPr>
        <w:t xml:space="preserve">, </w:t>
      </w:r>
      <w:r w:rsidR="00D45D6B">
        <w:rPr>
          <w:rFonts w:ascii="Calibri" w:hAnsi="Calibri" w:cs="Calibri"/>
        </w:rPr>
        <w:t xml:space="preserve">the </w:t>
      </w:r>
      <w:r w:rsidRPr="00BC2FDC">
        <w:rPr>
          <w:rFonts w:ascii="Calibri" w:hAnsi="Calibri" w:cs="Calibri"/>
        </w:rPr>
        <w:t>user sees toggles for:</w:t>
      </w:r>
    </w:p>
    <w:p w14:paraId="5BAA3B42" w14:textId="77777777" w:rsidR="00CA4195" w:rsidRPr="00BC2FDC" w:rsidRDefault="00CA4195" w:rsidP="004B3FFC">
      <w:pPr>
        <w:pStyle w:val="p1"/>
        <w:numPr>
          <w:ilvl w:val="0"/>
          <w:numId w:val="307"/>
        </w:numPr>
        <w:rPr>
          <w:rFonts w:ascii="Calibri" w:hAnsi="Calibri" w:cs="Calibri"/>
        </w:rPr>
      </w:pPr>
      <w:r w:rsidRPr="00BC2FDC">
        <w:rPr>
          <w:rFonts w:ascii="Calibri" w:hAnsi="Calibri" w:cs="Calibri"/>
        </w:rPr>
        <w:t>Data Sync Failures</w:t>
      </w:r>
    </w:p>
    <w:p w14:paraId="2CB02AA5" w14:textId="77777777" w:rsidR="00CA4195" w:rsidRPr="00BC2FDC" w:rsidRDefault="00CA4195" w:rsidP="004B3FFC">
      <w:pPr>
        <w:pStyle w:val="p1"/>
        <w:numPr>
          <w:ilvl w:val="0"/>
          <w:numId w:val="307"/>
        </w:numPr>
        <w:rPr>
          <w:rFonts w:ascii="Calibri" w:hAnsi="Calibri" w:cs="Calibri"/>
        </w:rPr>
      </w:pPr>
      <w:r w:rsidRPr="00BC2FDC">
        <w:rPr>
          <w:rFonts w:ascii="Calibri" w:hAnsi="Calibri" w:cs="Calibri"/>
        </w:rPr>
        <w:t>Compliance Document Expiry</w:t>
      </w:r>
    </w:p>
    <w:p w14:paraId="7D60CECF" w14:textId="77777777" w:rsidR="00CA4195" w:rsidRPr="00BC2FDC" w:rsidRDefault="00CA4195" w:rsidP="004B3FFC">
      <w:pPr>
        <w:pStyle w:val="p1"/>
        <w:numPr>
          <w:ilvl w:val="0"/>
          <w:numId w:val="307"/>
        </w:numPr>
        <w:rPr>
          <w:rFonts w:ascii="Calibri" w:hAnsi="Calibri" w:cs="Calibri"/>
        </w:rPr>
      </w:pPr>
      <w:r w:rsidRPr="00BC2FDC">
        <w:rPr>
          <w:rFonts w:ascii="Calibri" w:hAnsi="Calibri" w:cs="Calibri"/>
        </w:rPr>
        <w:t>Security Alerts (Critical Only – enforced ON)</w:t>
      </w:r>
    </w:p>
    <w:p w14:paraId="05EAD75C" w14:textId="77777777" w:rsidR="00CA4195" w:rsidRPr="00BC2FDC" w:rsidRDefault="00CA4195" w:rsidP="004B3FFC">
      <w:pPr>
        <w:pStyle w:val="p1"/>
        <w:numPr>
          <w:ilvl w:val="0"/>
          <w:numId w:val="307"/>
        </w:numPr>
        <w:rPr>
          <w:rFonts w:ascii="Calibri" w:hAnsi="Calibri" w:cs="Calibri"/>
        </w:rPr>
      </w:pPr>
      <w:r w:rsidRPr="00BC2FDC">
        <w:rPr>
          <w:rFonts w:ascii="Calibri" w:hAnsi="Calibri" w:cs="Calibri"/>
        </w:rPr>
        <w:t>System Alerts</w:t>
      </w:r>
    </w:p>
    <w:p w14:paraId="1D549727" w14:textId="77777777" w:rsidR="00CA4195" w:rsidRPr="00BC2FDC" w:rsidRDefault="00CA4195" w:rsidP="004B3FFC">
      <w:pPr>
        <w:pStyle w:val="p1"/>
        <w:numPr>
          <w:ilvl w:val="0"/>
          <w:numId w:val="307"/>
        </w:numPr>
        <w:rPr>
          <w:rFonts w:ascii="Calibri" w:hAnsi="Calibri" w:cs="Calibri"/>
        </w:rPr>
      </w:pPr>
      <w:r w:rsidRPr="00BC2FDC">
        <w:rPr>
          <w:rFonts w:ascii="Calibri" w:hAnsi="Calibri" w:cs="Calibri"/>
        </w:rPr>
        <w:t>All Other Notifications</w:t>
      </w:r>
    </w:p>
    <w:p w14:paraId="51376585" w14:textId="77777777" w:rsidR="00CA4195" w:rsidRPr="00F34612" w:rsidRDefault="00CA4195" w:rsidP="00CA4195">
      <w:pPr>
        <w:pStyle w:val="p2"/>
        <w:rPr>
          <w:rFonts w:ascii="Calibri" w:hAnsi="Calibri" w:cs="Calibri"/>
        </w:rPr>
      </w:pPr>
    </w:p>
    <w:p w14:paraId="553E7B8D" w14:textId="77777777" w:rsidR="00CA4195" w:rsidRPr="00F34612" w:rsidRDefault="00CA4195" w:rsidP="00BC2FDC">
      <w:pPr>
        <w:rPr>
          <w:rFonts w:ascii="Calibri" w:hAnsi="Calibri" w:cs="Calibri"/>
        </w:rPr>
      </w:pPr>
      <w:r w:rsidRPr="00F34612">
        <w:rPr>
          <w:rFonts w:ascii="Calibri" w:hAnsi="Calibri" w:cs="Calibri"/>
        </w:rPr>
        <w:t>Actions:</w:t>
      </w:r>
    </w:p>
    <w:p w14:paraId="5916C110" w14:textId="77777777" w:rsidR="00CA4195" w:rsidRPr="00F34612" w:rsidRDefault="00CA4195" w:rsidP="004B3FFC">
      <w:pPr>
        <w:pStyle w:val="p1"/>
        <w:numPr>
          <w:ilvl w:val="0"/>
          <w:numId w:val="308"/>
        </w:numPr>
        <w:rPr>
          <w:rFonts w:ascii="Calibri" w:hAnsi="Calibri" w:cs="Calibri"/>
        </w:rPr>
      </w:pPr>
      <w:r w:rsidRPr="00F34612">
        <w:rPr>
          <w:rFonts w:ascii="Calibri" w:hAnsi="Calibri" w:cs="Calibri"/>
        </w:rPr>
        <w:t>User toggles any category ON/OFF.</w:t>
      </w:r>
    </w:p>
    <w:p w14:paraId="58F971C8" w14:textId="77777777" w:rsidR="00CA4195" w:rsidRPr="00F34612" w:rsidRDefault="00CA4195" w:rsidP="004B3FFC">
      <w:pPr>
        <w:pStyle w:val="p1"/>
        <w:numPr>
          <w:ilvl w:val="0"/>
          <w:numId w:val="308"/>
        </w:numPr>
        <w:rPr>
          <w:rFonts w:ascii="Calibri" w:hAnsi="Calibri" w:cs="Calibri"/>
        </w:rPr>
      </w:pPr>
      <w:r w:rsidRPr="00F34612">
        <w:rPr>
          <w:rFonts w:ascii="Calibri" w:hAnsi="Calibri" w:cs="Calibri"/>
        </w:rPr>
        <w:t>System validates:</w:t>
      </w:r>
    </w:p>
    <w:p w14:paraId="748EDFDE" w14:textId="77777777" w:rsidR="00CA4195" w:rsidRPr="00F34612" w:rsidRDefault="00CA4195" w:rsidP="004B3FFC">
      <w:pPr>
        <w:pStyle w:val="p1"/>
        <w:numPr>
          <w:ilvl w:val="1"/>
          <w:numId w:val="308"/>
        </w:numPr>
        <w:rPr>
          <w:rFonts w:ascii="Calibri" w:hAnsi="Calibri" w:cs="Calibri"/>
        </w:rPr>
      </w:pPr>
      <w:r w:rsidRPr="00F34612">
        <w:rPr>
          <w:rFonts w:ascii="Calibri" w:hAnsi="Calibri" w:cs="Calibri"/>
        </w:rPr>
        <w:t xml:space="preserve">Critical alerts email toggle </w:t>
      </w:r>
      <w:r w:rsidRPr="00F34612">
        <w:rPr>
          <w:rStyle w:val="s1"/>
          <w:rFonts w:ascii="Calibri" w:eastAsiaTheme="majorEastAsia" w:hAnsi="Calibri" w:cs="Calibri"/>
        </w:rPr>
        <w:t>cannot be disabled</w:t>
      </w:r>
      <w:r w:rsidRPr="00F34612">
        <w:rPr>
          <w:rFonts w:ascii="Calibri" w:hAnsi="Calibri" w:cs="Calibri"/>
        </w:rPr>
        <w:t>.</w:t>
      </w:r>
    </w:p>
    <w:p w14:paraId="282F3C2A" w14:textId="77777777" w:rsidR="00CA4195" w:rsidRPr="00F34612" w:rsidRDefault="00CA4195" w:rsidP="004B3FFC">
      <w:pPr>
        <w:pStyle w:val="p1"/>
        <w:numPr>
          <w:ilvl w:val="0"/>
          <w:numId w:val="308"/>
        </w:numPr>
        <w:rPr>
          <w:rFonts w:ascii="Calibri" w:hAnsi="Calibri" w:cs="Calibri"/>
        </w:rPr>
      </w:pPr>
      <w:r w:rsidRPr="00F34612">
        <w:rPr>
          <w:rStyle w:val="s1"/>
          <w:rFonts w:ascii="Calibri" w:eastAsiaTheme="majorEastAsia" w:hAnsi="Calibri" w:cs="Calibri"/>
        </w:rPr>
        <w:t xml:space="preserve">User clicks </w:t>
      </w:r>
      <w:r w:rsidRPr="00F34612">
        <w:rPr>
          <w:rFonts w:ascii="Calibri" w:hAnsi="Calibri" w:cs="Calibri"/>
        </w:rPr>
        <w:t>Save Preferences</w:t>
      </w:r>
      <w:r w:rsidRPr="00F34612">
        <w:rPr>
          <w:rStyle w:val="s1"/>
          <w:rFonts w:ascii="Calibri" w:eastAsiaTheme="majorEastAsia" w:hAnsi="Calibri" w:cs="Calibri"/>
        </w:rPr>
        <w:t>.</w:t>
      </w:r>
    </w:p>
    <w:p w14:paraId="3723DC1E" w14:textId="77777777" w:rsidR="00CA4195" w:rsidRPr="00F34612" w:rsidRDefault="00CA4195" w:rsidP="004B3FFC">
      <w:pPr>
        <w:pStyle w:val="p1"/>
        <w:numPr>
          <w:ilvl w:val="0"/>
          <w:numId w:val="308"/>
        </w:numPr>
        <w:rPr>
          <w:rFonts w:ascii="Calibri" w:hAnsi="Calibri" w:cs="Calibri"/>
        </w:rPr>
      </w:pPr>
      <w:r w:rsidRPr="00F34612">
        <w:rPr>
          <w:rFonts w:ascii="Calibri" w:hAnsi="Calibri" w:cs="Calibri"/>
        </w:rPr>
        <w:t>Success toast appears.</w:t>
      </w:r>
    </w:p>
    <w:p w14:paraId="75C041F6" w14:textId="19C7A0C4" w:rsidR="00CA4195" w:rsidRPr="00F34612" w:rsidRDefault="00CA4195" w:rsidP="00CA4195">
      <w:pPr>
        <w:rPr>
          <w:rStyle w:val="s1"/>
          <w:rFonts w:ascii="Calibri" w:eastAsiaTheme="majorEastAsia" w:hAnsi="Calibri" w:cs="Calibri"/>
        </w:rPr>
      </w:pPr>
    </w:p>
    <w:p w14:paraId="465FC064" w14:textId="2BBB505F" w:rsidR="00CA4195" w:rsidRPr="00F34612" w:rsidRDefault="00CA4195" w:rsidP="00F34612">
      <w:pPr>
        <w:rPr>
          <w:rFonts w:ascii="Calibri" w:hAnsi="Calibri" w:cs="Calibri"/>
        </w:rPr>
      </w:pPr>
      <w:r w:rsidRPr="00F34612">
        <w:rPr>
          <w:rFonts w:ascii="Calibri" w:hAnsi="Calibri" w:cs="Calibri"/>
        </w:rPr>
        <w:t>Step 3 — View All Notifications (Unified List)</w:t>
      </w:r>
    </w:p>
    <w:p w14:paraId="451EA11B" w14:textId="2814523E" w:rsidR="00CA4195" w:rsidRPr="00F34612" w:rsidRDefault="00CA4195" w:rsidP="00F34612">
      <w:pPr>
        <w:pStyle w:val="p3"/>
        <w:rPr>
          <w:rFonts w:ascii="Calibri" w:hAnsi="Calibri" w:cs="Calibri"/>
        </w:rPr>
      </w:pPr>
      <w:r w:rsidRPr="00F34612">
        <w:rPr>
          <w:rFonts w:ascii="Calibri" w:hAnsi="Calibri" w:cs="Calibri"/>
        </w:rPr>
        <w:t xml:space="preserve">User clicks </w:t>
      </w:r>
      <w:r w:rsidRPr="00F34612">
        <w:rPr>
          <w:rStyle w:val="s2"/>
          <w:rFonts w:ascii="Calibri" w:eastAsiaTheme="majorEastAsia" w:hAnsi="Calibri" w:cs="Calibri"/>
        </w:rPr>
        <w:t>All Notifications</w:t>
      </w:r>
      <w:r w:rsidRPr="00F34612">
        <w:rPr>
          <w:rFonts w:ascii="Calibri" w:hAnsi="Calibri" w:cs="Calibri"/>
        </w:rPr>
        <w:t xml:space="preserve"> tab.</w:t>
      </w:r>
    </w:p>
    <w:p w14:paraId="43177288" w14:textId="77777777" w:rsidR="00CA4195" w:rsidRPr="00F34612" w:rsidRDefault="00CA4195" w:rsidP="00CA4195">
      <w:pPr>
        <w:pStyle w:val="p3"/>
        <w:rPr>
          <w:rFonts w:ascii="Calibri" w:hAnsi="Calibri" w:cs="Calibri"/>
        </w:rPr>
      </w:pPr>
      <w:r w:rsidRPr="00F34612">
        <w:rPr>
          <w:rFonts w:ascii="Calibri" w:hAnsi="Calibri" w:cs="Calibri"/>
        </w:rPr>
        <w:t>System displays a combined timeline with:</w:t>
      </w:r>
    </w:p>
    <w:p w14:paraId="7591B08E" w14:textId="77777777" w:rsidR="00CA4195" w:rsidRPr="00F34612" w:rsidRDefault="00CA4195" w:rsidP="004B3FFC">
      <w:pPr>
        <w:pStyle w:val="p1"/>
        <w:numPr>
          <w:ilvl w:val="0"/>
          <w:numId w:val="309"/>
        </w:numPr>
        <w:rPr>
          <w:rFonts w:ascii="Calibri" w:hAnsi="Calibri" w:cs="Calibri"/>
        </w:rPr>
      </w:pPr>
      <w:r w:rsidRPr="00F34612">
        <w:rPr>
          <w:rFonts w:ascii="Calibri" w:hAnsi="Calibri" w:cs="Calibri"/>
        </w:rPr>
        <w:t>Title</w:t>
      </w:r>
    </w:p>
    <w:p w14:paraId="712F4007" w14:textId="77777777" w:rsidR="00CA4195" w:rsidRPr="00F34612" w:rsidRDefault="00CA4195" w:rsidP="004B3FFC">
      <w:pPr>
        <w:pStyle w:val="p1"/>
        <w:numPr>
          <w:ilvl w:val="0"/>
          <w:numId w:val="309"/>
        </w:numPr>
        <w:rPr>
          <w:rFonts w:ascii="Calibri" w:hAnsi="Calibri" w:cs="Calibri"/>
        </w:rPr>
      </w:pPr>
      <w:r w:rsidRPr="00F34612">
        <w:rPr>
          <w:rFonts w:ascii="Calibri" w:hAnsi="Calibri" w:cs="Calibri"/>
        </w:rPr>
        <w:t>Category tag</w:t>
      </w:r>
    </w:p>
    <w:p w14:paraId="3CB843E7" w14:textId="77777777" w:rsidR="00CA4195" w:rsidRPr="00F34612" w:rsidRDefault="00CA4195" w:rsidP="004B3FFC">
      <w:pPr>
        <w:pStyle w:val="p1"/>
        <w:numPr>
          <w:ilvl w:val="0"/>
          <w:numId w:val="309"/>
        </w:numPr>
        <w:rPr>
          <w:rFonts w:ascii="Calibri" w:hAnsi="Calibri" w:cs="Calibri"/>
        </w:rPr>
      </w:pPr>
      <w:r w:rsidRPr="00F34612">
        <w:rPr>
          <w:rFonts w:ascii="Calibri" w:hAnsi="Calibri" w:cs="Calibri"/>
        </w:rPr>
        <w:t>Timestamp</w:t>
      </w:r>
    </w:p>
    <w:p w14:paraId="0411DC66" w14:textId="77777777" w:rsidR="00CA4195" w:rsidRPr="00F34612" w:rsidRDefault="00CA4195" w:rsidP="004B3FFC">
      <w:pPr>
        <w:pStyle w:val="p1"/>
        <w:numPr>
          <w:ilvl w:val="0"/>
          <w:numId w:val="309"/>
        </w:numPr>
        <w:rPr>
          <w:rFonts w:ascii="Calibri" w:hAnsi="Calibri" w:cs="Calibri"/>
        </w:rPr>
      </w:pPr>
      <w:r w:rsidRPr="00F34612">
        <w:rPr>
          <w:rFonts w:ascii="Calibri" w:hAnsi="Calibri" w:cs="Calibri"/>
        </w:rPr>
        <w:t>Severity badge (Info / Warning / Critical)</w:t>
      </w:r>
    </w:p>
    <w:p w14:paraId="3C40E29D" w14:textId="77777777" w:rsidR="00CA4195" w:rsidRPr="00F34612" w:rsidRDefault="00CA4195" w:rsidP="004B3FFC">
      <w:pPr>
        <w:pStyle w:val="p1"/>
        <w:numPr>
          <w:ilvl w:val="0"/>
          <w:numId w:val="309"/>
        </w:numPr>
        <w:rPr>
          <w:rFonts w:ascii="Calibri" w:hAnsi="Calibri" w:cs="Calibri"/>
        </w:rPr>
      </w:pPr>
      <w:r w:rsidRPr="00F34612">
        <w:rPr>
          <w:rFonts w:ascii="Calibri" w:hAnsi="Calibri" w:cs="Calibri"/>
        </w:rPr>
        <w:t>Actions:</w:t>
      </w:r>
    </w:p>
    <w:p w14:paraId="2042654C" w14:textId="77777777" w:rsidR="00CA4195" w:rsidRPr="00F34612" w:rsidRDefault="00CA4195" w:rsidP="004B3FFC">
      <w:pPr>
        <w:pStyle w:val="p1"/>
        <w:numPr>
          <w:ilvl w:val="1"/>
          <w:numId w:val="309"/>
        </w:numPr>
        <w:rPr>
          <w:rFonts w:ascii="Calibri" w:hAnsi="Calibri" w:cs="Calibri"/>
        </w:rPr>
      </w:pPr>
      <w:r w:rsidRPr="00F34612">
        <w:rPr>
          <w:rFonts w:ascii="Calibri" w:hAnsi="Calibri" w:cs="Calibri"/>
        </w:rPr>
        <w:t>Open Source</w:t>
      </w:r>
    </w:p>
    <w:p w14:paraId="2E34DA4B" w14:textId="77777777" w:rsidR="00CA4195" w:rsidRPr="00F34612" w:rsidRDefault="00CA4195" w:rsidP="004B3FFC">
      <w:pPr>
        <w:pStyle w:val="p1"/>
        <w:numPr>
          <w:ilvl w:val="1"/>
          <w:numId w:val="309"/>
        </w:numPr>
        <w:rPr>
          <w:rFonts w:ascii="Calibri" w:hAnsi="Calibri" w:cs="Calibri"/>
        </w:rPr>
      </w:pPr>
      <w:r w:rsidRPr="00F34612">
        <w:rPr>
          <w:rFonts w:ascii="Calibri" w:hAnsi="Calibri" w:cs="Calibri"/>
        </w:rPr>
        <w:t>Resolve</w:t>
      </w:r>
    </w:p>
    <w:p w14:paraId="783E6793" w14:textId="4203B68D" w:rsidR="00CA4195" w:rsidRPr="00F34612" w:rsidRDefault="00CA4195" w:rsidP="004B3FFC">
      <w:pPr>
        <w:pStyle w:val="p1"/>
        <w:numPr>
          <w:ilvl w:val="1"/>
          <w:numId w:val="309"/>
        </w:numPr>
        <w:rPr>
          <w:rFonts w:ascii="Calibri" w:hAnsi="Calibri" w:cs="Calibri"/>
        </w:rPr>
      </w:pPr>
      <w:r w:rsidRPr="00F34612">
        <w:rPr>
          <w:rFonts w:ascii="Calibri" w:hAnsi="Calibri" w:cs="Calibri"/>
        </w:rPr>
        <w:t>Mark as Read</w:t>
      </w:r>
    </w:p>
    <w:p w14:paraId="0D18754E" w14:textId="77777777" w:rsidR="00CA4195" w:rsidRPr="00F34612" w:rsidRDefault="00CA4195" w:rsidP="00CA4195">
      <w:pPr>
        <w:pStyle w:val="p3"/>
        <w:rPr>
          <w:rFonts w:ascii="Calibri" w:hAnsi="Calibri" w:cs="Calibri"/>
        </w:rPr>
      </w:pPr>
      <w:r w:rsidRPr="00F34612">
        <w:rPr>
          <w:rFonts w:ascii="Calibri" w:hAnsi="Calibri" w:cs="Calibri"/>
        </w:rPr>
        <w:t>Items are sorted newest → oldest.</w:t>
      </w:r>
    </w:p>
    <w:p w14:paraId="7E58F165" w14:textId="7E5B909C" w:rsidR="00CA4195" w:rsidRPr="00F34612" w:rsidRDefault="00CA4195" w:rsidP="00CA4195">
      <w:pPr>
        <w:rPr>
          <w:rStyle w:val="s1"/>
          <w:rFonts w:ascii="Calibri" w:eastAsiaTheme="majorEastAsia" w:hAnsi="Calibri" w:cs="Calibri"/>
        </w:rPr>
      </w:pPr>
    </w:p>
    <w:p w14:paraId="4FF341D1" w14:textId="59E77B4F" w:rsidR="00CA4195" w:rsidRPr="00F34612" w:rsidRDefault="00CA4195" w:rsidP="00F34612">
      <w:pPr>
        <w:rPr>
          <w:rFonts w:ascii="Calibri" w:hAnsi="Calibri" w:cs="Calibri"/>
        </w:rPr>
      </w:pPr>
      <w:r w:rsidRPr="00F34612">
        <w:rPr>
          <w:rFonts w:ascii="Calibri" w:hAnsi="Calibri" w:cs="Calibri"/>
        </w:rPr>
        <w:t>Step 4 — Open Source Deep-Link</w:t>
      </w:r>
    </w:p>
    <w:p w14:paraId="66842280" w14:textId="7B13E441" w:rsidR="00CA4195" w:rsidRPr="00F34612" w:rsidRDefault="00CA4195" w:rsidP="00F34612">
      <w:pPr>
        <w:pStyle w:val="p3"/>
        <w:rPr>
          <w:rFonts w:ascii="Calibri" w:hAnsi="Calibri" w:cs="Calibri"/>
        </w:rPr>
      </w:pPr>
      <w:r w:rsidRPr="00F34612">
        <w:rPr>
          <w:rFonts w:ascii="Calibri" w:hAnsi="Calibri" w:cs="Calibri"/>
        </w:rPr>
        <w:t xml:space="preserve">User clicks </w:t>
      </w:r>
      <w:r w:rsidRPr="00F34612">
        <w:rPr>
          <w:rStyle w:val="s2"/>
          <w:rFonts w:ascii="Calibri" w:eastAsiaTheme="majorEastAsia" w:hAnsi="Calibri" w:cs="Calibri"/>
          <w:b/>
        </w:rPr>
        <w:t>Open Source</w:t>
      </w:r>
      <w:r w:rsidRPr="00F34612">
        <w:rPr>
          <w:rFonts w:ascii="Calibri" w:hAnsi="Calibri" w:cs="Calibri"/>
        </w:rPr>
        <w:t xml:space="preserve"> on a notification.</w:t>
      </w:r>
    </w:p>
    <w:p w14:paraId="762C71D9" w14:textId="77777777" w:rsidR="00CA4195" w:rsidRPr="00F34612" w:rsidRDefault="00CA4195" w:rsidP="00CA4195">
      <w:pPr>
        <w:pStyle w:val="p3"/>
        <w:rPr>
          <w:rFonts w:ascii="Calibri" w:hAnsi="Calibri" w:cs="Calibri"/>
        </w:rPr>
      </w:pPr>
      <w:r w:rsidRPr="00F34612">
        <w:rPr>
          <w:rFonts w:ascii="Calibri" w:hAnsi="Calibri" w:cs="Calibri"/>
        </w:rPr>
        <w:t>Examples:</w:t>
      </w:r>
    </w:p>
    <w:p w14:paraId="22187A82" w14:textId="77777777" w:rsidR="00CA4195" w:rsidRPr="00F34612" w:rsidRDefault="00CA4195" w:rsidP="004B3FFC">
      <w:pPr>
        <w:pStyle w:val="p1"/>
        <w:numPr>
          <w:ilvl w:val="0"/>
          <w:numId w:val="310"/>
        </w:numPr>
        <w:rPr>
          <w:rFonts w:ascii="Calibri" w:hAnsi="Calibri" w:cs="Calibri"/>
        </w:rPr>
      </w:pPr>
      <w:r w:rsidRPr="00F34612">
        <w:rPr>
          <w:rFonts w:ascii="Calibri" w:hAnsi="Calibri" w:cs="Calibri"/>
        </w:rPr>
        <w:t>Data Sync Failure → Data Integrations → File Error modal</w:t>
      </w:r>
    </w:p>
    <w:p w14:paraId="20209DA0" w14:textId="77777777" w:rsidR="00CA4195" w:rsidRPr="00F34612" w:rsidRDefault="00CA4195" w:rsidP="004B3FFC">
      <w:pPr>
        <w:pStyle w:val="p1"/>
        <w:numPr>
          <w:ilvl w:val="0"/>
          <w:numId w:val="310"/>
        </w:numPr>
        <w:rPr>
          <w:rFonts w:ascii="Calibri" w:hAnsi="Calibri" w:cs="Calibri"/>
        </w:rPr>
      </w:pPr>
      <w:r w:rsidRPr="00F34612">
        <w:rPr>
          <w:rFonts w:ascii="Calibri" w:hAnsi="Calibri" w:cs="Calibri"/>
        </w:rPr>
        <w:t>Missing School Document → Compliance → Schools tab → specific folder</w:t>
      </w:r>
    </w:p>
    <w:p w14:paraId="5ED627FF" w14:textId="2D2C7347" w:rsidR="00CA4195" w:rsidRPr="00F34612" w:rsidRDefault="00CA4195" w:rsidP="004B3FFC">
      <w:pPr>
        <w:pStyle w:val="p1"/>
        <w:numPr>
          <w:ilvl w:val="0"/>
          <w:numId w:val="310"/>
        </w:numPr>
        <w:rPr>
          <w:rFonts w:ascii="Calibri" w:hAnsi="Calibri" w:cs="Calibri"/>
        </w:rPr>
      </w:pPr>
      <w:r w:rsidRPr="00F34612">
        <w:rPr>
          <w:rFonts w:ascii="Calibri" w:hAnsi="Calibri" w:cs="Calibri"/>
        </w:rPr>
        <w:t>Security Event → Security &amp; Controls → Access Logs filtered by event</w:t>
      </w:r>
    </w:p>
    <w:p w14:paraId="58C94D62" w14:textId="77777777" w:rsidR="00CA4195" w:rsidRPr="00F34612" w:rsidRDefault="00CA4195" w:rsidP="00CA4195">
      <w:pPr>
        <w:pStyle w:val="p3"/>
        <w:rPr>
          <w:rFonts w:ascii="Calibri" w:hAnsi="Calibri" w:cs="Calibri"/>
        </w:rPr>
      </w:pPr>
      <w:r w:rsidRPr="00F34612">
        <w:rPr>
          <w:rFonts w:ascii="Calibri" w:hAnsi="Calibri" w:cs="Calibri"/>
        </w:rPr>
        <w:t>System automatically:</w:t>
      </w:r>
    </w:p>
    <w:p w14:paraId="3DAA8A15" w14:textId="77777777" w:rsidR="00CA4195" w:rsidRPr="00F34612" w:rsidRDefault="00CA4195" w:rsidP="004B3FFC">
      <w:pPr>
        <w:pStyle w:val="p1"/>
        <w:numPr>
          <w:ilvl w:val="0"/>
          <w:numId w:val="311"/>
        </w:numPr>
        <w:rPr>
          <w:rFonts w:ascii="Calibri" w:hAnsi="Calibri" w:cs="Calibri"/>
        </w:rPr>
      </w:pPr>
      <w:r w:rsidRPr="00F34612">
        <w:rPr>
          <w:rFonts w:ascii="Calibri" w:hAnsi="Calibri" w:cs="Calibri"/>
        </w:rPr>
        <w:t>Navigates to correct screen</w:t>
      </w:r>
    </w:p>
    <w:p w14:paraId="52802D88" w14:textId="77777777" w:rsidR="00CA4195" w:rsidRPr="00F34612" w:rsidRDefault="00CA4195" w:rsidP="004B3FFC">
      <w:pPr>
        <w:pStyle w:val="p1"/>
        <w:numPr>
          <w:ilvl w:val="0"/>
          <w:numId w:val="311"/>
        </w:numPr>
        <w:rPr>
          <w:rFonts w:ascii="Calibri" w:hAnsi="Calibri" w:cs="Calibri"/>
        </w:rPr>
      </w:pPr>
      <w:r w:rsidRPr="00F34612">
        <w:rPr>
          <w:rFonts w:ascii="Calibri" w:hAnsi="Calibri" w:cs="Calibri"/>
        </w:rPr>
        <w:t>Pre-filters data</w:t>
      </w:r>
    </w:p>
    <w:p w14:paraId="5FF5047D" w14:textId="61882397" w:rsidR="00CA4195" w:rsidRPr="00F34612" w:rsidRDefault="00CA4195" w:rsidP="004B3FFC">
      <w:pPr>
        <w:pStyle w:val="p1"/>
        <w:numPr>
          <w:ilvl w:val="0"/>
          <w:numId w:val="311"/>
        </w:numPr>
        <w:rPr>
          <w:rStyle w:val="s1"/>
          <w:rFonts w:ascii="Calibri" w:eastAsiaTheme="majorEastAsia" w:hAnsi="Calibri" w:cs="Calibri"/>
        </w:rPr>
      </w:pPr>
      <w:r w:rsidRPr="00F34612">
        <w:rPr>
          <w:rFonts w:ascii="Calibri" w:hAnsi="Calibri" w:cs="Calibri"/>
        </w:rPr>
        <w:t>Auto-opens modal (if applicable)</w:t>
      </w:r>
      <w:r w:rsidR="006A0505" w:rsidRPr="00F34612">
        <w:rPr>
          <w:rStyle w:val="s1"/>
          <w:rFonts w:ascii="Calibri" w:hAnsi="Calibri" w:cs="Calibri"/>
        </w:rPr>
        <w:t xml:space="preserve"> </w:t>
      </w:r>
    </w:p>
    <w:p w14:paraId="5E8E5C13" w14:textId="374CBF06" w:rsidR="00CA4195" w:rsidRPr="00F34612" w:rsidRDefault="00CA4195" w:rsidP="006A0505">
      <w:pPr>
        <w:rPr>
          <w:rFonts w:ascii="Calibri" w:hAnsi="Calibri" w:cs="Calibri"/>
        </w:rPr>
      </w:pPr>
      <w:r w:rsidRPr="00F34612">
        <w:rPr>
          <w:rFonts w:ascii="Calibri" w:hAnsi="Calibri" w:cs="Calibri"/>
        </w:rPr>
        <w:t>Step 5 — Mark as Read</w:t>
      </w:r>
    </w:p>
    <w:p w14:paraId="166F250A" w14:textId="77777777" w:rsidR="00CA4195" w:rsidRPr="00F34612" w:rsidRDefault="00CA4195" w:rsidP="00CA4195">
      <w:pPr>
        <w:pStyle w:val="p3"/>
        <w:rPr>
          <w:rFonts w:ascii="Calibri" w:hAnsi="Calibri" w:cs="Calibri"/>
        </w:rPr>
      </w:pPr>
      <w:r w:rsidRPr="00F34612">
        <w:rPr>
          <w:rFonts w:ascii="Calibri" w:hAnsi="Calibri" w:cs="Calibri"/>
        </w:rPr>
        <w:t xml:space="preserve">User clicks </w:t>
      </w:r>
      <w:r w:rsidRPr="00F34612">
        <w:rPr>
          <w:rStyle w:val="s2"/>
          <w:rFonts w:ascii="Calibri" w:eastAsiaTheme="majorEastAsia" w:hAnsi="Calibri" w:cs="Calibri"/>
        </w:rPr>
        <w:t>Mark as Read</w:t>
      </w:r>
      <w:r w:rsidRPr="00F34612">
        <w:rPr>
          <w:rFonts w:ascii="Calibri" w:hAnsi="Calibri" w:cs="Calibri"/>
        </w:rPr>
        <w:t>:</w:t>
      </w:r>
    </w:p>
    <w:p w14:paraId="40ECA5D5" w14:textId="77777777" w:rsidR="00CA4195" w:rsidRPr="00F34612" w:rsidRDefault="00CA4195" w:rsidP="004B3FFC">
      <w:pPr>
        <w:pStyle w:val="p1"/>
        <w:numPr>
          <w:ilvl w:val="0"/>
          <w:numId w:val="312"/>
        </w:numPr>
        <w:rPr>
          <w:rFonts w:ascii="Calibri" w:hAnsi="Calibri" w:cs="Calibri"/>
        </w:rPr>
      </w:pPr>
      <w:r w:rsidRPr="00F34612">
        <w:rPr>
          <w:rFonts w:ascii="Calibri" w:hAnsi="Calibri" w:cs="Calibri"/>
        </w:rPr>
        <w:t>Item is flagged as read</w:t>
      </w:r>
    </w:p>
    <w:p w14:paraId="51A2B4DE" w14:textId="77777777" w:rsidR="00CA4195" w:rsidRPr="00F34612" w:rsidRDefault="00CA4195" w:rsidP="004B3FFC">
      <w:pPr>
        <w:pStyle w:val="p1"/>
        <w:numPr>
          <w:ilvl w:val="0"/>
          <w:numId w:val="312"/>
        </w:numPr>
        <w:rPr>
          <w:rFonts w:ascii="Calibri" w:hAnsi="Calibri" w:cs="Calibri"/>
        </w:rPr>
      </w:pPr>
      <w:r w:rsidRPr="00F34612">
        <w:rPr>
          <w:rFonts w:ascii="Calibri" w:hAnsi="Calibri" w:cs="Calibri"/>
        </w:rPr>
        <w:t>Unread counter on Dashboard &amp; top bar decreases</w:t>
      </w:r>
    </w:p>
    <w:p w14:paraId="6A019657" w14:textId="77777777" w:rsidR="00CA4195" w:rsidRPr="00F34612" w:rsidRDefault="00CA4195" w:rsidP="004B3FFC">
      <w:pPr>
        <w:pStyle w:val="p1"/>
        <w:numPr>
          <w:ilvl w:val="0"/>
          <w:numId w:val="312"/>
        </w:numPr>
        <w:rPr>
          <w:rFonts w:ascii="Calibri" w:hAnsi="Calibri" w:cs="Calibri"/>
        </w:rPr>
      </w:pPr>
      <w:r w:rsidRPr="00F34612">
        <w:rPr>
          <w:rFonts w:ascii="Calibri" w:hAnsi="Calibri" w:cs="Calibri"/>
        </w:rPr>
        <w:t>Item remains in list (state = Read)</w:t>
      </w:r>
    </w:p>
    <w:p w14:paraId="59F184CF" w14:textId="49590B86" w:rsidR="00CA4195" w:rsidRPr="00F34612" w:rsidRDefault="00CA4195" w:rsidP="00CA4195">
      <w:pPr>
        <w:rPr>
          <w:rStyle w:val="s1"/>
          <w:rFonts w:ascii="Calibri" w:eastAsiaTheme="majorEastAsia" w:hAnsi="Calibri" w:cs="Calibri"/>
        </w:rPr>
      </w:pPr>
    </w:p>
    <w:p w14:paraId="692C75C6" w14:textId="40B8DDCC" w:rsidR="00CA4195" w:rsidRPr="00F34612" w:rsidRDefault="00CA4195" w:rsidP="00F34612">
      <w:pPr>
        <w:rPr>
          <w:rFonts w:ascii="Calibri" w:hAnsi="Calibri" w:cs="Calibri"/>
        </w:rPr>
      </w:pPr>
      <w:r w:rsidRPr="00F34612">
        <w:rPr>
          <w:rFonts w:ascii="Calibri" w:hAnsi="Calibri" w:cs="Calibri"/>
        </w:rPr>
        <w:t>Step 6 — Resolve Notification</w:t>
      </w:r>
    </w:p>
    <w:p w14:paraId="69AF1288" w14:textId="77777777" w:rsidR="00CA4195" w:rsidRPr="00F34612" w:rsidRDefault="00CA4195" w:rsidP="00CA4195">
      <w:pPr>
        <w:pStyle w:val="p3"/>
        <w:rPr>
          <w:rFonts w:ascii="Calibri" w:hAnsi="Calibri" w:cs="Calibri"/>
        </w:rPr>
      </w:pPr>
      <w:r w:rsidRPr="00F34612">
        <w:rPr>
          <w:rFonts w:ascii="Calibri" w:hAnsi="Calibri" w:cs="Calibri"/>
        </w:rPr>
        <w:t xml:space="preserve">User clicks </w:t>
      </w:r>
      <w:r w:rsidRPr="00F34612">
        <w:rPr>
          <w:rStyle w:val="s2"/>
          <w:rFonts w:ascii="Calibri" w:eastAsiaTheme="majorEastAsia" w:hAnsi="Calibri" w:cs="Calibri"/>
          <w:b/>
        </w:rPr>
        <w:t>Resolve</w:t>
      </w:r>
      <w:r w:rsidRPr="00F34612">
        <w:rPr>
          <w:rFonts w:ascii="Calibri" w:hAnsi="Calibri" w:cs="Calibri"/>
        </w:rPr>
        <w:t>:</w:t>
      </w:r>
    </w:p>
    <w:p w14:paraId="7C66D0EE" w14:textId="77777777" w:rsidR="00CA4195" w:rsidRPr="00F34612" w:rsidRDefault="00CA4195" w:rsidP="004B3FFC">
      <w:pPr>
        <w:pStyle w:val="p1"/>
        <w:numPr>
          <w:ilvl w:val="0"/>
          <w:numId w:val="313"/>
        </w:numPr>
        <w:rPr>
          <w:rFonts w:ascii="Calibri" w:hAnsi="Calibri" w:cs="Calibri"/>
        </w:rPr>
      </w:pPr>
      <w:r w:rsidRPr="00F34612">
        <w:rPr>
          <w:rFonts w:ascii="Calibri" w:hAnsi="Calibri" w:cs="Calibri"/>
        </w:rPr>
        <w:t>System marks notification state = Resolved</w:t>
      </w:r>
    </w:p>
    <w:p w14:paraId="0F6A3F63" w14:textId="77777777" w:rsidR="00CA4195" w:rsidRPr="00F34612" w:rsidRDefault="00CA4195" w:rsidP="004B3FFC">
      <w:pPr>
        <w:pStyle w:val="p1"/>
        <w:numPr>
          <w:ilvl w:val="0"/>
          <w:numId w:val="313"/>
        </w:numPr>
        <w:rPr>
          <w:rFonts w:ascii="Calibri" w:hAnsi="Calibri" w:cs="Calibri"/>
        </w:rPr>
      </w:pPr>
      <w:r w:rsidRPr="00F34612">
        <w:rPr>
          <w:rFonts w:ascii="Calibri" w:hAnsi="Calibri" w:cs="Calibri"/>
        </w:rPr>
        <w:t>No deletion occurs</w:t>
      </w:r>
    </w:p>
    <w:p w14:paraId="7A0E7547" w14:textId="77777777" w:rsidR="00CA4195" w:rsidRPr="00F34612" w:rsidRDefault="00CA4195" w:rsidP="004B3FFC">
      <w:pPr>
        <w:pStyle w:val="p1"/>
        <w:numPr>
          <w:ilvl w:val="0"/>
          <w:numId w:val="313"/>
        </w:numPr>
        <w:rPr>
          <w:rFonts w:ascii="Calibri" w:hAnsi="Calibri" w:cs="Calibri"/>
        </w:rPr>
      </w:pPr>
      <w:r w:rsidRPr="00F34612">
        <w:rPr>
          <w:rFonts w:ascii="Calibri" w:hAnsi="Calibri" w:cs="Calibri"/>
        </w:rPr>
        <w:t>Dashboard alert (if any) clears if all related items resolved</w:t>
      </w:r>
    </w:p>
    <w:p w14:paraId="17B62D77" w14:textId="77777777" w:rsidR="00CA4195" w:rsidRPr="00F34612" w:rsidRDefault="00CA4195" w:rsidP="004B3FFC">
      <w:pPr>
        <w:pStyle w:val="p1"/>
        <w:numPr>
          <w:ilvl w:val="0"/>
          <w:numId w:val="313"/>
        </w:numPr>
        <w:rPr>
          <w:rFonts w:ascii="Calibri" w:hAnsi="Calibri" w:cs="Calibri"/>
        </w:rPr>
      </w:pPr>
      <w:r w:rsidRPr="00F34612">
        <w:rPr>
          <w:rFonts w:ascii="Calibri" w:hAnsi="Calibri" w:cs="Calibri"/>
        </w:rPr>
        <w:t>Audit Trail logs the action:</w:t>
      </w:r>
    </w:p>
    <w:p w14:paraId="42FAEDB2" w14:textId="77777777" w:rsidR="00CA4195" w:rsidRPr="00F34612" w:rsidRDefault="00CA4195" w:rsidP="00CA4195">
      <w:pPr>
        <w:spacing w:beforeAutospacing="1" w:afterAutospacing="1"/>
        <w:ind w:left="720"/>
        <w:rPr>
          <w:rFonts w:ascii="Calibri" w:hAnsi="Calibri" w:cs="Calibri"/>
          <w:color w:val="0E0E0E"/>
        </w:rPr>
      </w:pPr>
      <w:r w:rsidRPr="00F34612">
        <w:rPr>
          <w:rFonts w:ascii="Calibri" w:hAnsi="Calibri" w:cs="Calibri"/>
          <w:color w:val="0E0E0E"/>
        </w:rPr>
        <w:t>“Notification Resolved —</w:t>
      </w:r>
      <w:r w:rsidRPr="00F34612">
        <w:rPr>
          <w:rStyle w:val="apple-converted-space"/>
          <w:rFonts w:ascii="Calibri" w:eastAsiaTheme="majorEastAsia" w:hAnsi="Calibri" w:cs="Calibri"/>
          <w:color w:val="0E0E0E"/>
        </w:rPr>
        <w:t xml:space="preserve">  </w:t>
      </w:r>
      <w:r w:rsidRPr="00F34612">
        <w:rPr>
          <w:rFonts w:ascii="Calibri" w:hAnsi="Calibri" w:cs="Calibri"/>
          <w:color w:val="0E0E0E"/>
        </w:rPr>
        <w:t>—</w:t>
      </w:r>
      <w:r w:rsidRPr="00F34612">
        <w:rPr>
          <w:rStyle w:val="apple-converted-space"/>
          <w:rFonts w:ascii="Calibri" w:eastAsiaTheme="majorEastAsia" w:hAnsi="Calibri" w:cs="Calibri"/>
          <w:color w:val="0E0E0E"/>
        </w:rPr>
        <w:t xml:space="preserve">  </w:t>
      </w:r>
      <w:r w:rsidRPr="00F34612">
        <w:rPr>
          <w:rFonts w:ascii="Calibri" w:hAnsi="Calibri" w:cs="Calibri"/>
          <w:color w:val="0E0E0E"/>
        </w:rPr>
        <w:t>— ”</w:t>
      </w:r>
    </w:p>
    <w:p w14:paraId="394A2C94" w14:textId="330B08B0" w:rsidR="00CA4195" w:rsidRPr="00F34612" w:rsidRDefault="00CA4195" w:rsidP="00F34612">
      <w:pPr>
        <w:rPr>
          <w:rFonts w:ascii="Calibri" w:hAnsi="Calibri" w:cs="Calibri"/>
        </w:rPr>
      </w:pPr>
      <w:r w:rsidRPr="00F34612">
        <w:rPr>
          <w:rFonts w:ascii="Calibri" w:hAnsi="Calibri" w:cs="Calibri"/>
        </w:rPr>
        <w:t>Step 7 — Search &amp; Filter Notifications</w:t>
      </w:r>
    </w:p>
    <w:p w14:paraId="6D9D0181" w14:textId="77777777" w:rsidR="00CA4195" w:rsidRPr="00F34612" w:rsidRDefault="00CA4195" w:rsidP="00CA4195">
      <w:pPr>
        <w:pStyle w:val="p3"/>
        <w:rPr>
          <w:rFonts w:ascii="Calibri" w:hAnsi="Calibri" w:cs="Calibri"/>
        </w:rPr>
      </w:pPr>
      <w:r w:rsidRPr="00F34612">
        <w:rPr>
          <w:rFonts w:ascii="Calibri" w:hAnsi="Calibri" w:cs="Calibri"/>
        </w:rPr>
        <w:t>Filters available:</w:t>
      </w:r>
    </w:p>
    <w:p w14:paraId="3B4FB211" w14:textId="77777777" w:rsidR="00CA4195" w:rsidRPr="00F34612" w:rsidRDefault="00CA4195" w:rsidP="004B3FFC">
      <w:pPr>
        <w:pStyle w:val="p1"/>
        <w:numPr>
          <w:ilvl w:val="0"/>
          <w:numId w:val="314"/>
        </w:numPr>
        <w:rPr>
          <w:rFonts w:ascii="Calibri" w:hAnsi="Calibri" w:cs="Calibri"/>
        </w:rPr>
      </w:pPr>
      <w:r w:rsidRPr="00F34612">
        <w:rPr>
          <w:rFonts w:ascii="Calibri" w:hAnsi="Calibri" w:cs="Calibri"/>
        </w:rPr>
        <w:t>Date Range</w:t>
      </w:r>
    </w:p>
    <w:p w14:paraId="7B6F07EB" w14:textId="77777777" w:rsidR="00CA4195" w:rsidRPr="00F34612" w:rsidRDefault="00CA4195" w:rsidP="004B3FFC">
      <w:pPr>
        <w:pStyle w:val="p1"/>
        <w:numPr>
          <w:ilvl w:val="0"/>
          <w:numId w:val="314"/>
        </w:numPr>
        <w:rPr>
          <w:rFonts w:ascii="Calibri" w:hAnsi="Calibri" w:cs="Calibri"/>
        </w:rPr>
      </w:pPr>
      <w:r w:rsidRPr="00F34612">
        <w:rPr>
          <w:rFonts w:ascii="Calibri" w:hAnsi="Calibri" w:cs="Calibri"/>
        </w:rPr>
        <w:t>Category</w:t>
      </w:r>
    </w:p>
    <w:p w14:paraId="6D8FC917" w14:textId="77777777" w:rsidR="00CA4195" w:rsidRPr="00F34612" w:rsidRDefault="00CA4195" w:rsidP="004B3FFC">
      <w:pPr>
        <w:pStyle w:val="p1"/>
        <w:numPr>
          <w:ilvl w:val="0"/>
          <w:numId w:val="314"/>
        </w:numPr>
        <w:rPr>
          <w:rFonts w:ascii="Calibri" w:hAnsi="Calibri" w:cs="Calibri"/>
        </w:rPr>
      </w:pPr>
      <w:r w:rsidRPr="00F34612">
        <w:rPr>
          <w:rFonts w:ascii="Calibri" w:hAnsi="Calibri" w:cs="Calibri"/>
        </w:rPr>
        <w:t>Severity</w:t>
      </w:r>
    </w:p>
    <w:p w14:paraId="402267D3" w14:textId="77777777" w:rsidR="00CA4195" w:rsidRPr="00F34612" w:rsidRDefault="00CA4195" w:rsidP="004B3FFC">
      <w:pPr>
        <w:pStyle w:val="p1"/>
        <w:numPr>
          <w:ilvl w:val="0"/>
          <w:numId w:val="314"/>
        </w:numPr>
        <w:rPr>
          <w:rFonts w:ascii="Calibri" w:hAnsi="Calibri" w:cs="Calibri"/>
        </w:rPr>
      </w:pPr>
      <w:r w:rsidRPr="00F34612">
        <w:rPr>
          <w:rFonts w:ascii="Calibri" w:hAnsi="Calibri" w:cs="Calibri"/>
        </w:rPr>
        <w:t>Status (Unread, Resolved)</w:t>
      </w:r>
    </w:p>
    <w:p w14:paraId="2C1A01FC" w14:textId="3B893AFA" w:rsidR="00CA4195" w:rsidRPr="00F34612" w:rsidRDefault="00CA4195" w:rsidP="004B3FFC">
      <w:pPr>
        <w:pStyle w:val="p1"/>
        <w:numPr>
          <w:ilvl w:val="0"/>
          <w:numId w:val="314"/>
        </w:numPr>
        <w:rPr>
          <w:rFonts w:ascii="Calibri" w:hAnsi="Calibri" w:cs="Calibri"/>
        </w:rPr>
      </w:pPr>
      <w:r w:rsidRPr="00F34612">
        <w:rPr>
          <w:rFonts w:ascii="Calibri" w:hAnsi="Calibri" w:cs="Calibri"/>
        </w:rPr>
        <w:t>Keyword Search</w:t>
      </w:r>
    </w:p>
    <w:p w14:paraId="7CCAE8B4" w14:textId="77777777" w:rsidR="00CA4195" w:rsidRPr="00F34612" w:rsidRDefault="00CA4195" w:rsidP="00CA4195">
      <w:pPr>
        <w:pStyle w:val="p3"/>
        <w:rPr>
          <w:rFonts w:ascii="Calibri" w:hAnsi="Calibri" w:cs="Calibri"/>
        </w:rPr>
      </w:pPr>
      <w:r w:rsidRPr="00F34612">
        <w:rPr>
          <w:rFonts w:ascii="Calibri" w:hAnsi="Calibri" w:cs="Calibri"/>
        </w:rPr>
        <w:t>Results update dynamically.</w:t>
      </w:r>
    </w:p>
    <w:p w14:paraId="0F4E2F2A" w14:textId="19A03B2E" w:rsidR="00CA4195" w:rsidRPr="00F34612" w:rsidRDefault="00CA4195" w:rsidP="00CA4195">
      <w:pPr>
        <w:rPr>
          <w:rStyle w:val="s1"/>
          <w:rFonts w:ascii="Calibri" w:eastAsiaTheme="majorEastAsia" w:hAnsi="Calibri" w:cs="Calibri"/>
        </w:rPr>
      </w:pPr>
    </w:p>
    <w:p w14:paraId="117463FD" w14:textId="638F3D72" w:rsidR="00CA4195" w:rsidRPr="00F34612" w:rsidRDefault="00CA4195" w:rsidP="00F34612">
      <w:pPr>
        <w:rPr>
          <w:rFonts w:ascii="Calibri" w:hAnsi="Calibri" w:cs="Calibri"/>
        </w:rPr>
      </w:pPr>
      <w:r w:rsidRPr="00F34612">
        <w:rPr>
          <w:rFonts w:ascii="Calibri" w:hAnsi="Calibri" w:cs="Calibri"/>
        </w:rPr>
        <w:t>Step 8 — Export Notifications (Optional)</w:t>
      </w:r>
    </w:p>
    <w:p w14:paraId="7F595F38" w14:textId="2C54ED4B" w:rsidR="00CA4195" w:rsidRPr="00F34612" w:rsidRDefault="00CA4195" w:rsidP="00F34612">
      <w:pPr>
        <w:pStyle w:val="p3"/>
        <w:rPr>
          <w:rFonts w:ascii="Calibri" w:hAnsi="Calibri" w:cs="Calibri"/>
        </w:rPr>
      </w:pPr>
      <w:r w:rsidRPr="00F34612">
        <w:rPr>
          <w:rFonts w:ascii="Calibri" w:hAnsi="Calibri" w:cs="Calibri"/>
        </w:rPr>
        <w:t xml:space="preserve">User clicks </w:t>
      </w:r>
      <w:r w:rsidRPr="00F34612">
        <w:rPr>
          <w:rStyle w:val="s2"/>
          <w:rFonts w:ascii="Calibri" w:eastAsiaTheme="majorEastAsia" w:hAnsi="Calibri" w:cs="Calibri"/>
          <w:b/>
        </w:rPr>
        <w:t>Export</w:t>
      </w:r>
      <w:r w:rsidRPr="00F34612">
        <w:rPr>
          <w:rFonts w:ascii="Calibri" w:hAnsi="Calibri" w:cs="Calibri"/>
        </w:rPr>
        <w:t xml:space="preserve"> button.</w:t>
      </w:r>
    </w:p>
    <w:p w14:paraId="76308D12" w14:textId="74C998F8" w:rsidR="00CA4195" w:rsidRPr="00F34612" w:rsidRDefault="00CA4195" w:rsidP="00F34612">
      <w:pPr>
        <w:pStyle w:val="p3"/>
        <w:rPr>
          <w:rFonts w:ascii="Calibri" w:hAnsi="Calibri" w:cs="Calibri"/>
        </w:rPr>
      </w:pPr>
      <w:r w:rsidRPr="00F34612">
        <w:rPr>
          <w:rFonts w:ascii="Calibri" w:hAnsi="Calibri" w:cs="Calibri"/>
        </w:rPr>
        <w:t>System downloads:</w:t>
      </w:r>
    </w:p>
    <w:p w14:paraId="1B838992" w14:textId="60E3A194" w:rsidR="00CA4195" w:rsidRPr="00F34612" w:rsidRDefault="00CA4195" w:rsidP="00F34612">
      <w:pPr>
        <w:pStyle w:val="p4"/>
        <w:rPr>
          <w:rFonts w:ascii="Calibri" w:hAnsi="Calibri" w:cs="Calibri"/>
        </w:rPr>
      </w:pPr>
      <w:proofErr w:type="spellStart"/>
      <w:r w:rsidRPr="00F34612">
        <w:rPr>
          <w:rFonts w:ascii="Calibri" w:hAnsi="Calibri" w:cs="Calibri"/>
        </w:rPr>
        <w:t>District_Notifications</w:t>
      </w:r>
      <w:proofErr w:type="spellEnd"/>
      <w:r w:rsidRPr="00F34612">
        <w:rPr>
          <w:rFonts w:ascii="Calibri" w:hAnsi="Calibri" w:cs="Calibri"/>
        </w:rPr>
        <w:t>_&lt;timestamp&gt;.csv</w:t>
      </w:r>
    </w:p>
    <w:p w14:paraId="204154F2" w14:textId="77777777" w:rsidR="00CA4195" w:rsidRPr="00F34612" w:rsidRDefault="00CA4195" w:rsidP="00CA4195">
      <w:pPr>
        <w:pStyle w:val="p3"/>
        <w:rPr>
          <w:rFonts w:ascii="Calibri" w:hAnsi="Calibri" w:cs="Calibri"/>
        </w:rPr>
      </w:pPr>
      <w:r w:rsidRPr="00F34612">
        <w:rPr>
          <w:rFonts w:ascii="Calibri" w:hAnsi="Calibri" w:cs="Calibri"/>
        </w:rPr>
        <w:t>Including:</w:t>
      </w:r>
    </w:p>
    <w:p w14:paraId="05649685" w14:textId="77777777" w:rsidR="00CA4195" w:rsidRPr="00F34612" w:rsidRDefault="00CA4195" w:rsidP="004B3FFC">
      <w:pPr>
        <w:pStyle w:val="p1"/>
        <w:numPr>
          <w:ilvl w:val="0"/>
          <w:numId w:val="315"/>
        </w:numPr>
        <w:rPr>
          <w:rFonts w:ascii="Calibri" w:hAnsi="Calibri" w:cs="Calibri"/>
        </w:rPr>
      </w:pPr>
      <w:r w:rsidRPr="00F34612">
        <w:rPr>
          <w:rFonts w:ascii="Calibri" w:hAnsi="Calibri" w:cs="Calibri"/>
        </w:rPr>
        <w:t>Title</w:t>
      </w:r>
    </w:p>
    <w:p w14:paraId="7EEF0E2E" w14:textId="77777777" w:rsidR="00CA4195" w:rsidRPr="00F34612" w:rsidRDefault="00CA4195" w:rsidP="004B3FFC">
      <w:pPr>
        <w:pStyle w:val="p1"/>
        <w:numPr>
          <w:ilvl w:val="0"/>
          <w:numId w:val="315"/>
        </w:numPr>
        <w:rPr>
          <w:rFonts w:ascii="Calibri" w:hAnsi="Calibri" w:cs="Calibri"/>
        </w:rPr>
      </w:pPr>
      <w:r w:rsidRPr="00F34612">
        <w:rPr>
          <w:rFonts w:ascii="Calibri" w:hAnsi="Calibri" w:cs="Calibri"/>
        </w:rPr>
        <w:t>Category</w:t>
      </w:r>
    </w:p>
    <w:p w14:paraId="33FFFED0" w14:textId="77777777" w:rsidR="00CA4195" w:rsidRPr="00F34612" w:rsidRDefault="00CA4195" w:rsidP="004B3FFC">
      <w:pPr>
        <w:pStyle w:val="p1"/>
        <w:numPr>
          <w:ilvl w:val="0"/>
          <w:numId w:val="315"/>
        </w:numPr>
        <w:rPr>
          <w:rFonts w:ascii="Calibri" w:hAnsi="Calibri" w:cs="Calibri"/>
        </w:rPr>
      </w:pPr>
      <w:r w:rsidRPr="00F34612">
        <w:rPr>
          <w:rFonts w:ascii="Calibri" w:hAnsi="Calibri" w:cs="Calibri"/>
        </w:rPr>
        <w:t>Severity</w:t>
      </w:r>
    </w:p>
    <w:p w14:paraId="7EDF2E07" w14:textId="77777777" w:rsidR="00CA4195" w:rsidRPr="00F34612" w:rsidRDefault="00CA4195" w:rsidP="004B3FFC">
      <w:pPr>
        <w:pStyle w:val="p1"/>
        <w:numPr>
          <w:ilvl w:val="0"/>
          <w:numId w:val="315"/>
        </w:numPr>
        <w:rPr>
          <w:rFonts w:ascii="Calibri" w:hAnsi="Calibri" w:cs="Calibri"/>
        </w:rPr>
      </w:pPr>
      <w:r w:rsidRPr="00F34612">
        <w:rPr>
          <w:rFonts w:ascii="Calibri" w:hAnsi="Calibri" w:cs="Calibri"/>
        </w:rPr>
        <w:t>Source Module</w:t>
      </w:r>
    </w:p>
    <w:p w14:paraId="52F5B2C9" w14:textId="77777777" w:rsidR="00CA4195" w:rsidRPr="00F34612" w:rsidRDefault="00CA4195" w:rsidP="004B3FFC">
      <w:pPr>
        <w:pStyle w:val="p1"/>
        <w:numPr>
          <w:ilvl w:val="0"/>
          <w:numId w:val="315"/>
        </w:numPr>
        <w:rPr>
          <w:rFonts w:ascii="Calibri" w:hAnsi="Calibri" w:cs="Calibri"/>
        </w:rPr>
      </w:pPr>
      <w:r w:rsidRPr="00F34612">
        <w:rPr>
          <w:rFonts w:ascii="Calibri" w:hAnsi="Calibri" w:cs="Calibri"/>
        </w:rPr>
        <w:t>Timestamp</w:t>
      </w:r>
    </w:p>
    <w:p w14:paraId="36D8A69B" w14:textId="77777777" w:rsidR="00CA4195" w:rsidRDefault="00CA4195" w:rsidP="004B3FFC">
      <w:pPr>
        <w:pStyle w:val="p1"/>
        <w:numPr>
          <w:ilvl w:val="0"/>
          <w:numId w:val="315"/>
        </w:numPr>
        <w:rPr>
          <w:rFonts w:ascii="Calibri" w:hAnsi="Calibri" w:cs="Calibri"/>
        </w:rPr>
      </w:pPr>
      <w:r w:rsidRPr="00F34612">
        <w:rPr>
          <w:rFonts w:ascii="Calibri" w:hAnsi="Calibri" w:cs="Calibri"/>
        </w:rPr>
        <w:t>State (Read/Resolved)</w:t>
      </w:r>
    </w:p>
    <w:p w14:paraId="54DBC28F" w14:textId="6A0F30FD" w:rsidR="009B49F8" w:rsidRDefault="009B49F8" w:rsidP="009B49F8">
      <w:pPr>
        <w:pStyle w:val="p1"/>
        <w:rPr>
          <w:rFonts w:ascii="Calibri" w:hAnsi="Calibri" w:cs="Calibri"/>
          <w:b/>
          <w:bCs/>
        </w:rPr>
      </w:pPr>
      <w:r w:rsidRPr="009B49F8">
        <w:rPr>
          <w:rFonts w:ascii="Calibri" w:hAnsi="Calibri" w:cs="Calibri"/>
          <w:b/>
          <w:bCs/>
        </w:rPr>
        <w:t>Step 9 – Notifications categories and their preferences (System</w:t>
      </w:r>
      <w:r w:rsidR="00567682">
        <w:rPr>
          <w:rFonts w:ascii="Calibri" w:hAnsi="Calibri" w:cs="Calibri"/>
          <w:b/>
          <w:bCs/>
        </w:rPr>
        <w:t xml:space="preserve"> Alerts – </w:t>
      </w:r>
      <w:commentRangeStart w:id="5"/>
      <w:r w:rsidR="00567682">
        <w:rPr>
          <w:rFonts w:ascii="Calibri" w:hAnsi="Calibri" w:cs="Calibri"/>
          <w:b/>
          <w:bCs/>
        </w:rPr>
        <w:t>Tab Name</w:t>
      </w:r>
      <w:r w:rsidRPr="009B49F8">
        <w:rPr>
          <w:rFonts w:ascii="Calibri" w:hAnsi="Calibri" w:cs="Calibri"/>
          <w:b/>
          <w:bCs/>
        </w:rPr>
        <w:t>)</w:t>
      </w:r>
      <w:commentRangeEnd w:id="5"/>
      <w:r w:rsidR="00AC6346">
        <w:rPr>
          <w:rStyle w:val="CommentReference"/>
          <w:rFonts w:ascii="Calibri" w:hAnsi="Calibri" w:cs="Calibri"/>
          <w:b/>
          <w:bCs/>
          <w:sz w:val="24"/>
          <w:szCs w:val="24"/>
        </w:rPr>
        <w:commentReference w:id="5"/>
      </w:r>
    </w:p>
    <w:p w14:paraId="56D9E584" w14:textId="42C8FB05" w:rsidR="00567682" w:rsidRDefault="00567682" w:rsidP="009B49F8">
      <w:pPr>
        <w:pStyle w:val="p1"/>
        <w:rPr>
          <w:rFonts w:ascii="Calibri" w:hAnsi="Calibri" w:cs="Calibri"/>
          <w:b/>
          <w:bCs/>
        </w:rPr>
      </w:pPr>
      <w:r>
        <w:rPr>
          <w:rFonts w:ascii="Calibri" w:hAnsi="Calibri" w:cs="Calibri"/>
          <w:b/>
          <w:bCs/>
        </w:rPr>
        <w:t>Category Name</w:t>
      </w:r>
      <w:r w:rsidR="007F557F">
        <w:rPr>
          <w:rFonts w:ascii="Calibri" w:hAnsi="Calibri" w:cs="Calibri"/>
          <w:b/>
          <w:bCs/>
        </w:rPr>
        <w:t>s</w:t>
      </w:r>
      <w:r>
        <w:rPr>
          <w:rFonts w:ascii="Calibri" w:hAnsi="Calibri" w:cs="Calibri"/>
          <w:b/>
          <w:bCs/>
        </w:rPr>
        <w:t xml:space="preserve"> </w:t>
      </w:r>
    </w:p>
    <w:p w14:paraId="2E684F9D" w14:textId="77777777" w:rsidR="009142AC" w:rsidRPr="00A334D0" w:rsidRDefault="009142AC" w:rsidP="009142AC">
      <w:pPr>
        <w:pStyle w:val="p1"/>
        <w:numPr>
          <w:ilvl w:val="0"/>
          <w:numId w:val="369"/>
        </w:numPr>
        <w:rPr>
          <w:rFonts w:ascii="Calibri" w:hAnsi="Calibri" w:cs="Calibri"/>
        </w:rPr>
      </w:pPr>
      <w:r w:rsidRPr="00A334D0">
        <w:rPr>
          <w:rFonts w:ascii="Calibri" w:hAnsi="Calibri" w:cs="Calibri"/>
        </w:rPr>
        <w:t>SIS Data Sync Alerts</w:t>
      </w:r>
    </w:p>
    <w:p w14:paraId="72C3172B" w14:textId="77777777" w:rsidR="009142AC" w:rsidRPr="00A334D0" w:rsidRDefault="009142AC" w:rsidP="009142AC">
      <w:pPr>
        <w:pStyle w:val="p1"/>
        <w:numPr>
          <w:ilvl w:val="0"/>
          <w:numId w:val="369"/>
        </w:numPr>
        <w:rPr>
          <w:rFonts w:ascii="Calibri" w:hAnsi="Calibri" w:cs="Calibri"/>
        </w:rPr>
      </w:pPr>
      <w:r w:rsidRPr="00A334D0">
        <w:rPr>
          <w:rFonts w:ascii="Calibri" w:hAnsi="Calibri" w:cs="Calibri"/>
        </w:rPr>
        <w:t>FTP/SFTP Health Alerts</w:t>
      </w:r>
    </w:p>
    <w:p w14:paraId="415CC45B" w14:textId="77777777" w:rsidR="009142AC" w:rsidRPr="00A334D0" w:rsidRDefault="009142AC" w:rsidP="009142AC">
      <w:pPr>
        <w:pStyle w:val="p1"/>
        <w:numPr>
          <w:ilvl w:val="0"/>
          <w:numId w:val="369"/>
        </w:numPr>
        <w:rPr>
          <w:rFonts w:ascii="Calibri" w:hAnsi="Calibri" w:cs="Calibri"/>
        </w:rPr>
      </w:pPr>
      <w:r w:rsidRPr="00A334D0">
        <w:rPr>
          <w:rFonts w:ascii="Calibri" w:hAnsi="Calibri" w:cs="Calibri"/>
        </w:rPr>
        <w:t>Security Alerts</w:t>
      </w:r>
    </w:p>
    <w:p w14:paraId="39BE2F8A" w14:textId="230F9ACE" w:rsidR="009142AC" w:rsidRPr="00A334D0" w:rsidRDefault="009142AC" w:rsidP="009142AC">
      <w:pPr>
        <w:pStyle w:val="p1"/>
        <w:numPr>
          <w:ilvl w:val="0"/>
          <w:numId w:val="369"/>
        </w:numPr>
        <w:rPr>
          <w:rFonts w:ascii="Calibri" w:hAnsi="Calibri" w:cs="Calibri"/>
        </w:rPr>
      </w:pPr>
      <w:r w:rsidRPr="00A334D0">
        <w:rPr>
          <w:rFonts w:ascii="Calibri" w:hAnsi="Calibri" w:cs="Calibri"/>
        </w:rPr>
        <w:t>System</w:t>
      </w:r>
    </w:p>
    <w:p w14:paraId="1EE5BB17" w14:textId="77777777" w:rsidR="009142AC" w:rsidRPr="00A334D0" w:rsidRDefault="009142AC" w:rsidP="009142AC">
      <w:pPr>
        <w:pStyle w:val="p1"/>
        <w:numPr>
          <w:ilvl w:val="0"/>
          <w:numId w:val="369"/>
        </w:numPr>
        <w:rPr>
          <w:rFonts w:ascii="Calibri" w:hAnsi="Calibri" w:cs="Calibri"/>
        </w:rPr>
      </w:pPr>
      <w:r w:rsidRPr="00A334D0">
        <w:rPr>
          <w:rFonts w:ascii="Calibri" w:hAnsi="Calibri" w:cs="Calibri"/>
        </w:rPr>
        <w:t>Compliance Alerts</w:t>
      </w:r>
    </w:p>
    <w:p w14:paraId="0975ABE1" w14:textId="6E4727A3" w:rsidR="007F557F" w:rsidRPr="00A334D0" w:rsidRDefault="009142AC" w:rsidP="009142AC">
      <w:pPr>
        <w:pStyle w:val="p1"/>
        <w:numPr>
          <w:ilvl w:val="0"/>
          <w:numId w:val="369"/>
        </w:numPr>
        <w:rPr>
          <w:rFonts w:ascii="Calibri" w:hAnsi="Calibri" w:cs="Calibri"/>
        </w:rPr>
      </w:pPr>
      <w:r w:rsidRPr="00A334D0">
        <w:rPr>
          <w:rFonts w:ascii="Calibri" w:hAnsi="Calibri" w:cs="Calibri"/>
        </w:rPr>
        <w:t>Delivery Channels</w:t>
      </w:r>
    </w:p>
    <w:p w14:paraId="3F0816C3" w14:textId="77777777" w:rsidR="00100895" w:rsidRPr="00E720D0" w:rsidRDefault="00100895" w:rsidP="00100895">
      <w:pPr>
        <w:spacing w:after="160" w:line="278" w:lineRule="auto"/>
        <w:rPr>
          <w:rFonts w:ascii="Calibri" w:hAnsi="Calibri" w:cs="Calibri"/>
          <w:b/>
          <w:bCs/>
        </w:rPr>
      </w:pPr>
      <w:r w:rsidRPr="00E720D0">
        <w:rPr>
          <w:rFonts w:ascii="Calibri" w:eastAsiaTheme="majorEastAsia" w:hAnsi="Calibri" w:cs="Calibri"/>
          <w:b/>
          <w:bCs/>
        </w:rPr>
        <w:t>Notification Message Formats for Every Notification Type</w:t>
      </w:r>
    </w:p>
    <w:p w14:paraId="345E1CE5" w14:textId="77777777" w:rsidR="00100895" w:rsidRPr="00E720D0" w:rsidRDefault="00100895" w:rsidP="00100895">
      <w:pPr>
        <w:spacing w:after="160" w:line="278" w:lineRule="auto"/>
        <w:rPr>
          <w:rFonts w:ascii="Calibri" w:hAnsi="Calibri" w:cs="Calibri"/>
        </w:rPr>
      </w:pPr>
      <w:r w:rsidRPr="00E720D0">
        <w:rPr>
          <w:rFonts w:ascii="Calibri" w:hAnsi="Calibri" w:cs="Calibri"/>
        </w:rPr>
        <w:t> </w:t>
      </w:r>
    </w:p>
    <w:p w14:paraId="19873FCE" w14:textId="77777777" w:rsidR="00100895" w:rsidRPr="00E720D0" w:rsidRDefault="00100895" w:rsidP="00100895">
      <w:pPr>
        <w:spacing w:after="160" w:line="278" w:lineRule="auto"/>
        <w:rPr>
          <w:rFonts w:ascii="Calibri" w:hAnsi="Calibri" w:cs="Calibri"/>
        </w:rPr>
      </w:pPr>
      <w:r w:rsidRPr="00E720D0">
        <w:rPr>
          <w:rFonts w:ascii="Calibri" w:hAnsi="Calibri" w:cs="Calibri"/>
        </w:rPr>
        <w:t xml:space="preserve">These are the </w:t>
      </w:r>
      <w:r w:rsidRPr="00E720D0">
        <w:rPr>
          <w:rFonts w:ascii="Calibri" w:eastAsiaTheme="majorEastAsia" w:hAnsi="Calibri" w:cs="Calibri"/>
        </w:rPr>
        <w:t>final message templates</w:t>
      </w:r>
      <w:r w:rsidRPr="00E720D0">
        <w:rPr>
          <w:rFonts w:ascii="Calibri" w:hAnsi="Calibri" w:cs="Calibri"/>
        </w:rPr>
        <w:t xml:space="preserve"> for ALL notification types shown in your “System Alerts &amp; Notification Preferences” screen — including SIS Sync, File Errors, FTP Health, System, Compliance, and Security.</w:t>
      </w:r>
    </w:p>
    <w:p w14:paraId="74A787AB" w14:textId="77777777" w:rsidR="00100895" w:rsidRPr="00E720D0" w:rsidRDefault="00100895" w:rsidP="00100895">
      <w:pPr>
        <w:spacing w:after="160" w:line="278" w:lineRule="auto"/>
        <w:rPr>
          <w:rFonts w:ascii="Calibri" w:hAnsi="Calibri" w:cs="Calibri"/>
        </w:rPr>
      </w:pPr>
      <w:r w:rsidRPr="00E720D0">
        <w:rPr>
          <w:rFonts w:ascii="Calibri" w:hAnsi="Calibri" w:cs="Calibri"/>
        </w:rPr>
        <w:t> </w:t>
      </w:r>
    </w:p>
    <w:p w14:paraId="5A0C900C" w14:textId="77777777" w:rsidR="00100895" w:rsidRPr="00E720D0" w:rsidRDefault="00100895" w:rsidP="00100895">
      <w:pPr>
        <w:spacing w:after="160" w:line="278" w:lineRule="auto"/>
        <w:rPr>
          <w:rFonts w:ascii="Calibri" w:hAnsi="Calibri" w:cs="Calibri"/>
          <w:b/>
          <w:bCs/>
        </w:rPr>
      </w:pPr>
      <w:r w:rsidRPr="00E720D0">
        <w:rPr>
          <w:rFonts w:ascii="Calibri" w:hAnsi="Calibri" w:cs="Calibri"/>
          <w:b/>
          <w:bCs/>
        </w:rPr>
        <w:t>Each template follows the structure:</w:t>
      </w:r>
    </w:p>
    <w:p w14:paraId="2EFF0FFA" w14:textId="77777777" w:rsidR="00100895" w:rsidRPr="00E720D0" w:rsidRDefault="00100895" w:rsidP="00100895">
      <w:pPr>
        <w:spacing w:after="160" w:line="278" w:lineRule="auto"/>
        <w:rPr>
          <w:rFonts w:ascii="Calibri" w:hAnsi="Calibri" w:cs="Calibri"/>
        </w:rPr>
      </w:pPr>
      <w:r w:rsidRPr="00E720D0">
        <w:rPr>
          <w:rFonts w:ascii="Calibri" w:hAnsi="Calibri" w:cs="Calibri"/>
        </w:rPr>
        <w:t> </w:t>
      </w:r>
    </w:p>
    <w:p w14:paraId="0A14A7B7" w14:textId="77777777" w:rsidR="00100895" w:rsidRPr="00E720D0" w:rsidRDefault="00100895" w:rsidP="00100895">
      <w:pPr>
        <w:numPr>
          <w:ilvl w:val="0"/>
          <w:numId w:val="368"/>
        </w:numPr>
        <w:spacing w:after="160" w:line="278" w:lineRule="auto"/>
        <w:rPr>
          <w:rFonts w:ascii="Calibri" w:hAnsi="Calibri" w:cs="Calibri"/>
        </w:rPr>
      </w:pPr>
      <w:r w:rsidRPr="00E720D0">
        <w:rPr>
          <w:rFonts w:ascii="Calibri" w:eastAsiaTheme="majorEastAsia" w:hAnsi="Calibri" w:cs="Calibri"/>
        </w:rPr>
        <w:t>Title</w:t>
      </w:r>
    </w:p>
    <w:p w14:paraId="5572CC4E" w14:textId="77777777" w:rsidR="00100895" w:rsidRPr="00E720D0" w:rsidRDefault="00100895" w:rsidP="00100895">
      <w:pPr>
        <w:numPr>
          <w:ilvl w:val="0"/>
          <w:numId w:val="368"/>
        </w:numPr>
        <w:spacing w:after="160" w:line="278" w:lineRule="auto"/>
        <w:rPr>
          <w:rFonts w:ascii="Calibri" w:hAnsi="Calibri" w:cs="Calibri"/>
        </w:rPr>
      </w:pPr>
      <w:r w:rsidRPr="00E720D0">
        <w:rPr>
          <w:rFonts w:ascii="Calibri" w:eastAsiaTheme="majorEastAsia" w:hAnsi="Calibri" w:cs="Calibri"/>
        </w:rPr>
        <w:t>Message Body</w:t>
      </w:r>
    </w:p>
    <w:p w14:paraId="3014A859" w14:textId="77777777" w:rsidR="00100895" w:rsidRPr="00E720D0" w:rsidRDefault="00100895" w:rsidP="00100895">
      <w:pPr>
        <w:numPr>
          <w:ilvl w:val="0"/>
          <w:numId w:val="368"/>
        </w:numPr>
        <w:spacing w:after="160" w:line="278" w:lineRule="auto"/>
        <w:rPr>
          <w:rFonts w:ascii="Calibri" w:hAnsi="Calibri" w:cs="Calibri"/>
        </w:rPr>
      </w:pPr>
      <w:r w:rsidRPr="00E720D0">
        <w:rPr>
          <w:rFonts w:ascii="Calibri" w:eastAsiaTheme="majorEastAsia" w:hAnsi="Calibri" w:cs="Calibri"/>
        </w:rPr>
        <w:t>Metadata included</w:t>
      </w:r>
    </w:p>
    <w:p w14:paraId="238B3A45" w14:textId="77777777" w:rsidR="00100895" w:rsidRPr="00E720D0" w:rsidRDefault="00100895" w:rsidP="00100895">
      <w:pPr>
        <w:numPr>
          <w:ilvl w:val="0"/>
          <w:numId w:val="368"/>
        </w:numPr>
        <w:spacing w:after="160" w:line="278" w:lineRule="auto"/>
        <w:rPr>
          <w:rFonts w:ascii="Calibri" w:hAnsi="Calibri" w:cs="Calibri"/>
        </w:rPr>
      </w:pPr>
      <w:r w:rsidRPr="00E720D0">
        <w:rPr>
          <w:rFonts w:ascii="Calibri" w:eastAsiaTheme="majorEastAsia" w:hAnsi="Calibri" w:cs="Calibri"/>
        </w:rPr>
        <w:t>Example Notification (as shown in All Notifications tab)</w:t>
      </w:r>
    </w:p>
    <w:p w14:paraId="2F473E09" w14:textId="77777777" w:rsidR="00100895" w:rsidRPr="00E720D0" w:rsidRDefault="00100895" w:rsidP="00100895">
      <w:pPr>
        <w:spacing w:after="160" w:line="278" w:lineRule="auto"/>
        <w:rPr>
          <w:rFonts w:ascii="Calibri" w:hAnsi="Calibri" w:cs="Calibri"/>
        </w:rPr>
      </w:pPr>
    </w:p>
    <w:p w14:paraId="5B23B85C" w14:textId="77777777" w:rsidR="00100895" w:rsidRPr="00E720D0" w:rsidRDefault="00100895" w:rsidP="00100895">
      <w:pPr>
        <w:spacing w:after="160" w:line="278" w:lineRule="auto"/>
        <w:rPr>
          <w:rFonts w:ascii="Calibri" w:hAnsi="Calibri" w:cs="Calibri"/>
          <w:b/>
          <w:bCs/>
        </w:rPr>
      </w:pPr>
      <w:r w:rsidRPr="00E720D0">
        <w:rPr>
          <w:rFonts w:ascii="Calibri" w:eastAsiaTheme="majorEastAsia" w:hAnsi="Calibri" w:cs="Calibri"/>
          <w:b/>
          <w:bCs/>
        </w:rPr>
        <w:t>1. SIS Data Sync Alert</w:t>
      </w:r>
    </w:p>
    <w:p w14:paraId="04647A24" w14:textId="77777777" w:rsidR="00100895" w:rsidRPr="00E720D0" w:rsidRDefault="00100895" w:rsidP="00100895">
      <w:pPr>
        <w:spacing w:after="160" w:line="278" w:lineRule="auto"/>
        <w:rPr>
          <w:rFonts w:ascii="Calibri" w:hAnsi="Calibri" w:cs="Calibri"/>
          <w:b/>
          <w:bCs/>
        </w:rPr>
      </w:pPr>
      <w:r w:rsidRPr="00E720D0">
        <w:rPr>
          <w:rFonts w:ascii="Calibri" w:hAnsi="Calibri" w:cs="Calibri"/>
          <w:b/>
          <w:bCs/>
        </w:rPr>
        <w:t xml:space="preserve">1.1 </w:t>
      </w:r>
      <w:r w:rsidRPr="00E720D0">
        <w:rPr>
          <w:rFonts w:ascii="Calibri" w:eastAsiaTheme="majorEastAsia" w:hAnsi="Calibri" w:cs="Calibri"/>
          <w:b/>
          <w:bCs/>
        </w:rPr>
        <w:t>Nightly Sync Success</w:t>
      </w:r>
    </w:p>
    <w:p w14:paraId="1DAE6CF4"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Title:</w:t>
      </w:r>
      <w:r w:rsidRPr="00E720D0">
        <w:rPr>
          <w:rFonts w:ascii="Calibri" w:hAnsi="Calibri" w:cs="Calibri"/>
        </w:rPr>
        <w:t xml:space="preserve"> Nightly Sync Completed Successfully</w:t>
      </w:r>
    </w:p>
    <w:p w14:paraId="4796971F"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Message:</w:t>
      </w:r>
      <w:r w:rsidRPr="00E720D0">
        <w:rPr>
          <w:rFonts w:ascii="Calibri" w:hAnsi="Calibri" w:cs="Calibri"/>
        </w:rPr>
        <w:t xml:space="preserve"> All SIS files were processed successfully during the nightly sync.</w:t>
      </w:r>
    </w:p>
    <w:p w14:paraId="773048DD"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Metadata:</w:t>
      </w:r>
      <w:r w:rsidRPr="00E720D0">
        <w:rPr>
          <w:rFonts w:ascii="Calibri" w:hAnsi="Calibri" w:cs="Calibri"/>
        </w:rPr>
        <w:t xml:space="preserve"> timestamp, </w:t>
      </w:r>
      <w:proofErr w:type="spellStart"/>
      <w:r w:rsidRPr="00E720D0">
        <w:rPr>
          <w:rFonts w:ascii="Calibri" w:hAnsi="Calibri" w:cs="Calibri"/>
        </w:rPr>
        <w:t>sync_id</w:t>
      </w:r>
      <w:proofErr w:type="spellEnd"/>
    </w:p>
    <w:p w14:paraId="126846DD"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Example:</w:t>
      </w:r>
    </w:p>
    <w:p w14:paraId="45735A6F" w14:textId="77777777" w:rsidR="00100895" w:rsidRPr="00E720D0" w:rsidRDefault="00100895" w:rsidP="00100895">
      <w:pPr>
        <w:spacing w:after="160" w:line="278" w:lineRule="auto"/>
        <w:rPr>
          <w:rFonts w:ascii="Calibri" w:hAnsi="Calibri" w:cs="Calibri"/>
        </w:rPr>
      </w:pPr>
      <w:r w:rsidRPr="00E720D0">
        <w:rPr>
          <w:rFonts w:ascii="Calibri" w:hAnsi="Calibri" w:cs="Calibri"/>
        </w:rPr>
        <w:t>“Nightly sync completed successfully at 02:15 AM.”</w:t>
      </w:r>
    </w:p>
    <w:p w14:paraId="75613F78" w14:textId="77777777" w:rsidR="00100895" w:rsidRPr="00E720D0" w:rsidRDefault="00100895" w:rsidP="00100895">
      <w:pPr>
        <w:spacing w:after="160" w:line="278" w:lineRule="auto"/>
        <w:rPr>
          <w:rFonts w:ascii="Calibri" w:hAnsi="Calibri" w:cs="Calibri"/>
          <w:b/>
          <w:bCs/>
        </w:rPr>
      </w:pPr>
      <w:r w:rsidRPr="00E720D0">
        <w:rPr>
          <w:rFonts w:ascii="Calibri" w:hAnsi="Calibri" w:cs="Calibri"/>
          <w:b/>
          <w:bCs/>
        </w:rPr>
        <w:t xml:space="preserve">1.2 </w:t>
      </w:r>
      <w:r w:rsidRPr="00E720D0">
        <w:rPr>
          <w:rFonts w:ascii="Calibri" w:eastAsiaTheme="majorEastAsia" w:hAnsi="Calibri" w:cs="Calibri"/>
          <w:b/>
          <w:bCs/>
        </w:rPr>
        <w:t>Nightly Sync Failed</w:t>
      </w:r>
    </w:p>
    <w:p w14:paraId="2ECCD50F"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Title:</w:t>
      </w:r>
      <w:r w:rsidRPr="00E720D0">
        <w:rPr>
          <w:rFonts w:ascii="Calibri" w:hAnsi="Calibri" w:cs="Calibri"/>
        </w:rPr>
        <w:t xml:space="preserve"> Nightly Sync Failed</w:t>
      </w:r>
    </w:p>
    <w:p w14:paraId="03165AAC"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Message:</w:t>
      </w:r>
      <w:r w:rsidRPr="00E720D0">
        <w:rPr>
          <w:rFonts w:ascii="Calibri" w:hAnsi="Calibri" w:cs="Calibri"/>
        </w:rPr>
        <w:t xml:space="preserve"> The nightly sync failed. No files were processed. Please review error logs.</w:t>
      </w:r>
    </w:p>
    <w:p w14:paraId="0BA13122"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Metadata:</w:t>
      </w:r>
      <w:r w:rsidRPr="00E720D0">
        <w:rPr>
          <w:rFonts w:ascii="Calibri" w:hAnsi="Calibri" w:cs="Calibri"/>
        </w:rPr>
        <w:t xml:space="preserve"> timestamp, </w:t>
      </w:r>
      <w:proofErr w:type="spellStart"/>
      <w:r w:rsidRPr="00E720D0">
        <w:rPr>
          <w:rFonts w:ascii="Calibri" w:hAnsi="Calibri" w:cs="Calibri"/>
        </w:rPr>
        <w:t>sync_id</w:t>
      </w:r>
      <w:proofErr w:type="spellEnd"/>
      <w:r w:rsidRPr="00E720D0">
        <w:rPr>
          <w:rFonts w:ascii="Calibri" w:hAnsi="Calibri" w:cs="Calibri"/>
        </w:rPr>
        <w:t xml:space="preserve">, </w:t>
      </w:r>
      <w:proofErr w:type="spellStart"/>
      <w:r w:rsidRPr="00E720D0">
        <w:rPr>
          <w:rFonts w:ascii="Calibri" w:hAnsi="Calibri" w:cs="Calibri"/>
        </w:rPr>
        <w:t>failure_reason</w:t>
      </w:r>
      <w:proofErr w:type="spellEnd"/>
    </w:p>
    <w:p w14:paraId="41E6A51E"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Example:</w:t>
      </w:r>
    </w:p>
    <w:p w14:paraId="48595079" w14:textId="77777777" w:rsidR="00100895" w:rsidRPr="00E720D0" w:rsidRDefault="00100895" w:rsidP="00100895">
      <w:pPr>
        <w:spacing w:after="160" w:line="278" w:lineRule="auto"/>
        <w:rPr>
          <w:rFonts w:ascii="Calibri" w:hAnsi="Calibri" w:cs="Calibri"/>
        </w:rPr>
      </w:pPr>
      <w:r w:rsidRPr="00E720D0">
        <w:rPr>
          <w:rFonts w:ascii="Calibri" w:hAnsi="Calibri" w:cs="Calibri"/>
        </w:rPr>
        <w:t>“Nightly sync failed at 02:10 AM — no files processed.”</w:t>
      </w:r>
    </w:p>
    <w:p w14:paraId="257101AF" w14:textId="77777777" w:rsidR="00100895" w:rsidRPr="00E720D0" w:rsidRDefault="00100895" w:rsidP="00100895">
      <w:pPr>
        <w:spacing w:after="160" w:line="278" w:lineRule="auto"/>
        <w:rPr>
          <w:rFonts w:ascii="Calibri" w:hAnsi="Calibri" w:cs="Calibri"/>
          <w:b/>
          <w:bCs/>
        </w:rPr>
      </w:pPr>
      <w:r w:rsidRPr="00E720D0">
        <w:rPr>
          <w:rFonts w:ascii="Calibri" w:hAnsi="Calibri" w:cs="Calibri"/>
          <w:b/>
          <w:bCs/>
        </w:rPr>
        <w:t xml:space="preserve"> 1.3 </w:t>
      </w:r>
      <w:r w:rsidRPr="00E720D0">
        <w:rPr>
          <w:rFonts w:ascii="Calibri" w:eastAsiaTheme="majorEastAsia" w:hAnsi="Calibri" w:cs="Calibri"/>
          <w:b/>
          <w:bCs/>
        </w:rPr>
        <w:t xml:space="preserve">Nightly Sync Completed </w:t>
      </w:r>
      <w:proofErr w:type="gramStart"/>
      <w:r w:rsidRPr="00E720D0">
        <w:rPr>
          <w:rFonts w:ascii="Calibri" w:eastAsiaTheme="majorEastAsia" w:hAnsi="Calibri" w:cs="Calibri"/>
          <w:b/>
          <w:bCs/>
        </w:rPr>
        <w:t>With</w:t>
      </w:r>
      <w:proofErr w:type="gramEnd"/>
      <w:r w:rsidRPr="00E720D0">
        <w:rPr>
          <w:rFonts w:ascii="Calibri" w:eastAsiaTheme="majorEastAsia" w:hAnsi="Calibri" w:cs="Calibri"/>
          <w:b/>
          <w:bCs/>
        </w:rPr>
        <w:t xml:space="preserve"> Errors</w:t>
      </w:r>
    </w:p>
    <w:p w14:paraId="7B5A543D"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Title:</w:t>
      </w:r>
      <w:r w:rsidRPr="00E720D0">
        <w:rPr>
          <w:rFonts w:ascii="Calibri" w:hAnsi="Calibri" w:cs="Calibri"/>
        </w:rPr>
        <w:t xml:space="preserve"> Nightly Sync Completed </w:t>
      </w:r>
      <w:proofErr w:type="gramStart"/>
      <w:r w:rsidRPr="00E720D0">
        <w:rPr>
          <w:rFonts w:ascii="Calibri" w:hAnsi="Calibri" w:cs="Calibri"/>
        </w:rPr>
        <w:t>With</w:t>
      </w:r>
      <w:proofErr w:type="gramEnd"/>
      <w:r w:rsidRPr="00E720D0">
        <w:rPr>
          <w:rFonts w:ascii="Calibri" w:hAnsi="Calibri" w:cs="Calibri"/>
        </w:rPr>
        <w:t xml:space="preserve"> Errors</w:t>
      </w:r>
    </w:p>
    <w:p w14:paraId="535E94CE"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Message:</w:t>
      </w:r>
      <w:r w:rsidRPr="00E720D0">
        <w:rPr>
          <w:rFonts w:ascii="Calibri" w:hAnsi="Calibri" w:cs="Calibri"/>
        </w:rPr>
        <w:t xml:space="preserve"> The nightly sync completed, but some files contain errors. Review file-level logs.</w:t>
      </w:r>
    </w:p>
    <w:p w14:paraId="6E7F8B5C"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Metadata:</w:t>
      </w:r>
      <w:r w:rsidRPr="00E720D0">
        <w:rPr>
          <w:rFonts w:ascii="Calibri" w:hAnsi="Calibri" w:cs="Calibri"/>
        </w:rPr>
        <w:t xml:space="preserve"> timestamp, </w:t>
      </w:r>
      <w:proofErr w:type="spellStart"/>
      <w:r w:rsidRPr="00E720D0">
        <w:rPr>
          <w:rFonts w:ascii="Calibri" w:hAnsi="Calibri" w:cs="Calibri"/>
        </w:rPr>
        <w:t>sync_id</w:t>
      </w:r>
      <w:proofErr w:type="spellEnd"/>
      <w:r w:rsidRPr="00E720D0">
        <w:rPr>
          <w:rFonts w:ascii="Calibri" w:hAnsi="Calibri" w:cs="Calibri"/>
        </w:rPr>
        <w:t xml:space="preserve">, </w:t>
      </w:r>
      <w:proofErr w:type="spellStart"/>
      <w:r w:rsidRPr="00E720D0">
        <w:rPr>
          <w:rFonts w:ascii="Calibri" w:hAnsi="Calibri" w:cs="Calibri"/>
        </w:rPr>
        <w:t>list_of_failed_files</w:t>
      </w:r>
      <w:proofErr w:type="spellEnd"/>
    </w:p>
    <w:p w14:paraId="2E12312C"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Example:</w:t>
      </w:r>
    </w:p>
    <w:p w14:paraId="0AF53C6E" w14:textId="77777777" w:rsidR="00100895" w:rsidRPr="00E720D0" w:rsidRDefault="00100895" w:rsidP="00100895">
      <w:pPr>
        <w:spacing w:after="160" w:line="278" w:lineRule="auto"/>
        <w:rPr>
          <w:rFonts w:ascii="Calibri" w:hAnsi="Calibri" w:cs="Calibri"/>
        </w:rPr>
      </w:pPr>
      <w:r w:rsidRPr="00E720D0">
        <w:rPr>
          <w:rFonts w:ascii="Calibri" w:hAnsi="Calibri" w:cs="Calibri"/>
        </w:rPr>
        <w:t>“Nightly sync completed with errors — 3 files require attention.”</w:t>
      </w:r>
    </w:p>
    <w:p w14:paraId="7D1BFA76" w14:textId="77777777" w:rsidR="00100895" w:rsidRPr="00E720D0" w:rsidRDefault="00100895" w:rsidP="00100895">
      <w:pPr>
        <w:spacing w:after="160" w:line="278" w:lineRule="auto"/>
        <w:rPr>
          <w:rFonts w:ascii="Calibri" w:hAnsi="Calibri" w:cs="Calibri"/>
        </w:rPr>
      </w:pPr>
    </w:p>
    <w:p w14:paraId="35646B0B" w14:textId="77777777" w:rsidR="00100895" w:rsidRPr="00E720D0" w:rsidRDefault="00100895" w:rsidP="00100895">
      <w:pPr>
        <w:spacing w:after="160" w:line="278" w:lineRule="auto"/>
        <w:rPr>
          <w:rFonts w:ascii="Calibri" w:hAnsi="Calibri" w:cs="Calibri"/>
          <w:b/>
          <w:bCs/>
        </w:rPr>
      </w:pPr>
      <w:r w:rsidRPr="00E720D0">
        <w:rPr>
          <w:rFonts w:ascii="Calibri" w:eastAsiaTheme="majorEastAsia" w:hAnsi="Calibri" w:cs="Calibri"/>
          <w:b/>
          <w:bCs/>
        </w:rPr>
        <w:t>2. File-Level Alerts (CSV Batch Files)</w:t>
      </w:r>
    </w:p>
    <w:p w14:paraId="686B474E" w14:textId="77777777" w:rsidR="00100895" w:rsidRPr="00E720D0" w:rsidRDefault="00100895" w:rsidP="00100895">
      <w:pPr>
        <w:spacing w:after="160" w:line="278" w:lineRule="auto"/>
        <w:rPr>
          <w:rFonts w:ascii="Calibri" w:hAnsi="Calibri" w:cs="Calibri"/>
        </w:rPr>
      </w:pPr>
      <w:r w:rsidRPr="00E720D0">
        <w:rPr>
          <w:rFonts w:ascii="Calibri" w:hAnsi="Calibri" w:cs="Calibri"/>
        </w:rPr>
        <w:t> </w:t>
      </w:r>
      <w:r w:rsidRPr="00E720D0">
        <w:rPr>
          <w:rFonts w:ascii="Calibri" w:eastAsiaTheme="majorEastAsia" w:hAnsi="Calibri" w:cs="Calibri"/>
        </w:rPr>
        <w:t>These alerts appear when a specific file has errors.</w:t>
      </w:r>
    </w:p>
    <w:p w14:paraId="769B7205" w14:textId="77777777" w:rsidR="00100895" w:rsidRPr="00E720D0" w:rsidRDefault="00100895" w:rsidP="00100895">
      <w:pPr>
        <w:spacing w:after="160" w:line="278" w:lineRule="auto"/>
        <w:rPr>
          <w:rFonts w:ascii="Calibri" w:hAnsi="Calibri" w:cs="Calibri"/>
          <w:b/>
          <w:bCs/>
        </w:rPr>
      </w:pPr>
      <w:r w:rsidRPr="00E720D0">
        <w:rPr>
          <w:rFonts w:ascii="Calibri" w:hAnsi="Calibri" w:cs="Calibri"/>
          <w:b/>
          <w:bCs/>
        </w:rPr>
        <w:t xml:space="preserve"> 2.1 </w:t>
      </w:r>
      <w:r w:rsidRPr="00E720D0">
        <w:rPr>
          <w:rFonts w:ascii="Calibri" w:eastAsiaTheme="majorEastAsia" w:hAnsi="Calibri" w:cs="Calibri"/>
          <w:b/>
          <w:bCs/>
        </w:rPr>
        <w:t>courses — File Errors</w:t>
      </w:r>
    </w:p>
    <w:p w14:paraId="44721F3B"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Title:</w:t>
      </w:r>
      <w:r w:rsidRPr="00E720D0">
        <w:rPr>
          <w:rFonts w:ascii="Calibri" w:hAnsi="Calibri" w:cs="Calibri"/>
        </w:rPr>
        <w:t xml:space="preserve"> Courses File Errors</w:t>
      </w:r>
    </w:p>
    <w:p w14:paraId="6924E62F"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Message:</w:t>
      </w:r>
      <w:r w:rsidRPr="00E720D0">
        <w:rPr>
          <w:rFonts w:ascii="Calibri" w:hAnsi="Calibri" w:cs="Calibri"/>
        </w:rPr>
        <w:t xml:space="preserve"> The courses.csv file contains errors. Review detailed logs for failed records.</w:t>
      </w:r>
    </w:p>
    <w:p w14:paraId="479F8B6A"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Example:</w:t>
      </w:r>
    </w:p>
    <w:p w14:paraId="4EB44264" w14:textId="77777777" w:rsidR="00100895" w:rsidRPr="00E720D0" w:rsidRDefault="00100895" w:rsidP="00100895">
      <w:pPr>
        <w:rPr>
          <w:rFonts w:ascii="Calibri" w:hAnsi="Calibri" w:cs="Calibri"/>
        </w:rPr>
      </w:pPr>
      <w:r w:rsidRPr="00E720D0">
        <w:rPr>
          <w:rFonts w:ascii="Calibri" w:hAnsi="Calibri" w:cs="Calibri"/>
        </w:rPr>
        <w:t>“courses.csv — 12 records failed validation.”</w:t>
      </w:r>
    </w:p>
    <w:p w14:paraId="7463CAD8" w14:textId="77777777" w:rsidR="00100895" w:rsidRPr="00E720D0" w:rsidRDefault="00100895" w:rsidP="00100895">
      <w:pPr>
        <w:spacing w:after="160" w:line="278" w:lineRule="auto"/>
        <w:rPr>
          <w:rFonts w:ascii="Calibri" w:hAnsi="Calibri" w:cs="Calibri"/>
        </w:rPr>
      </w:pPr>
    </w:p>
    <w:p w14:paraId="3369BC7A" w14:textId="77777777" w:rsidR="00100895" w:rsidRPr="00E720D0" w:rsidRDefault="00100895" w:rsidP="00100895">
      <w:pPr>
        <w:spacing w:after="160" w:line="278" w:lineRule="auto"/>
        <w:rPr>
          <w:rFonts w:ascii="Calibri" w:hAnsi="Calibri" w:cs="Calibri"/>
          <w:b/>
          <w:bCs/>
        </w:rPr>
      </w:pPr>
      <w:r w:rsidRPr="00E720D0">
        <w:rPr>
          <w:rFonts w:ascii="Calibri" w:hAnsi="Calibri" w:cs="Calibri"/>
          <w:b/>
          <w:bCs/>
        </w:rPr>
        <w:t xml:space="preserve"> 2.2 </w:t>
      </w:r>
      <w:proofErr w:type="spellStart"/>
      <w:r w:rsidRPr="00E720D0">
        <w:rPr>
          <w:rFonts w:ascii="Calibri" w:eastAsiaTheme="majorEastAsia" w:hAnsi="Calibri" w:cs="Calibri"/>
          <w:b/>
          <w:bCs/>
        </w:rPr>
        <w:t>district_schools</w:t>
      </w:r>
      <w:proofErr w:type="spellEnd"/>
      <w:r w:rsidRPr="00E720D0">
        <w:rPr>
          <w:rFonts w:ascii="Calibri" w:eastAsiaTheme="majorEastAsia" w:hAnsi="Calibri" w:cs="Calibri"/>
          <w:b/>
          <w:bCs/>
        </w:rPr>
        <w:t xml:space="preserve"> — File Errors</w:t>
      </w:r>
    </w:p>
    <w:p w14:paraId="7A705F78"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Title:</w:t>
      </w:r>
      <w:r w:rsidRPr="00E720D0">
        <w:rPr>
          <w:rFonts w:ascii="Calibri" w:hAnsi="Calibri" w:cs="Calibri"/>
        </w:rPr>
        <w:t xml:space="preserve"> School File Errors</w:t>
      </w:r>
    </w:p>
    <w:p w14:paraId="440B85EA"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Message:</w:t>
      </w:r>
      <w:r w:rsidRPr="00E720D0">
        <w:rPr>
          <w:rFonts w:ascii="Calibri" w:hAnsi="Calibri" w:cs="Calibri"/>
        </w:rPr>
        <w:t xml:space="preserve"> The district_schools.csv file contains errors.</w:t>
      </w:r>
    </w:p>
    <w:p w14:paraId="091D3DA6"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Example:</w:t>
      </w:r>
    </w:p>
    <w:p w14:paraId="41D2C266" w14:textId="77777777" w:rsidR="00100895" w:rsidRPr="00E720D0" w:rsidRDefault="00100895" w:rsidP="00100895">
      <w:pPr>
        <w:rPr>
          <w:rFonts w:ascii="Calibri" w:hAnsi="Calibri" w:cs="Calibri"/>
        </w:rPr>
      </w:pPr>
      <w:r w:rsidRPr="00E720D0">
        <w:rPr>
          <w:rFonts w:ascii="Calibri" w:hAnsi="Calibri" w:cs="Calibri"/>
        </w:rPr>
        <w:t>“district_schools.csv — Missing School ID in 5 rows.”</w:t>
      </w:r>
    </w:p>
    <w:p w14:paraId="4D78ACA1" w14:textId="77777777" w:rsidR="00100895" w:rsidRPr="00E720D0" w:rsidRDefault="00100895" w:rsidP="00100895">
      <w:pPr>
        <w:spacing w:after="160" w:line="278" w:lineRule="auto"/>
        <w:rPr>
          <w:rFonts w:ascii="Calibri" w:hAnsi="Calibri" w:cs="Calibri"/>
        </w:rPr>
      </w:pPr>
    </w:p>
    <w:p w14:paraId="298373B5" w14:textId="77777777" w:rsidR="00100895" w:rsidRPr="00E720D0" w:rsidRDefault="00100895" w:rsidP="00100895">
      <w:pPr>
        <w:spacing w:after="160" w:line="278" w:lineRule="auto"/>
        <w:rPr>
          <w:rFonts w:ascii="Calibri" w:hAnsi="Calibri" w:cs="Calibri"/>
          <w:b/>
          <w:bCs/>
        </w:rPr>
      </w:pPr>
      <w:r w:rsidRPr="00E720D0">
        <w:rPr>
          <w:rFonts w:ascii="Calibri" w:hAnsi="Calibri" w:cs="Calibri"/>
          <w:b/>
          <w:bCs/>
        </w:rPr>
        <w:t xml:space="preserve">2.3 </w:t>
      </w:r>
      <w:proofErr w:type="spellStart"/>
      <w:r w:rsidRPr="00E720D0">
        <w:rPr>
          <w:rFonts w:ascii="Calibri" w:eastAsiaTheme="majorEastAsia" w:hAnsi="Calibri" w:cs="Calibri"/>
          <w:b/>
          <w:bCs/>
        </w:rPr>
        <w:t>parent_information</w:t>
      </w:r>
      <w:proofErr w:type="spellEnd"/>
      <w:r w:rsidRPr="00E720D0">
        <w:rPr>
          <w:rFonts w:ascii="Calibri" w:eastAsiaTheme="majorEastAsia" w:hAnsi="Calibri" w:cs="Calibri"/>
          <w:b/>
          <w:bCs/>
        </w:rPr>
        <w:t xml:space="preserve"> — File Errors</w:t>
      </w:r>
    </w:p>
    <w:p w14:paraId="32FAAAB7" w14:textId="77777777" w:rsidR="00100895" w:rsidRPr="00E720D0" w:rsidRDefault="00100895" w:rsidP="00100895">
      <w:pPr>
        <w:spacing w:after="160" w:line="278" w:lineRule="auto"/>
        <w:rPr>
          <w:rFonts w:ascii="Calibri" w:hAnsi="Calibri" w:cs="Calibri"/>
        </w:rPr>
      </w:pPr>
      <w:r w:rsidRPr="00E720D0">
        <w:rPr>
          <w:rFonts w:ascii="Calibri" w:hAnsi="Calibri" w:cs="Calibri"/>
        </w:rPr>
        <w:t> </w:t>
      </w:r>
      <w:r w:rsidRPr="00E720D0">
        <w:rPr>
          <w:rFonts w:ascii="Calibri" w:eastAsiaTheme="majorEastAsia" w:hAnsi="Calibri" w:cs="Calibri"/>
        </w:rPr>
        <w:t>Title:</w:t>
      </w:r>
      <w:r w:rsidRPr="00E720D0">
        <w:rPr>
          <w:rFonts w:ascii="Calibri" w:hAnsi="Calibri" w:cs="Calibri"/>
        </w:rPr>
        <w:t xml:space="preserve"> Parent Information File Errors</w:t>
      </w:r>
    </w:p>
    <w:p w14:paraId="5573FEA7"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Message:</w:t>
      </w:r>
      <w:r w:rsidRPr="00E720D0">
        <w:rPr>
          <w:rFonts w:ascii="Calibri" w:hAnsi="Calibri" w:cs="Calibri"/>
        </w:rPr>
        <w:t xml:space="preserve"> The parent_information.csv file contains validation issues.</w:t>
      </w:r>
    </w:p>
    <w:p w14:paraId="5DFD3424"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Example:</w:t>
      </w:r>
    </w:p>
    <w:p w14:paraId="55C6435C" w14:textId="77777777" w:rsidR="00100895" w:rsidRPr="00E720D0" w:rsidRDefault="00100895" w:rsidP="00100895">
      <w:pPr>
        <w:rPr>
          <w:rFonts w:ascii="Calibri" w:hAnsi="Calibri" w:cs="Calibri"/>
        </w:rPr>
      </w:pPr>
      <w:r w:rsidRPr="00E720D0">
        <w:rPr>
          <w:rFonts w:ascii="Calibri" w:hAnsi="Calibri" w:cs="Calibri"/>
        </w:rPr>
        <w:t>“parent_information.csv — Invalid email format in 3 rows.”</w:t>
      </w:r>
    </w:p>
    <w:p w14:paraId="32130B0C" w14:textId="77777777" w:rsidR="00100895" w:rsidRPr="00E720D0" w:rsidRDefault="00100895" w:rsidP="00100895">
      <w:pPr>
        <w:spacing w:after="160" w:line="278" w:lineRule="auto"/>
        <w:rPr>
          <w:rFonts w:ascii="Calibri" w:hAnsi="Calibri" w:cs="Calibri"/>
        </w:rPr>
      </w:pPr>
    </w:p>
    <w:p w14:paraId="1F9B910C" w14:textId="77777777" w:rsidR="00100895" w:rsidRPr="00E720D0" w:rsidRDefault="00100895" w:rsidP="00100895">
      <w:pPr>
        <w:spacing w:after="160" w:line="278" w:lineRule="auto"/>
        <w:rPr>
          <w:rFonts w:ascii="Calibri" w:hAnsi="Calibri" w:cs="Calibri"/>
        </w:rPr>
      </w:pPr>
      <w:r w:rsidRPr="00E720D0">
        <w:rPr>
          <w:rFonts w:ascii="Calibri" w:hAnsi="Calibri" w:cs="Calibri"/>
        </w:rPr>
        <w:t> </w:t>
      </w:r>
      <w:r w:rsidRPr="00E720D0">
        <w:rPr>
          <w:rFonts w:ascii="Calibri" w:hAnsi="Calibri" w:cs="Calibri"/>
          <w:b/>
          <w:bCs/>
        </w:rPr>
        <w:t xml:space="preserve">2.4 </w:t>
      </w:r>
      <w:proofErr w:type="spellStart"/>
      <w:r w:rsidRPr="00E720D0">
        <w:rPr>
          <w:rFonts w:ascii="Calibri" w:eastAsiaTheme="majorEastAsia" w:hAnsi="Calibri" w:cs="Calibri"/>
          <w:b/>
          <w:bCs/>
        </w:rPr>
        <w:t>student_historic</w:t>
      </w:r>
      <w:proofErr w:type="spellEnd"/>
      <w:r w:rsidRPr="00E720D0">
        <w:rPr>
          <w:rFonts w:ascii="Calibri" w:eastAsiaTheme="majorEastAsia" w:hAnsi="Calibri" w:cs="Calibri"/>
          <w:b/>
          <w:bCs/>
        </w:rPr>
        <w:t xml:space="preserve"> — File Errors</w:t>
      </w:r>
    </w:p>
    <w:p w14:paraId="2E1829FD" w14:textId="77777777" w:rsidR="00100895" w:rsidRPr="00E720D0" w:rsidRDefault="00100895" w:rsidP="00100895">
      <w:pPr>
        <w:spacing w:after="160" w:line="278" w:lineRule="auto"/>
        <w:rPr>
          <w:rFonts w:ascii="Calibri" w:hAnsi="Calibri" w:cs="Calibri"/>
        </w:rPr>
      </w:pPr>
      <w:r w:rsidRPr="00E720D0">
        <w:rPr>
          <w:rFonts w:ascii="Calibri" w:hAnsi="Calibri" w:cs="Calibri"/>
        </w:rPr>
        <w:t> </w:t>
      </w:r>
      <w:r w:rsidRPr="00E720D0">
        <w:rPr>
          <w:rFonts w:ascii="Calibri" w:eastAsiaTheme="majorEastAsia" w:hAnsi="Calibri" w:cs="Calibri"/>
        </w:rPr>
        <w:t>Title:</w:t>
      </w:r>
      <w:r w:rsidRPr="00E720D0">
        <w:rPr>
          <w:rFonts w:ascii="Calibri" w:hAnsi="Calibri" w:cs="Calibri"/>
        </w:rPr>
        <w:t xml:space="preserve"> Student Historic File Errors</w:t>
      </w:r>
    </w:p>
    <w:p w14:paraId="700FA453" w14:textId="77777777" w:rsidR="00100895" w:rsidRPr="00E720D0" w:rsidRDefault="00100895" w:rsidP="00100895">
      <w:pPr>
        <w:rPr>
          <w:rFonts w:ascii="Calibri" w:hAnsi="Calibri" w:cs="Calibri"/>
        </w:rPr>
      </w:pPr>
      <w:r w:rsidRPr="00E720D0">
        <w:rPr>
          <w:rFonts w:ascii="Calibri" w:eastAsiaTheme="majorEastAsia" w:hAnsi="Calibri" w:cs="Calibri"/>
        </w:rPr>
        <w:t>Message:</w:t>
      </w:r>
      <w:r w:rsidRPr="00E720D0">
        <w:rPr>
          <w:rFonts w:ascii="Calibri" w:hAnsi="Calibri" w:cs="Calibri"/>
        </w:rPr>
        <w:t xml:space="preserve"> The student_historic.csv file has rows with missing or invalid data.</w:t>
      </w:r>
    </w:p>
    <w:p w14:paraId="2320070E"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Example:</w:t>
      </w:r>
    </w:p>
    <w:p w14:paraId="1EBB6427" w14:textId="77777777" w:rsidR="00100895" w:rsidRPr="00E720D0" w:rsidRDefault="00100895" w:rsidP="00100895">
      <w:pPr>
        <w:rPr>
          <w:rFonts w:ascii="Calibri" w:hAnsi="Calibri" w:cs="Calibri"/>
        </w:rPr>
      </w:pPr>
      <w:r w:rsidRPr="00E720D0">
        <w:rPr>
          <w:rFonts w:ascii="Calibri" w:hAnsi="Calibri" w:cs="Calibri"/>
        </w:rPr>
        <w:t xml:space="preserve">“student_historic.csv — 2 failed records (missing </w:t>
      </w:r>
      <w:proofErr w:type="spellStart"/>
      <w:r w:rsidRPr="00E720D0">
        <w:rPr>
          <w:rFonts w:ascii="Calibri" w:hAnsi="Calibri" w:cs="Calibri"/>
        </w:rPr>
        <w:t>student_id</w:t>
      </w:r>
      <w:proofErr w:type="spellEnd"/>
      <w:r w:rsidRPr="00E720D0">
        <w:rPr>
          <w:rFonts w:ascii="Calibri" w:hAnsi="Calibri" w:cs="Calibri"/>
        </w:rPr>
        <w:t>).”</w:t>
      </w:r>
    </w:p>
    <w:p w14:paraId="15FDEB43" w14:textId="77777777" w:rsidR="00100895" w:rsidRPr="00E720D0" w:rsidRDefault="00100895" w:rsidP="00100895">
      <w:pPr>
        <w:spacing w:after="160" w:line="278" w:lineRule="auto"/>
        <w:rPr>
          <w:rFonts w:ascii="Calibri" w:hAnsi="Calibri" w:cs="Calibri"/>
        </w:rPr>
      </w:pPr>
    </w:p>
    <w:p w14:paraId="49371A91" w14:textId="77777777" w:rsidR="00100895" w:rsidRPr="00E720D0" w:rsidRDefault="00100895" w:rsidP="00100895">
      <w:pPr>
        <w:spacing w:after="160" w:line="278" w:lineRule="auto"/>
        <w:rPr>
          <w:rFonts w:ascii="Calibri" w:hAnsi="Calibri" w:cs="Calibri"/>
          <w:b/>
          <w:bCs/>
        </w:rPr>
      </w:pPr>
      <w:r w:rsidRPr="00E720D0">
        <w:rPr>
          <w:rFonts w:ascii="Calibri" w:hAnsi="Calibri" w:cs="Calibri"/>
          <w:b/>
          <w:bCs/>
        </w:rPr>
        <w:t xml:space="preserve"> 2.5 </w:t>
      </w:r>
      <w:proofErr w:type="spellStart"/>
      <w:r w:rsidRPr="00E720D0">
        <w:rPr>
          <w:rFonts w:ascii="Calibri" w:eastAsiaTheme="majorEastAsia" w:hAnsi="Calibri" w:cs="Calibri"/>
          <w:b/>
          <w:bCs/>
        </w:rPr>
        <w:t>student_information</w:t>
      </w:r>
      <w:proofErr w:type="spellEnd"/>
      <w:r w:rsidRPr="00E720D0">
        <w:rPr>
          <w:rFonts w:ascii="Calibri" w:eastAsiaTheme="majorEastAsia" w:hAnsi="Calibri" w:cs="Calibri"/>
          <w:b/>
          <w:bCs/>
        </w:rPr>
        <w:t xml:space="preserve"> — File Errors</w:t>
      </w:r>
    </w:p>
    <w:p w14:paraId="6203137A" w14:textId="77777777" w:rsidR="00100895" w:rsidRPr="00E720D0" w:rsidRDefault="00100895" w:rsidP="00100895">
      <w:pPr>
        <w:spacing w:after="160" w:line="278" w:lineRule="auto"/>
        <w:rPr>
          <w:rFonts w:ascii="Calibri" w:hAnsi="Calibri" w:cs="Calibri"/>
        </w:rPr>
      </w:pPr>
      <w:r w:rsidRPr="00E720D0">
        <w:rPr>
          <w:rFonts w:ascii="Calibri" w:hAnsi="Calibri" w:cs="Calibri"/>
        </w:rPr>
        <w:t> </w:t>
      </w:r>
      <w:r w:rsidRPr="00E720D0">
        <w:rPr>
          <w:rFonts w:ascii="Calibri" w:eastAsiaTheme="majorEastAsia" w:hAnsi="Calibri" w:cs="Calibri"/>
        </w:rPr>
        <w:t>Title:</w:t>
      </w:r>
      <w:r w:rsidRPr="00E720D0">
        <w:rPr>
          <w:rFonts w:ascii="Calibri" w:hAnsi="Calibri" w:cs="Calibri"/>
        </w:rPr>
        <w:t xml:space="preserve"> Student Information File Errors</w:t>
      </w:r>
    </w:p>
    <w:p w14:paraId="2B0F1141"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Message:</w:t>
      </w:r>
      <w:r w:rsidRPr="00E720D0">
        <w:rPr>
          <w:rFonts w:ascii="Calibri" w:hAnsi="Calibri" w:cs="Calibri"/>
        </w:rPr>
        <w:t xml:space="preserve"> Errors detected in student_information.csv.</w:t>
      </w:r>
    </w:p>
    <w:p w14:paraId="7C15AD99"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Example:</w:t>
      </w:r>
    </w:p>
    <w:p w14:paraId="66B1AF41" w14:textId="77777777" w:rsidR="00100895" w:rsidRPr="00E720D0" w:rsidRDefault="00100895" w:rsidP="00100895">
      <w:pPr>
        <w:spacing w:after="160" w:line="278" w:lineRule="auto"/>
        <w:rPr>
          <w:rFonts w:ascii="Calibri" w:hAnsi="Calibri" w:cs="Calibri"/>
        </w:rPr>
      </w:pPr>
      <w:r w:rsidRPr="00E720D0">
        <w:rPr>
          <w:rFonts w:ascii="Calibri" w:hAnsi="Calibri" w:cs="Calibri"/>
        </w:rPr>
        <w:t xml:space="preserve">“student_information.csv — Invalid </w:t>
      </w:r>
      <w:proofErr w:type="spellStart"/>
      <w:r w:rsidRPr="00E720D0">
        <w:rPr>
          <w:rFonts w:ascii="Calibri" w:hAnsi="Calibri" w:cs="Calibri"/>
        </w:rPr>
        <w:t>grade_level</w:t>
      </w:r>
      <w:proofErr w:type="spellEnd"/>
      <w:r w:rsidRPr="00E720D0">
        <w:rPr>
          <w:rFonts w:ascii="Calibri" w:hAnsi="Calibri" w:cs="Calibri"/>
        </w:rPr>
        <w:t xml:space="preserve"> in 4 rows.”</w:t>
      </w:r>
    </w:p>
    <w:p w14:paraId="499D4760" w14:textId="77777777" w:rsidR="00100895" w:rsidRPr="00E720D0" w:rsidRDefault="00100895" w:rsidP="00100895">
      <w:pPr>
        <w:spacing w:after="160" w:line="278" w:lineRule="auto"/>
        <w:rPr>
          <w:rFonts w:ascii="Calibri" w:hAnsi="Calibri" w:cs="Calibri"/>
        </w:rPr>
      </w:pPr>
      <w:r w:rsidRPr="00E720D0">
        <w:rPr>
          <w:rFonts w:ascii="Calibri" w:hAnsi="Calibri" w:cs="Calibri"/>
        </w:rPr>
        <w:t>  </w:t>
      </w:r>
    </w:p>
    <w:p w14:paraId="31C803E5" w14:textId="77777777" w:rsidR="00100895" w:rsidRPr="00E720D0" w:rsidRDefault="00100895" w:rsidP="00100895">
      <w:pPr>
        <w:spacing w:after="160" w:line="278" w:lineRule="auto"/>
        <w:rPr>
          <w:rFonts w:ascii="Calibri" w:hAnsi="Calibri" w:cs="Calibri"/>
          <w:b/>
          <w:bCs/>
        </w:rPr>
      </w:pPr>
      <w:r w:rsidRPr="00E720D0">
        <w:rPr>
          <w:rFonts w:ascii="Calibri" w:hAnsi="Calibri" w:cs="Calibri"/>
          <w:b/>
          <w:bCs/>
        </w:rPr>
        <w:t xml:space="preserve">2.6 </w:t>
      </w:r>
      <w:proofErr w:type="spellStart"/>
      <w:r w:rsidRPr="00E720D0">
        <w:rPr>
          <w:rFonts w:ascii="Calibri" w:eastAsiaTheme="majorEastAsia" w:hAnsi="Calibri" w:cs="Calibri"/>
          <w:b/>
          <w:bCs/>
        </w:rPr>
        <w:t>student_schedule</w:t>
      </w:r>
      <w:proofErr w:type="spellEnd"/>
      <w:r w:rsidRPr="00E720D0">
        <w:rPr>
          <w:rFonts w:ascii="Calibri" w:eastAsiaTheme="majorEastAsia" w:hAnsi="Calibri" w:cs="Calibri"/>
          <w:b/>
          <w:bCs/>
        </w:rPr>
        <w:t xml:space="preserve"> — File Errors</w:t>
      </w:r>
    </w:p>
    <w:p w14:paraId="614A2FBF" w14:textId="77777777" w:rsidR="00100895" w:rsidRPr="00E720D0" w:rsidRDefault="00100895" w:rsidP="00100895">
      <w:pPr>
        <w:spacing w:after="160" w:line="278" w:lineRule="auto"/>
        <w:rPr>
          <w:rFonts w:ascii="Calibri" w:hAnsi="Calibri" w:cs="Calibri"/>
        </w:rPr>
      </w:pPr>
      <w:r w:rsidRPr="00E720D0">
        <w:rPr>
          <w:rFonts w:ascii="Calibri" w:hAnsi="Calibri" w:cs="Calibri"/>
        </w:rPr>
        <w:t> </w:t>
      </w:r>
      <w:r w:rsidRPr="00E720D0">
        <w:rPr>
          <w:rFonts w:ascii="Calibri" w:eastAsiaTheme="majorEastAsia" w:hAnsi="Calibri" w:cs="Calibri"/>
        </w:rPr>
        <w:t>Title:</w:t>
      </w:r>
      <w:r w:rsidRPr="00E720D0">
        <w:rPr>
          <w:rFonts w:ascii="Calibri" w:hAnsi="Calibri" w:cs="Calibri"/>
        </w:rPr>
        <w:t xml:space="preserve"> Student Schedule File Errors</w:t>
      </w:r>
    </w:p>
    <w:p w14:paraId="76169E21"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Message:</w:t>
      </w:r>
      <w:r w:rsidRPr="00E720D0">
        <w:rPr>
          <w:rFonts w:ascii="Calibri" w:hAnsi="Calibri" w:cs="Calibri"/>
        </w:rPr>
        <w:t xml:space="preserve"> The student_schedule.csv file contains errors.</w:t>
      </w:r>
    </w:p>
    <w:p w14:paraId="5CBD5FD5"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Example:</w:t>
      </w:r>
    </w:p>
    <w:p w14:paraId="6812545B" w14:textId="77777777" w:rsidR="00100895" w:rsidRPr="00E720D0" w:rsidRDefault="00100895" w:rsidP="00100895">
      <w:pPr>
        <w:rPr>
          <w:rFonts w:ascii="Calibri" w:hAnsi="Calibri" w:cs="Calibri"/>
        </w:rPr>
      </w:pPr>
      <w:r w:rsidRPr="00E720D0">
        <w:rPr>
          <w:rFonts w:ascii="Calibri" w:hAnsi="Calibri" w:cs="Calibri"/>
        </w:rPr>
        <w:t>“student_schedule.csv — Duplicate class assignments found.”</w:t>
      </w:r>
    </w:p>
    <w:p w14:paraId="223B0911" w14:textId="77777777" w:rsidR="00100895" w:rsidRPr="00E720D0" w:rsidRDefault="00100895" w:rsidP="00100895">
      <w:pPr>
        <w:spacing w:after="160" w:line="278" w:lineRule="auto"/>
        <w:rPr>
          <w:rFonts w:ascii="Calibri" w:hAnsi="Calibri" w:cs="Calibri"/>
        </w:rPr>
      </w:pPr>
    </w:p>
    <w:p w14:paraId="4DD79B21" w14:textId="77777777" w:rsidR="00100895" w:rsidRPr="00E720D0" w:rsidRDefault="00100895" w:rsidP="00100895">
      <w:pPr>
        <w:spacing w:after="160" w:line="278" w:lineRule="auto"/>
        <w:rPr>
          <w:rFonts w:ascii="Calibri" w:hAnsi="Calibri" w:cs="Calibri"/>
          <w:b/>
          <w:bCs/>
        </w:rPr>
      </w:pPr>
      <w:r w:rsidRPr="00E720D0">
        <w:rPr>
          <w:rFonts w:ascii="Calibri" w:hAnsi="Calibri" w:cs="Calibri"/>
          <w:b/>
          <w:bCs/>
        </w:rPr>
        <w:t xml:space="preserve"> 2.7 </w:t>
      </w:r>
      <w:proofErr w:type="spellStart"/>
      <w:r w:rsidRPr="00E720D0">
        <w:rPr>
          <w:rFonts w:ascii="Calibri" w:eastAsiaTheme="majorEastAsia" w:hAnsi="Calibri" w:cs="Calibri"/>
          <w:b/>
          <w:bCs/>
        </w:rPr>
        <w:t>teacher_information</w:t>
      </w:r>
      <w:proofErr w:type="spellEnd"/>
      <w:r w:rsidRPr="00E720D0">
        <w:rPr>
          <w:rFonts w:ascii="Calibri" w:eastAsiaTheme="majorEastAsia" w:hAnsi="Calibri" w:cs="Calibri"/>
          <w:b/>
          <w:bCs/>
        </w:rPr>
        <w:t xml:space="preserve"> — File Errors</w:t>
      </w:r>
    </w:p>
    <w:p w14:paraId="6367258A"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Title:</w:t>
      </w:r>
      <w:r w:rsidRPr="00E720D0">
        <w:rPr>
          <w:rFonts w:ascii="Calibri" w:hAnsi="Calibri" w:cs="Calibri"/>
        </w:rPr>
        <w:t xml:space="preserve"> Teacher Information File Errors</w:t>
      </w:r>
    </w:p>
    <w:p w14:paraId="07181633"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Message:</w:t>
      </w:r>
      <w:r w:rsidRPr="00E720D0">
        <w:rPr>
          <w:rFonts w:ascii="Calibri" w:hAnsi="Calibri" w:cs="Calibri"/>
        </w:rPr>
        <w:t xml:space="preserve"> Errors found in teacher_information.csv.</w:t>
      </w:r>
    </w:p>
    <w:p w14:paraId="421847B1"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Example:</w:t>
      </w:r>
    </w:p>
    <w:p w14:paraId="38832EBD" w14:textId="77777777" w:rsidR="00100895" w:rsidRPr="00E720D0" w:rsidRDefault="00100895" w:rsidP="00100895">
      <w:pPr>
        <w:spacing w:after="160" w:line="278" w:lineRule="auto"/>
        <w:rPr>
          <w:rFonts w:ascii="Calibri" w:hAnsi="Calibri" w:cs="Calibri"/>
        </w:rPr>
      </w:pPr>
      <w:r w:rsidRPr="00E720D0">
        <w:rPr>
          <w:rFonts w:ascii="Calibri" w:hAnsi="Calibri" w:cs="Calibri"/>
        </w:rPr>
        <w:t>“teacher_information.csv — Unrecognized school_id in 6 rows.”</w:t>
      </w:r>
    </w:p>
    <w:p w14:paraId="1BA4CF8B" w14:textId="77777777" w:rsidR="00100895" w:rsidRPr="00E720D0" w:rsidRDefault="00100895" w:rsidP="00100895">
      <w:pPr>
        <w:spacing w:after="160" w:line="278" w:lineRule="auto"/>
        <w:rPr>
          <w:rFonts w:ascii="Calibri" w:hAnsi="Calibri" w:cs="Calibri"/>
        </w:rPr>
      </w:pPr>
      <w:r w:rsidRPr="00E720D0">
        <w:rPr>
          <w:rFonts w:ascii="Calibri" w:hAnsi="Calibri" w:cs="Calibri"/>
        </w:rPr>
        <w:t> </w:t>
      </w:r>
    </w:p>
    <w:p w14:paraId="1CBADAE5" w14:textId="77777777" w:rsidR="00100895" w:rsidRPr="00E720D0" w:rsidRDefault="00100895" w:rsidP="00100895">
      <w:pPr>
        <w:spacing w:after="160" w:line="278" w:lineRule="auto"/>
        <w:rPr>
          <w:rFonts w:ascii="Calibri" w:hAnsi="Calibri" w:cs="Calibri"/>
        </w:rPr>
      </w:pPr>
      <w:r w:rsidRPr="00E720D0">
        <w:rPr>
          <w:rFonts w:ascii="Calibri" w:hAnsi="Calibri" w:cs="Calibri"/>
        </w:rPr>
        <w:t> </w:t>
      </w:r>
    </w:p>
    <w:p w14:paraId="476C3D09" w14:textId="77777777" w:rsidR="00100895" w:rsidRPr="00E720D0" w:rsidRDefault="00100895" w:rsidP="00100895">
      <w:pPr>
        <w:spacing w:after="160" w:line="278" w:lineRule="auto"/>
        <w:rPr>
          <w:rFonts w:ascii="Calibri" w:hAnsi="Calibri" w:cs="Calibri"/>
        </w:rPr>
      </w:pPr>
      <w:r w:rsidRPr="00E720D0">
        <w:rPr>
          <w:rFonts w:ascii="Calibri" w:hAnsi="Calibri" w:cs="Calibri"/>
        </w:rPr>
        <w:t> </w:t>
      </w:r>
    </w:p>
    <w:p w14:paraId="1E6E64CD" w14:textId="77777777" w:rsidR="00100895" w:rsidRPr="00E720D0" w:rsidRDefault="00100895" w:rsidP="00100895">
      <w:pPr>
        <w:spacing w:after="160" w:line="278" w:lineRule="auto"/>
        <w:rPr>
          <w:rFonts w:ascii="Calibri" w:hAnsi="Calibri" w:cs="Calibri"/>
          <w:b/>
          <w:bCs/>
        </w:rPr>
      </w:pPr>
      <w:r w:rsidRPr="00E720D0">
        <w:rPr>
          <w:rFonts w:ascii="Calibri" w:hAnsi="Calibri" w:cs="Calibri"/>
          <w:b/>
          <w:bCs/>
        </w:rPr>
        <w:t xml:space="preserve">2.8 </w:t>
      </w:r>
      <w:proofErr w:type="spellStart"/>
      <w:r w:rsidRPr="00E720D0">
        <w:rPr>
          <w:rFonts w:ascii="Calibri" w:eastAsiaTheme="majorEastAsia" w:hAnsi="Calibri" w:cs="Calibri"/>
          <w:b/>
          <w:bCs/>
        </w:rPr>
        <w:t>teacher_schedule</w:t>
      </w:r>
      <w:proofErr w:type="spellEnd"/>
      <w:r w:rsidRPr="00E720D0">
        <w:rPr>
          <w:rFonts w:ascii="Calibri" w:eastAsiaTheme="majorEastAsia" w:hAnsi="Calibri" w:cs="Calibri"/>
          <w:b/>
          <w:bCs/>
        </w:rPr>
        <w:t xml:space="preserve"> — File Errors</w:t>
      </w:r>
    </w:p>
    <w:p w14:paraId="0C1DE0D8" w14:textId="77777777" w:rsidR="00100895" w:rsidRPr="00E720D0" w:rsidRDefault="00100895" w:rsidP="00100895">
      <w:pPr>
        <w:spacing w:after="160" w:line="278" w:lineRule="auto"/>
        <w:rPr>
          <w:rFonts w:ascii="Calibri" w:hAnsi="Calibri" w:cs="Calibri"/>
        </w:rPr>
      </w:pPr>
      <w:r w:rsidRPr="00E720D0">
        <w:rPr>
          <w:rFonts w:ascii="Calibri" w:hAnsi="Calibri" w:cs="Calibri"/>
        </w:rPr>
        <w:t> </w:t>
      </w:r>
      <w:r w:rsidRPr="00E720D0">
        <w:rPr>
          <w:rFonts w:ascii="Calibri" w:eastAsiaTheme="majorEastAsia" w:hAnsi="Calibri" w:cs="Calibri"/>
        </w:rPr>
        <w:t>Title:</w:t>
      </w:r>
      <w:r w:rsidRPr="00E720D0">
        <w:rPr>
          <w:rFonts w:ascii="Calibri" w:hAnsi="Calibri" w:cs="Calibri"/>
        </w:rPr>
        <w:t xml:space="preserve"> Teacher Schedule File Errors</w:t>
      </w:r>
    </w:p>
    <w:p w14:paraId="7147862C"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Message:</w:t>
      </w:r>
      <w:r w:rsidRPr="00E720D0">
        <w:rPr>
          <w:rFonts w:ascii="Calibri" w:hAnsi="Calibri" w:cs="Calibri"/>
        </w:rPr>
        <w:t xml:space="preserve"> The teacher_schedule.csv file has issues.</w:t>
      </w:r>
    </w:p>
    <w:p w14:paraId="5FF33FAB"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Example:</w:t>
      </w:r>
    </w:p>
    <w:p w14:paraId="11DE5C5D" w14:textId="77777777" w:rsidR="00100895" w:rsidRPr="00E720D0" w:rsidRDefault="00100895" w:rsidP="00100895">
      <w:pPr>
        <w:spacing w:after="160" w:line="278" w:lineRule="auto"/>
        <w:rPr>
          <w:rFonts w:ascii="Calibri" w:hAnsi="Calibri" w:cs="Calibri"/>
        </w:rPr>
      </w:pPr>
      <w:r w:rsidRPr="00E720D0">
        <w:rPr>
          <w:rFonts w:ascii="Calibri" w:hAnsi="Calibri" w:cs="Calibri"/>
        </w:rPr>
        <w:t xml:space="preserve">“teacher_schedule.csv — Invalid </w:t>
      </w:r>
      <w:proofErr w:type="spellStart"/>
      <w:r w:rsidRPr="00E720D0">
        <w:rPr>
          <w:rFonts w:ascii="Calibri" w:hAnsi="Calibri" w:cs="Calibri"/>
        </w:rPr>
        <w:t>teacher_id</w:t>
      </w:r>
      <w:proofErr w:type="spellEnd"/>
      <w:r w:rsidRPr="00E720D0">
        <w:rPr>
          <w:rFonts w:ascii="Calibri" w:hAnsi="Calibri" w:cs="Calibri"/>
        </w:rPr>
        <w:t xml:space="preserve"> in 3 rows.”</w:t>
      </w:r>
    </w:p>
    <w:p w14:paraId="1A8A1C14" w14:textId="77777777" w:rsidR="00100895" w:rsidRPr="00E720D0" w:rsidRDefault="00100895" w:rsidP="00100895">
      <w:pPr>
        <w:spacing w:after="160" w:line="278" w:lineRule="auto"/>
        <w:rPr>
          <w:rFonts w:ascii="Calibri" w:hAnsi="Calibri" w:cs="Calibri"/>
          <w:b/>
          <w:bCs/>
        </w:rPr>
      </w:pPr>
      <w:r w:rsidRPr="00E720D0">
        <w:rPr>
          <w:rFonts w:ascii="Calibri" w:hAnsi="Calibri" w:cs="Calibri"/>
          <w:b/>
          <w:bCs/>
        </w:rPr>
        <w:t> </w:t>
      </w:r>
    </w:p>
    <w:p w14:paraId="3F63D8E6" w14:textId="77777777" w:rsidR="00100895" w:rsidRPr="00E720D0" w:rsidRDefault="00100895" w:rsidP="00100895">
      <w:pPr>
        <w:spacing w:after="160" w:line="278" w:lineRule="auto"/>
        <w:rPr>
          <w:rFonts w:ascii="Calibri" w:hAnsi="Calibri" w:cs="Calibri"/>
          <w:b/>
          <w:bCs/>
        </w:rPr>
      </w:pPr>
      <w:r w:rsidRPr="00E720D0">
        <w:rPr>
          <w:rFonts w:ascii="Calibri" w:hAnsi="Calibri" w:cs="Calibri"/>
          <w:b/>
          <w:bCs/>
        </w:rPr>
        <w:t>3</w:t>
      </w:r>
      <w:r w:rsidRPr="00E720D0">
        <w:rPr>
          <w:rFonts w:ascii="Calibri" w:eastAsiaTheme="majorEastAsia" w:hAnsi="Calibri" w:cs="Calibri"/>
          <w:b/>
          <w:bCs/>
        </w:rPr>
        <w:t>. FTP / SFTP Health Alerts</w:t>
      </w:r>
    </w:p>
    <w:p w14:paraId="7484BAC8" w14:textId="77777777" w:rsidR="00100895" w:rsidRPr="00E720D0" w:rsidRDefault="00100895" w:rsidP="00100895">
      <w:pPr>
        <w:spacing w:after="160" w:line="278" w:lineRule="auto"/>
        <w:rPr>
          <w:rFonts w:ascii="Calibri" w:hAnsi="Calibri" w:cs="Calibri"/>
          <w:b/>
          <w:bCs/>
        </w:rPr>
      </w:pPr>
      <w:r w:rsidRPr="00E720D0">
        <w:rPr>
          <w:rFonts w:ascii="Calibri" w:hAnsi="Calibri" w:cs="Calibri"/>
          <w:b/>
          <w:bCs/>
        </w:rPr>
        <w:t xml:space="preserve"> 3.1 </w:t>
      </w:r>
      <w:r w:rsidRPr="00E720D0">
        <w:rPr>
          <w:rFonts w:ascii="Calibri" w:eastAsiaTheme="majorEastAsia" w:hAnsi="Calibri" w:cs="Calibri"/>
          <w:b/>
          <w:bCs/>
        </w:rPr>
        <w:t>FTP Health — Connection Healthy</w:t>
      </w:r>
    </w:p>
    <w:p w14:paraId="22FE7295"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Title:</w:t>
      </w:r>
      <w:r w:rsidRPr="00E720D0">
        <w:rPr>
          <w:rFonts w:ascii="Calibri" w:hAnsi="Calibri" w:cs="Calibri"/>
        </w:rPr>
        <w:t xml:space="preserve"> FTP Connection Healthy</w:t>
      </w:r>
    </w:p>
    <w:p w14:paraId="167E9593"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Message:</w:t>
      </w:r>
      <w:r w:rsidRPr="00E720D0">
        <w:rPr>
          <w:rFonts w:ascii="Calibri" w:hAnsi="Calibri" w:cs="Calibri"/>
        </w:rPr>
        <w:t xml:space="preserve"> FTP/SFTP connection to your SIS source is functioning normally.</w:t>
      </w:r>
    </w:p>
    <w:p w14:paraId="113CDAE8"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Example:</w:t>
      </w:r>
    </w:p>
    <w:p w14:paraId="66A6BA17" w14:textId="77777777" w:rsidR="00100895" w:rsidRPr="00E720D0" w:rsidRDefault="00100895" w:rsidP="00100895">
      <w:pPr>
        <w:spacing w:after="160" w:line="278" w:lineRule="auto"/>
        <w:rPr>
          <w:rFonts w:ascii="Calibri" w:hAnsi="Calibri" w:cs="Calibri"/>
        </w:rPr>
      </w:pPr>
      <w:r w:rsidRPr="00E720D0">
        <w:rPr>
          <w:rFonts w:ascii="Calibri" w:hAnsi="Calibri" w:cs="Calibri"/>
        </w:rPr>
        <w:t>“FTP connection verified successfully.”</w:t>
      </w:r>
    </w:p>
    <w:p w14:paraId="253DECF5" w14:textId="77777777" w:rsidR="00100895" w:rsidRPr="00E720D0" w:rsidRDefault="00100895" w:rsidP="00100895">
      <w:pPr>
        <w:rPr>
          <w:rFonts w:ascii="Calibri" w:hAnsi="Calibri" w:cs="Calibri"/>
        </w:rPr>
      </w:pPr>
      <w:r w:rsidRPr="00E720D0">
        <w:rPr>
          <w:rFonts w:ascii="Calibri" w:hAnsi="Calibri" w:cs="Calibri"/>
        </w:rPr>
        <w:t> </w:t>
      </w:r>
    </w:p>
    <w:p w14:paraId="53B83C5C" w14:textId="77777777" w:rsidR="00100895" w:rsidRPr="00E720D0" w:rsidRDefault="00100895" w:rsidP="00100895">
      <w:pPr>
        <w:spacing w:after="160" w:line="278" w:lineRule="auto"/>
        <w:rPr>
          <w:rFonts w:ascii="Calibri" w:hAnsi="Calibri" w:cs="Calibri"/>
          <w:b/>
          <w:bCs/>
        </w:rPr>
      </w:pPr>
      <w:r w:rsidRPr="00E720D0">
        <w:rPr>
          <w:rFonts w:ascii="Calibri" w:hAnsi="Calibri" w:cs="Calibri"/>
          <w:b/>
          <w:bCs/>
        </w:rPr>
        <w:t xml:space="preserve">3.2 </w:t>
      </w:r>
      <w:r w:rsidRPr="00E720D0">
        <w:rPr>
          <w:rFonts w:ascii="Calibri" w:eastAsiaTheme="majorEastAsia" w:hAnsi="Calibri" w:cs="Calibri"/>
          <w:b/>
          <w:bCs/>
        </w:rPr>
        <w:t>FTP Health — Connection Failed</w:t>
      </w:r>
    </w:p>
    <w:p w14:paraId="5DF06897" w14:textId="77777777" w:rsidR="00100895" w:rsidRPr="00E720D0" w:rsidRDefault="00100895" w:rsidP="00100895">
      <w:pPr>
        <w:spacing w:after="160" w:line="278" w:lineRule="auto"/>
        <w:rPr>
          <w:rFonts w:ascii="Calibri" w:hAnsi="Calibri" w:cs="Calibri"/>
        </w:rPr>
      </w:pPr>
      <w:r w:rsidRPr="00E720D0">
        <w:rPr>
          <w:rFonts w:ascii="Calibri" w:hAnsi="Calibri" w:cs="Calibri"/>
        </w:rPr>
        <w:t> </w:t>
      </w:r>
      <w:r w:rsidRPr="00E720D0">
        <w:rPr>
          <w:rFonts w:ascii="Calibri" w:eastAsiaTheme="majorEastAsia" w:hAnsi="Calibri" w:cs="Calibri"/>
        </w:rPr>
        <w:t>Title:</w:t>
      </w:r>
      <w:r w:rsidRPr="00E720D0">
        <w:rPr>
          <w:rFonts w:ascii="Calibri" w:hAnsi="Calibri" w:cs="Calibri"/>
        </w:rPr>
        <w:t xml:space="preserve"> FTP Connection Failed</w:t>
      </w:r>
    </w:p>
    <w:p w14:paraId="6AE95A85"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Message:</w:t>
      </w:r>
      <w:r w:rsidRPr="00E720D0">
        <w:rPr>
          <w:rFonts w:ascii="Calibri" w:hAnsi="Calibri" w:cs="Calibri"/>
        </w:rPr>
        <w:t xml:space="preserve"> Unable to connect to FTP/SFTP server. Nightly sync may be interrupted.</w:t>
      </w:r>
    </w:p>
    <w:p w14:paraId="15428F37"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Example:</w:t>
      </w:r>
    </w:p>
    <w:p w14:paraId="357CDDDD" w14:textId="77777777" w:rsidR="00100895" w:rsidRPr="00E720D0" w:rsidRDefault="00100895" w:rsidP="00100895">
      <w:pPr>
        <w:rPr>
          <w:rFonts w:ascii="Calibri" w:hAnsi="Calibri" w:cs="Calibri"/>
        </w:rPr>
      </w:pPr>
      <w:r w:rsidRPr="00E720D0">
        <w:rPr>
          <w:rFonts w:ascii="Calibri" w:hAnsi="Calibri" w:cs="Calibri"/>
        </w:rPr>
        <w:t>“FTP connection failed — cannot reach server at 10.21.3.6.”</w:t>
      </w:r>
    </w:p>
    <w:p w14:paraId="1258398F" w14:textId="77777777" w:rsidR="00100895" w:rsidRPr="00E720D0" w:rsidRDefault="00100895" w:rsidP="00100895">
      <w:pPr>
        <w:spacing w:after="160" w:line="278" w:lineRule="auto"/>
        <w:rPr>
          <w:rFonts w:ascii="Calibri" w:hAnsi="Calibri" w:cs="Calibri"/>
        </w:rPr>
      </w:pPr>
    </w:p>
    <w:p w14:paraId="5DA4E75B" w14:textId="77777777" w:rsidR="00100895" w:rsidRPr="00E720D0" w:rsidRDefault="00100895" w:rsidP="00100895">
      <w:pPr>
        <w:spacing w:after="160" w:line="278" w:lineRule="auto"/>
        <w:rPr>
          <w:rFonts w:ascii="Calibri" w:hAnsi="Calibri" w:cs="Calibri"/>
          <w:b/>
          <w:bCs/>
        </w:rPr>
      </w:pPr>
      <w:r w:rsidRPr="00E720D0">
        <w:rPr>
          <w:rFonts w:ascii="Calibri" w:hAnsi="Calibri" w:cs="Calibri"/>
          <w:b/>
          <w:bCs/>
        </w:rPr>
        <w:t xml:space="preserve"> 3.3 </w:t>
      </w:r>
      <w:r w:rsidRPr="00E720D0">
        <w:rPr>
          <w:rFonts w:ascii="Calibri" w:eastAsiaTheme="majorEastAsia" w:hAnsi="Calibri" w:cs="Calibri"/>
          <w:b/>
          <w:bCs/>
        </w:rPr>
        <w:t>FTP Health — Connection Unstable</w:t>
      </w:r>
    </w:p>
    <w:p w14:paraId="1A4C880B" w14:textId="77777777" w:rsidR="00100895" w:rsidRPr="00E720D0" w:rsidRDefault="00100895" w:rsidP="00100895">
      <w:pPr>
        <w:spacing w:after="160" w:line="278" w:lineRule="auto"/>
        <w:rPr>
          <w:rFonts w:ascii="Calibri" w:hAnsi="Calibri" w:cs="Calibri"/>
        </w:rPr>
      </w:pPr>
      <w:r w:rsidRPr="00E720D0">
        <w:rPr>
          <w:rFonts w:ascii="Calibri" w:hAnsi="Calibri" w:cs="Calibri"/>
        </w:rPr>
        <w:t> </w:t>
      </w:r>
      <w:r w:rsidRPr="00E720D0">
        <w:rPr>
          <w:rFonts w:ascii="Calibri" w:eastAsiaTheme="majorEastAsia" w:hAnsi="Calibri" w:cs="Calibri"/>
        </w:rPr>
        <w:t>Title:</w:t>
      </w:r>
      <w:r w:rsidRPr="00E720D0">
        <w:rPr>
          <w:rFonts w:ascii="Calibri" w:hAnsi="Calibri" w:cs="Calibri"/>
        </w:rPr>
        <w:t xml:space="preserve"> FTP Connection Unstable</w:t>
      </w:r>
    </w:p>
    <w:p w14:paraId="050BDCC0"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Message:</w:t>
      </w:r>
      <w:r w:rsidRPr="00E720D0">
        <w:rPr>
          <w:rFonts w:ascii="Calibri" w:hAnsi="Calibri" w:cs="Calibri"/>
        </w:rPr>
        <w:t xml:space="preserve"> FTP/SFTP connection is intermittent. Some uploads may fail.</w:t>
      </w:r>
    </w:p>
    <w:p w14:paraId="3320618E"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Example:</w:t>
      </w:r>
    </w:p>
    <w:p w14:paraId="7C4B5A13" w14:textId="77777777" w:rsidR="00100895" w:rsidRPr="00E720D0" w:rsidRDefault="00100895" w:rsidP="00100895">
      <w:pPr>
        <w:spacing w:after="160" w:line="278" w:lineRule="auto"/>
        <w:rPr>
          <w:rFonts w:ascii="Calibri" w:hAnsi="Calibri" w:cs="Calibri"/>
        </w:rPr>
      </w:pPr>
      <w:r w:rsidRPr="00E720D0">
        <w:rPr>
          <w:rFonts w:ascii="Calibri" w:hAnsi="Calibri" w:cs="Calibri"/>
        </w:rPr>
        <w:t>“FTP connection unstable — high latency detected.”</w:t>
      </w:r>
    </w:p>
    <w:p w14:paraId="71CB94C5" w14:textId="77777777" w:rsidR="00100895" w:rsidRPr="00E720D0" w:rsidRDefault="00100895" w:rsidP="00100895">
      <w:pPr>
        <w:spacing w:after="160" w:line="278" w:lineRule="auto"/>
        <w:rPr>
          <w:rFonts w:ascii="Calibri" w:hAnsi="Calibri" w:cs="Calibri"/>
        </w:rPr>
      </w:pPr>
      <w:r w:rsidRPr="00E720D0">
        <w:rPr>
          <w:rFonts w:ascii="Calibri" w:hAnsi="Calibri" w:cs="Calibri"/>
        </w:rPr>
        <w:t> </w:t>
      </w:r>
    </w:p>
    <w:p w14:paraId="2A172BCD" w14:textId="77777777" w:rsidR="00100895" w:rsidRPr="00E720D0" w:rsidRDefault="00100895" w:rsidP="00100895">
      <w:pPr>
        <w:spacing w:after="160" w:line="278" w:lineRule="auto"/>
        <w:rPr>
          <w:rFonts w:ascii="Calibri" w:hAnsi="Calibri" w:cs="Calibri"/>
          <w:b/>
          <w:bCs/>
        </w:rPr>
      </w:pPr>
      <w:r w:rsidRPr="00E720D0">
        <w:rPr>
          <w:rFonts w:ascii="Calibri" w:hAnsi="Calibri" w:cs="Calibri"/>
          <w:b/>
          <w:bCs/>
        </w:rPr>
        <w:t xml:space="preserve">4. </w:t>
      </w:r>
      <w:r w:rsidRPr="00E720D0">
        <w:rPr>
          <w:rFonts w:ascii="Calibri" w:eastAsiaTheme="majorEastAsia" w:hAnsi="Calibri" w:cs="Calibri"/>
          <w:b/>
          <w:bCs/>
        </w:rPr>
        <w:t xml:space="preserve"> System Alerts (NEW category)</w:t>
      </w:r>
    </w:p>
    <w:p w14:paraId="55F8100B" w14:textId="77777777" w:rsidR="00100895" w:rsidRPr="00E720D0" w:rsidRDefault="00100895" w:rsidP="00100895">
      <w:pPr>
        <w:spacing w:after="160" w:line="278" w:lineRule="auto"/>
        <w:rPr>
          <w:rFonts w:ascii="Calibri" w:hAnsi="Calibri" w:cs="Calibri"/>
          <w:b/>
          <w:bCs/>
        </w:rPr>
      </w:pPr>
      <w:r w:rsidRPr="00E720D0">
        <w:rPr>
          <w:rFonts w:ascii="Calibri" w:hAnsi="Calibri" w:cs="Calibri"/>
          <w:b/>
          <w:bCs/>
        </w:rPr>
        <w:t xml:space="preserve">4.1 </w:t>
      </w:r>
      <w:r w:rsidRPr="00E720D0">
        <w:rPr>
          <w:rFonts w:ascii="Calibri" w:eastAsiaTheme="majorEastAsia" w:hAnsi="Calibri" w:cs="Calibri"/>
          <w:b/>
          <w:bCs/>
        </w:rPr>
        <w:t>System Paused</w:t>
      </w:r>
    </w:p>
    <w:p w14:paraId="288C5528" w14:textId="77777777" w:rsidR="00100895" w:rsidRPr="00E720D0" w:rsidRDefault="00100895" w:rsidP="00100895">
      <w:pPr>
        <w:spacing w:after="160" w:line="278" w:lineRule="auto"/>
        <w:rPr>
          <w:rFonts w:ascii="Calibri" w:hAnsi="Calibri" w:cs="Calibri"/>
        </w:rPr>
      </w:pPr>
      <w:r w:rsidRPr="00E720D0">
        <w:rPr>
          <w:rFonts w:ascii="Calibri" w:hAnsi="Calibri" w:cs="Calibri"/>
        </w:rPr>
        <w:t> </w:t>
      </w:r>
      <w:r w:rsidRPr="00E720D0">
        <w:rPr>
          <w:rFonts w:ascii="Calibri" w:eastAsiaTheme="majorEastAsia" w:hAnsi="Calibri" w:cs="Calibri"/>
        </w:rPr>
        <w:t>Title:</w:t>
      </w:r>
      <w:r w:rsidRPr="00E720D0">
        <w:rPr>
          <w:rFonts w:ascii="Calibri" w:hAnsi="Calibri" w:cs="Calibri"/>
        </w:rPr>
        <w:t xml:space="preserve"> System Paused</w:t>
      </w:r>
    </w:p>
    <w:p w14:paraId="2AABAD3C"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Message:</w:t>
      </w:r>
      <w:r w:rsidRPr="00E720D0">
        <w:rPr>
          <w:rFonts w:ascii="Calibri" w:hAnsi="Calibri" w:cs="Calibri"/>
        </w:rPr>
        <w:t xml:space="preserve"> </w:t>
      </w:r>
      <w:proofErr w:type="spellStart"/>
      <w:r w:rsidRPr="00E720D0">
        <w:rPr>
          <w:rFonts w:ascii="Calibri" w:hAnsi="Calibri" w:cs="Calibri"/>
        </w:rPr>
        <w:t>ScholarPath</w:t>
      </w:r>
      <w:proofErr w:type="spellEnd"/>
      <w:r w:rsidRPr="00E720D0">
        <w:rPr>
          <w:rFonts w:ascii="Calibri" w:hAnsi="Calibri" w:cs="Calibri"/>
        </w:rPr>
        <w:t xml:space="preserve"> has been temporarily paused for maintenance.</w:t>
      </w:r>
    </w:p>
    <w:p w14:paraId="17219823"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Example:</w:t>
      </w:r>
    </w:p>
    <w:p w14:paraId="7ED6392C" w14:textId="77777777" w:rsidR="00100895" w:rsidRPr="00E720D0" w:rsidRDefault="00100895" w:rsidP="00100895">
      <w:pPr>
        <w:rPr>
          <w:rFonts w:ascii="Calibri" w:hAnsi="Calibri" w:cs="Calibri"/>
        </w:rPr>
      </w:pPr>
      <w:r w:rsidRPr="00E720D0">
        <w:rPr>
          <w:rFonts w:ascii="Calibri" w:hAnsi="Calibri" w:cs="Calibri"/>
        </w:rPr>
        <w:t>“System paused — user logins temporarily disabled.”</w:t>
      </w:r>
    </w:p>
    <w:p w14:paraId="7B5C519B" w14:textId="77777777" w:rsidR="00100895" w:rsidRPr="00E720D0" w:rsidRDefault="00100895" w:rsidP="00100895">
      <w:pPr>
        <w:spacing w:after="160" w:line="278" w:lineRule="auto"/>
        <w:rPr>
          <w:rFonts w:ascii="Calibri" w:hAnsi="Calibri" w:cs="Calibri"/>
        </w:rPr>
      </w:pPr>
    </w:p>
    <w:p w14:paraId="1FB394A2" w14:textId="77777777" w:rsidR="00100895" w:rsidRPr="00E720D0" w:rsidRDefault="00100895" w:rsidP="00100895">
      <w:pPr>
        <w:spacing w:after="160" w:line="278" w:lineRule="auto"/>
        <w:rPr>
          <w:rFonts w:ascii="Calibri" w:hAnsi="Calibri" w:cs="Calibri"/>
          <w:b/>
          <w:bCs/>
        </w:rPr>
      </w:pPr>
      <w:r w:rsidRPr="00E720D0">
        <w:rPr>
          <w:rFonts w:ascii="Calibri" w:hAnsi="Calibri" w:cs="Calibri"/>
          <w:b/>
          <w:bCs/>
        </w:rPr>
        <w:t xml:space="preserve"> 4.2 </w:t>
      </w:r>
      <w:r w:rsidRPr="00E720D0">
        <w:rPr>
          <w:rFonts w:ascii="Calibri" w:eastAsiaTheme="majorEastAsia" w:hAnsi="Calibri" w:cs="Calibri"/>
          <w:b/>
          <w:bCs/>
        </w:rPr>
        <w:t>System Resumed</w:t>
      </w:r>
    </w:p>
    <w:p w14:paraId="4759BEED" w14:textId="77777777" w:rsidR="00100895" w:rsidRPr="00E720D0" w:rsidRDefault="00100895" w:rsidP="00100895">
      <w:pPr>
        <w:spacing w:after="160" w:line="278" w:lineRule="auto"/>
        <w:rPr>
          <w:rFonts w:ascii="Calibri" w:hAnsi="Calibri" w:cs="Calibri"/>
        </w:rPr>
      </w:pPr>
      <w:r w:rsidRPr="00E720D0">
        <w:rPr>
          <w:rFonts w:ascii="Calibri" w:hAnsi="Calibri" w:cs="Calibri"/>
        </w:rPr>
        <w:t> </w:t>
      </w:r>
      <w:r w:rsidRPr="00E720D0">
        <w:rPr>
          <w:rFonts w:ascii="Calibri" w:eastAsiaTheme="majorEastAsia" w:hAnsi="Calibri" w:cs="Calibri"/>
        </w:rPr>
        <w:t>Title:</w:t>
      </w:r>
      <w:r w:rsidRPr="00E720D0">
        <w:rPr>
          <w:rFonts w:ascii="Calibri" w:hAnsi="Calibri" w:cs="Calibri"/>
        </w:rPr>
        <w:t xml:space="preserve"> System Resumed</w:t>
      </w:r>
    </w:p>
    <w:p w14:paraId="58FE6D27"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Message:</w:t>
      </w:r>
      <w:r w:rsidRPr="00E720D0">
        <w:rPr>
          <w:rFonts w:ascii="Calibri" w:hAnsi="Calibri" w:cs="Calibri"/>
        </w:rPr>
        <w:t xml:space="preserve"> </w:t>
      </w:r>
      <w:proofErr w:type="spellStart"/>
      <w:r w:rsidRPr="00E720D0">
        <w:rPr>
          <w:rFonts w:ascii="Calibri" w:hAnsi="Calibri" w:cs="Calibri"/>
        </w:rPr>
        <w:t>ScholarPath</w:t>
      </w:r>
      <w:proofErr w:type="spellEnd"/>
      <w:r w:rsidRPr="00E720D0">
        <w:rPr>
          <w:rFonts w:ascii="Calibri" w:hAnsi="Calibri" w:cs="Calibri"/>
        </w:rPr>
        <w:t xml:space="preserve"> is active again. All services restored.</w:t>
      </w:r>
    </w:p>
    <w:p w14:paraId="33AE4FF4"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Example:</w:t>
      </w:r>
    </w:p>
    <w:p w14:paraId="413E14DD" w14:textId="77777777" w:rsidR="00100895" w:rsidRPr="00E720D0" w:rsidRDefault="00100895" w:rsidP="00100895">
      <w:pPr>
        <w:rPr>
          <w:rFonts w:ascii="Calibri" w:hAnsi="Calibri" w:cs="Calibri"/>
        </w:rPr>
      </w:pPr>
      <w:r w:rsidRPr="00E720D0">
        <w:rPr>
          <w:rFonts w:ascii="Calibri" w:hAnsi="Calibri" w:cs="Calibri"/>
        </w:rPr>
        <w:t>“System resumed — normal operation restored.”</w:t>
      </w:r>
    </w:p>
    <w:p w14:paraId="05B3383B" w14:textId="77777777" w:rsidR="00100895" w:rsidRPr="00E720D0" w:rsidRDefault="00100895" w:rsidP="00100895">
      <w:pPr>
        <w:spacing w:after="160" w:line="278" w:lineRule="auto"/>
        <w:rPr>
          <w:rFonts w:ascii="Calibri" w:hAnsi="Calibri" w:cs="Calibri"/>
        </w:rPr>
      </w:pPr>
    </w:p>
    <w:p w14:paraId="4780F006" w14:textId="77777777" w:rsidR="00100895" w:rsidRPr="00E720D0" w:rsidRDefault="00100895" w:rsidP="00100895">
      <w:pPr>
        <w:spacing w:after="160" w:line="278" w:lineRule="auto"/>
        <w:rPr>
          <w:rFonts w:ascii="Calibri" w:hAnsi="Calibri" w:cs="Calibri"/>
          <w:b/>
          <w:bCs/>
        </w:rPr>
      </w:pPr>
      <w:r w:rsidRPr="00E720D0">
        <w:rPr>
          <w:rFonts w:ascii="Calibri" w:hAnsi="Calibri" w:cs="Calibri"/>
          <w:b/>
          <w:bCs/>
        </w:rPr>
        <w:t xml:space="preserve"> 4.3 </w:t>
      </w:r>
      <w:r w:rsidRPr="00E720D0">
        <w:rPr>
          <w:rFonts w:ascii="Calibri" w:eastAsiaTheme="majorEastAsia" w:hAnsi="Calibri" w:cs="Calibri"/>
          <w:b/>
          <w:bCs/>
        </w:rPr>
        <w:t>System Outage / Degradation</w:t>
      </w:r>
    </w:p>
    <w:p w14:paraId="3884DFAF" w14:textId="77777777" w:rsidR="00100895" w:rsidRPr="00E720D0" w:rsidRDefault="00100895" w:rsidP="00100895">
      <w:pPr>
        <w:spacing w:after="160" w:line="278" w:lineRule="auto"/>
        <w:rPr>
          <w:rFonts w:ascii="Calibri" w:hAnsi="Calibri" w:cs="Calibri"/>
        </w:rPr>
      </w:pPr>
      <w:r w:rsidRPr="00E720D0">
        <w:rPr>
          <w:rFonts w:ascii="Calibri" w:hAnsi="Calibri" w:cs="Calibri"/>
        </w:rPr>
        <w:t> </w:t>
      </w:r>
      <w:r w:rsidRPr="00E720D0">
        <w:rPr>
          <w:rFonts w:ascii="Calibri" w:eastAsiaTheme="majorEastAsia" w:hAnsi="Calibri" w:cs="Calibri"/>
        </w:rPr>
        <w:t>Title:</w:t>
      </w:r>
      <w:r w:rsidRPr="00E720D0">
        <w:rPr>
          <w:rFonts w:ascii="Calibri" w:hAnsi="Calibri" w:cs="Calibri"/>
        </w:rPr>
        <w:t xml:space="preserve"> System Outage / Degradation</w:t>
      </w:r>
    </w:p>
    <w:p w14:paraId="5C861DAE"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Message:</w:t>
      </w:r>
      <w:r w:rsidRPr="00E720D0">
        <w:rPr>
          <w:rFonts w:ascii="Calibri" w:hAnsi="Calibri" w:cs="Calibri"/>
        </w:rPr>
        <w:t xml:space="preserve"> </w:t>
      </w:r>
      <w:proofErr w:type="spellStart"/>
      <w:r w:rsidRPr="00E720D0">
        <w:rPr>
          <w:rFonts w:ascii="Calibri" w:hAnsi="Calibri" w:cs="Calibri"/>
        </w:rPr>
        <w:t>ScholarPath</w:t>
      </w:r>
      <w:proofErr w:type="spellEnd"/>
      <w:r w:rsidRPr="00E720D0">
        <w:rPr>
          <w:rFonts w:ascii="Calibri" w:hAnsi="Calibri" w:cs="Calibri"/>
        </w:rPr>
        <w:t xml:space="preserve"> is experiencing degraded performance or downtime.</w:t>
      </w:r>
    </w:p>
    <w:p w14:paraId="202D85A3"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Example:</w:t>
      </w:r>
    </w:p>
    <w:p w14:paraId="0D6C8780" w14:textId="77777777" w:rsidR="00100895" w:rsidRPr="00E720D0" w:rsidRDefault="00100895" w:rsidP="00100895">
      <w:pPr>
        <w:spacing w:after="160" w:line="278" w:lineRule="auto"/>
        <w:rPr>
          <w:rFonts w:ascii="Calibri" w:hAnsi="Calibri" w:cs="Calibri"/>
        </w:rPr>
      </w:pPr>
      <w:r w:rsidRPr="00E720D0">
        <w:rPr>
          <w:rFonts w:ascii="Calibri" w:hAnsi="Calibri" w:cs="Calibri"/>
        </w:rPr>
        <w:t>“System outage — some features may be unavailable.”</w:t>
      </w:r>
    </w:p>
    <w:p w14:paraId="1796DF57" w14:textId="77777777" w:rsidR="00100895" w:rsidRPr="00E720D0" w:rsidRDefault="00100895" w:rsidP="00100895">
      <w:pPr>
        <w:spacing w:after="160" w:line="278" w:lineRule="auto"/>
        <w:rPr>
          <w:rFonts w:ascii="Calibri" w:hAnsi="Calibri" w:cs="Calibri"/>
        </w:rPr>
      </w:pPr>
    </w:p>
    <w:p w14:paraId="1202DC08" w14:textId="77777777" w:rsidR="00100895" w:rsidRPr="00E720D0" w:rsidRDefault="00100895" w:rsidP="00100895">
      <w:pPr>
        <w:spacing w:after="160" w:line="278" w:lineRule="auto"/>
        <w:rPr>
          <w:rFonts w:ascii="Calibri" w:hAnsi="Calibri" w:cs="Calibri"/>
          <w:b/>
          <w:bCs/>
        </w:rPr>
      </w:pPr>
      <w:r w:rsidRPr="00E720D0">
        <w:rPr>
          <w:rFonts w:ascii="Calibri" w:hAnsi="Calibri" w:cs="Calibri"/>
          <w:b/>
          <w:bCs/>
        </w:rPr>
        <w:t xml:space="preserve">4.4 </w:t>
      </w:r>
      <w:r w:rsidRPr="00E720D0">
        <w:rPr>
          <w:rFonts w:ascii="Calibri" w:eastAsiaTheme="majorEastAsia" w:hAnsi="Calibri" w:cs="Calibri"/>
          <w:b/>
          <w:bCs/>
        </w:rPr>
        <w:t>System Recovery</w:t>
      </w:r>
    </w:p>
    <w:p w14:paraId="12BFE711" w14:textId="77777777" w:rsidR="00100895" w:rsidRPr="00E720D0" w:rsidRDefault="00100895" w:rsidP="00100895">
      <w:pPr>
        <w:spacing w:after="160" w:line="278" w:lineRule="auto"/>
        <w:rPr>
          <w:rFonts w:ascii="Calibri" w:hAnsi="Calibri" w:cs="Calibri"/>
        </w:rPr>
      </w:pPr>
      <w:r w:rsidRPr="00E720D0">
        <w:rPr>
          <w:rFonts w:ascii="Calibri" w:hAnsi="Calibri" w:cs="Calibri"/>
        </w:rPr>
        <w:t> T</w:t>
      </w:r>
      <w:r w:rsidRPr="00E720D0">
        <w:rPr>
          <w:rFonts w:ascii="Calibri" w:eastAsiaTheme="majorEastAsia" w:hAnsi="Calibri" w:cs="Calibri"/>
        </w:rPr>
        <w:t>itle:</w:t>
      </w:r>
      <w:r w:rsidRPr="00E720D0">
        <w:rPr>
          <w:rFonts w:ascii="Calibri" w:hAnsi="Calibri" w:cs="Calibri"/>
        </w:rPr>
        <w:t xml:space="preserve"> System Recovery</w:t>
      </w:r>
    </w:p>
    <w:p w14:paraId="67102794"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Message:</w:t>
      </w:r>
      <w:r w:rsidRPr="00E720D0">
        <w:rPr>
          <w:rFonts w:ascii="Calibri" w:hAnsi="Calibri" w:cs="Calibri"/>
        </w:rPr>
        <w:t xml:space="preserve"> </w:t>
      </w:r>
      <w:proofErr w:type="spellStart"/>
      <w:r w:rsidRPr="00E720D0">
        <w:rPr>
          <w:rFonts w:ascii="Calibri" w:hAnsi="Calibri" w:cs="Calibri"/>
        </w:rPr>
        <w:t>ScholarPath</w:t>
      </w:r>
      <w:proofErr w:type="spellEnd"/>
      <w:r w:rsidRPr="00E720D0">
        <w:rPr>
          <w:rFonts w:ascii="Calibri" w:hAnsi="Calibri" w:cs="Calibri"/>
        </w:rPr>
        <w:t xml:space="preserve"> has recovered from an outage or performance degradation.</w:t>
      </w:r>
    </w:p>
    <w:p w14:paraId="71CB3FA4"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Example:</w:t>
      </w:r>
    </w:p>
    <w:p w14:paraId="1D555F7B" w14:textId="77777777" w:rsidR="00100895" w:rsidRPr="00E720D0" w:rsidRDefault="00100895" w:rsidP="00100895">
      <w:pPr>
        <w:spacing w:after="160" w:line="278" w:lineRule="auto"/>
        <w:rPr>
          <w:rFonts w:ascii="Calibri" w:hAnsi="Calibri" w:cs="Calibri"/>
        </w:rPr>
      </w:pPr>
      <w:r w:rsidRPr="00E720D0">
        <w:rPr>
          <w:rFonts w:ascii="Calibri" w:hAnsi="Calibri" w:cs="Calibri"/>
        </w:rPr>
        <w:t>“System recovery — services back to normal.”</w:t>
      </w:r>
    </w:p>
    <w:p w14:paraId="6F3CB08C" w14:textId="77777777" w:rsidR="00100895" w:rsidRPr="00E720D0" w:rsidRDefault="00100895" w:rsidP="00100895">
      <w:pPr>
        <w:spacing w:after="160" w:line="278" w:lineRule="auto"/>
        <w:rPr>
          <w:rFonts w:ascii="Calibri" w:hAnsi="Calibri" w:cs="Calibri"/>
        </w:rPr>
      </w:pPr>
      <w:r w:rsidRPr="00E720D0">
        <w:rPr>
          <w:rFonts w:ascii="Calibri" w:hAnsi="Calibri" w:cs="Calibri"/>
        </w:rPr>
        <w:t> </w:t>
      </w:r>
    </w:p>
    <w:p w14:paraId="064DD3EA" w14:textId="77777777" w:rsidR="00100895" w:rsidRPr="00E720D0" w:rsidRDefault="00100895" w:rsidP="00100895">
      <w:pPr>
        <w:spacing w:after="160" w:line="278" w:lineRule="auto"/>
        <w:rPr>
          <w:rFonts w:ascii="Calibri" w:hAnsi="Calibri" w:cs="Calibri"/>
        </w:rPr>
      </w:pPr>
    </w:p>
    <w:p w14:paraId="72C75E98" w14:textId="77777777" w:rsidR="00100895" w:rsidRPr="00E720D0" w:rsidRDefault="00100895" w:rsidP="00100895">
      <w:pPr>
        <w:spacing w:after="160" w:line="278" w:lineRule="auto"/>
        <w:rPr>
          <w:rFonts w:ascii="Calibri" w:hAnsi="Calibri" w:cs="Calibri"/>
        </w:rPr>
      </w:pPr>
      <w:r w:rsidRPr="00E720D0">
        <w:rPr>
          <w:rFonts w:ascii="Calibri" w:hAnsi="Calibri" w:cs="Calibri"/>
        </w:rPr>
        <w:t> </w:t>
      </w:r>
    </w:p>
    <w:p w14:paraId="6584DBF6" w14:textId="77777777" w:rsidR="00100895" w:rsidRPr="00E720D0" w:rsidRDefault="00100895" w:rsidP="00100895">
      <w:pPr>
        <w:spacing w:after="160" w:line="278" w:lineRule="auto"/>
        <w:rPr>
          <w:rFonts w:ascii="Calibri" w:hAnsi="Calibri" w:cs="Calibri"/>
        </w:rPr>
      </w:pPr>
      <w:r w:rsidRPr="00E720D0">
        <w:rPr>
          <w:rFonts w:ascii="Calibri" w:hAnsi="Calibri" w:cs="Calibri"/>
        </w:rPr>
        <w:t> </w:t>
      </w:r>
    </w:p>
    <w:p w14:paraId="34F75831" w14:textId="77777777" w:rsidR="00100895" w:rsidRPr="00E720D0" w:rsidRDefault="00100895" w:rsidP="00100895">
      <w:pPr>
        <w:spacing w:after="160" w:line="278" w:lineRule="auto"/>
        <w:rPr>
          <w:rFonts w:ascii="Calibri" w:hAnsi="Calibri" w:cs="Calibri"/>
          <w:b/>
          <w:bCs/>
        </w:rPr>
      </w:pPr>
      <w:r w:rsidRPr="00E720D0">
        <w:rPr>
          <w:rFonts w:ascii="Calibri" w:hAnsi="Calibri" w:cs="Calibri"/>
          <w:b/>
          <w:bCs/>
        </w:rPr>
        <w:t xml:space="preserve">4.5 </w:t>
      </w:r>
      <w:r w:rsidRPr="00E720D0">
        <w:rPr>
          <w:rFonts w:ascii="Calibri" w:eastAsiaTheme="majorEastAsia" w:hAnsi="Calibri" w:cs="Calibri"/>
          <w:b/>
          <w:bCs/>
        </w:rPr>
        <w:t>Auto-Archive Logs Completed</w:t>
      </w:r>
    </w:p>
    <w:p w14:paraId="0FFF11E4" w14:textId="77777777" w:rsidR="00100895" w:rsidRPr="00E720D0" w:rsidRDefault="00100895" w:rsidP="00100895">
      <w:pPr>
        <w:spacing w:after="160" w:line="278" w:lineRule="auto"/>
        <w:rPr>
          <w:rFonts w:ascii="Calibri" w:hAnsi="Calibri" w:cs="Calibri"/>
        </w:rPr>
      </w:pPr>
      <w:r w:rsidRPr="00E720D0">
        <w:rPr>
          <w:rFonts w:ascii="Calibri" w:hAnsi="Calibri" w:cs="Calibri"/>
        </w:rPr>
        <w:t> </w:t>
      </w:r>
      <w:r w:rsidRPr="00E720D0">
        <w:rPr>
          <w:rFonts w:ascii="Calibri" w:eastAsiaTheme="majorEastAsia" w:hAnsi="Calibri" w:cs="Calibri"/>
        </w:rPr>
        <w:t>Title:</w:t>
      </w:r>
      <w:r w:rsidRPr="00E720D0">
        <w:rPr>
          <w:rFonts w:ascii="Calibri" w:hAnsi="Calibri" w:cs="Calibri"/>
        </w:rPr>
        <w:t xml:space="preserve"> Logs </w:t>
      </w:r>
      <w:proofErr w:type="gramStart"/>
      <w:r w:rsidRPr="00E720D0">
        <w:rPr>
          <w:rFonts w:ascii="Calibri" w:hAnsi="Calibri" w:cs="Calibri"/>
        </w:rPr>
        <w:t>Auto-Archived</w:t>
      </w:r>
      <w:proofErr w:type="gramEnd"/>
    </w:p>
    <w:p w14:paraId="475E133F"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Message:</w:t>
      </w:r>
      <w:r w:rsidRPr="00E720D0">
        <w:rPr>
          <w:rFonts w:ascii="Calibri" w:hAnsi="Calibri" w:cs="Calibri"/>
        </w:rPr>
        <w:t xml:space="preserve"> Logs older than the retention period </w:t>
      </w:r>
      <w:proofErr w:type="gramStart"/>
      <w:r w:rsidRPr="00E720D0">
        <w:rPr>
          <w:rFonts w:ascii="Calibri" w:hAnsi="Calibri" w:cs="Calibri"/>
        </w:rPr>
        <w:t>were</w:t>
      </w:r>
      <w:proofErr w:type="gramEnd"/>
      <w:r w:rsidRPr="00E720D0">
        <w:rPr>
          <w:rFonts w:ascii="Calibri" w:hAnsi="Calibri" w:cs="Calibri"/>
        </w:rPr>
        <w:t xml:space="preserve"> archived successfully.</w:t>
      </w:r>
    </w:p>
    <w:p w14:paraId="7F15334C"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Example:</w:t>
      </w:r>
    </w:p>
    <w:p w14:paraId="6B5DDB86" w14:textId="77777777" w:rsidR="00100895" w:rsidRPr="00E720D0" w:rsidRDefault="00100895" w:rsidP="00100895">
      <w:pPr>
        <w:rPr>
          <w:rFonts w:ascii="Calibri" w:hAnsi="Calibri" w:cs="Calibri"/>
        </w:rPr>
      </w:pPr>
      <w:r w:rsidRPr="00E720D0">
        <w:rPr>
          <w:rFonts w:ascii="Calibri" w:hAnsi="Calibri" w:cs="Calibri"/>
        </w:rPr>
        <w:t>“Log auto-archive completed — 120 logs archived.”</w:t>
      </w:r>
    </w:p>
    <w:p w14:paraId="0ABB99B2" w14:textId="77777777" w:rsidR="00100895" w:rsidRPr="00E720D0" w:rsidRDefault="00100895" w:rsidP="00100895">
      <w:pPr>
        <w:spacing w:after="160" w:line="278" w:lineRule="auto"/>
        <w:rPr>
          <w:rFonts w:ascii="Calibri" w:hAnsi="Calibri" w:cs="Calibri"/>
        </w:rPr>
      </w:pPr>
    </w:p>
    <w:p w14:paraId="5A03F86F" w14:textId="77777777" w:rsidR="00100895" w:rsidRPr="00E720D0" w:rsidRDefault="00100895" w:rsidP="00100895">
      <w:pPr>
        <w:spacing w:after="160" w:line="278" w:lineRule="auto"/>
        <w:rPr>
          <w:rFonts w:ascii="Calibri" w:hAnsi="Calibri" w:cs="Calibri"/>
          <w:b/>
          <w:bCs/>
        </w:rPr>
      </w:pPr>
      <w:r w:rsidRPr="00E720D0">
        <w:rPr>
          <w:rFonts w:ascii="Calibri" w:hAnsi="Calibri" w:cs="Calibri"/>
          <w:b/>
          <w:bCs/>
        </w:rPr>
        <w:t xml:space="preserve"> 4.6 </w:t>
      </w:r>
      <w:r w:rsidRPr="00E720D0">
        <w:rPr>
          <w:rFonts w:ascii="Calibri" w:eastAsiaTheme="majorEastAsia" w:hAnsi="Calibri" w:cs="Calibri"/>
          <w:b/>
          <w:bCs/>
        </w:rPr>
        <w:t>Auto-Archive Logs Failed</w:t>
      </w:r>
    </w:p>
    <w:p w14:paraId="655EB20F" w14:textId="77777777" w:rsidR="00100895" w:rsidRPr="00E720D0" w:rsidRDefault="00100895" w:rsidP="00100895">
      <w:pPr>
        <w:spacing w:after="160" w:line="278" w:lineRule="auto"/>
        <w:rPr>
          <w:rFonts w:ascii="Calibri" w:hAnsi="Calibri" w:cs="Calibri"/>
        </w:rPr>
      </w:pPr>
      <w:r w:rsidRPr="00E720D0">
        <w:rPr>
          <w:rFonts w:ascii="Calibri" w:hAnsi="Calibri" w:cs="Calibri"/>
        </w:rPr>
        <w:t> </w:t>
      </w:r>
      <w:r w:rsidRPr="00E720D0">
        <w:rPr>
          <w:rFonts w:ascii="Calibri" w:eastAsiaTheme="majorEastAsia" w:hAnsi="Calibri" w:cs="Calibri"/>
        </w:rPr>
        <w:t>Title:</w:t>
      </w:r>
      <w:r w:rsidRPr="00E720D0">
        <w:rPr>
          <w:rFonts w:ascii="Calibri" w:hAnsi="Calibri" w:cs="Calibri"/>
        </w:rPr>
        <w:t xml:space="preserve"> Log Archiving Failed</w:t>
      </w:r>
    </w:p>
    <w:p w14:paraId="7CE1CD53"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Message:</w:t>
      </w:r>
      <w:r w:rsidRPr="00E720D0">
        <w:rPr>
          <w:rFonts w:ascii="Calibri" w:hAnsi="Calibri" w:cs="Calibri"/>
        </w:rPr>
        <w:t xml:space="preserve"> System was unable to archive logs.</w:t>
      </w:r>
    </w:p>
    <w:p w14:paraId="7D8EEE39"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Example:</w:t>
      </w:r>
    </w:p>
    <w:p w14:paraId="6F55F152" w14:textId="77777777" w:rsidR="00100895" w:rsidRPr="00E720D0" w:rsidRDefault="00100895" w:rsidP="00100895">
      <w:pPr>
        <w:rPr>
          <w:rFonts w:ascii="Calibri" w:hAnsi="Calibri" w:cs="Calibri"/>
        </w:rPr>
      </w:pPr>
      <w:r w:rsidRPr="00E720D0">
        <w:rPr>
          <w:rFonts w:ascii="Calibri" w:hAnsi="Calibri" w:cs="Calibri"/>
        </w:rPr>
        <w:t>“Auto-archive failed — storage permission error.”</w:t>
      </w:r>
    </w:p>
    <w:p w14:paraId="4F17D74A" w14:textId="77777777" w:rsidR="00100895" w:rsidRPr="00E720D0" w:rsidRDefault="00100895" w:rsidP="00100895">
      <w:pPr>
        <w:spacing w:after="160" w:line="278" w:lineRule="auto"/>
        <w:rPr>
          <w:rFonts w:ascii="Calibri" w:hAnsi="Calibri" w:cs="Calibri"/>
        </w:rPr>
      </w:pPr>
    </w:p>
    <w:p w14:paraId="60AB1F80" w14:textId="77777777" w:rsidR="00100895" w:rsidRPr="00E720D0" w:rsidRDefault="00100895" w:rsidP="00100895">
      <w:pPr>
        <w:spacing w:after="160" w:line="278" w:lineRule="auto"/>
        <w:rPr>
          <w:rFonts w:ascii="Calibri" w:hAnsi="Calibri" w:cs="Calibri"/>
          <w:b/>
          <w:bCs/>
        </w:rPr>
      </w:pPr>
      <w:r w:rsidRPr="00E720D0">
        <w:rPr>
          <w:rFonts w:ascii="Calibri" w:hAnsi="Calibri" w:cs="Calibri"/>
          <w:b/>
          <w:bCs/>
        </w:rPr>
        <w:t xml:space="preserve"> 4.7 </w:t>
      </w:r>
      <w:r w:rsidRPr="00E720D0">
        <w:rPr>
          <w:rFonts w:ascii="Calibri" w:eastAsiaTheme="majorEastAsia" w:hAnsi="Calibri" w:cs="Calibri"/>
          <w:b/>
          <w:bCs/>
        </w:rPr>
        <w:t>Logs Purged After Retention Policy</w:t>
      </w:r>
    </w:p>
    <w:p w14:paraId="1FE467BD" w14:textId="77777777" w:rsidR="00100895" w:rsidRPr="00E720D0" w:rsidRDefault="00100895" w:rsidP="00100895">
      <w:pPr>
        <w:spacing w:after="160" w:line="278" w:lineRule="auto"/>
        <w:rPr>
          <w:rFonts w:ascii="Calibri" w:hAnsi="Calibri" w:cs="Calibri"/>
        </w:rPr>
      </w:pPr>
      <w:r w:rsidRPr="00E720D0">
        <w:rPr>
          <w:rFonts w:ascii="Calibri" w:hAnsi="Calibri" w:cs="Calibri"/>
        </w:rPr>
        <w:t> </w:t>
      </w:r>
      <w:r w:rsidRPr="00E720D0">
        <w:rPr>
          <w:rFonts w:ascii="Calibri" w:eastAsiaTheme="majorEastAsia" w:hAnsi="Calibri" w:cs="Calibri"/>
        </w:rPr>
        <w:t>Title:</w:t>
      </w:r>
      <w:r w:rsidRPr="00E720D0">
        <w:rPr>
          <w:rFonts w:ascii="Calibri" w:hAnsi="Calibri" w:cs="Calibri"/>
        </w:rPr>
        <w:t xml:space="preserve"> Logs Purged</w:t>
      </w:r>
    </w:p>
    <w:p w14:paraId="186C8944"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Message:</w:t>
      </w:r>
      <w:r w:rsidRPr="00E720D0">
        <w:rPr>
          <w:rFonts w:ascii="Calibri" w:hAnsi="Calibri" w:cs="Calibri"/>
        </w:rPr>
        <w:t xml:space="preserve"> Logs older than the retention period </w:t>
      </w:r>
      <w:proofErr w:type="gramStart"/>
      <w:r w:rsidRPr="00E720D0">
        <w:rPr>
          <w:rFonts w:ascii="Calibri" w:hAnsi="Calibri" w:cs="Calibri"/>
        </w:rPr>
        <w:t>were</w:t>
      </w:r>
      <w:proofErr w:type="gramEnd"/>
      <w:r w:rsidRPr="00E720D0">
        <w:rPr>
          <w:rFonts w:ascii="Calibri" w:hAnsi="Calibri" w:cs="Calibri"/>
        </w:rPr>
        <w:t xml:space="preserve"> purged.</w:t>
      </w:r>
    </w:p>
    <w:p w14:paraId="16DAB3BF"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Example:</w:t>
      </w:r>
    </w:p>
    <w:p w14:paraId="5F2E6925" w14:textId="77777777" w:rsidR="00100895" w:rsidRPr="00E720D0" w:rsidRDefault="00100895" w:rsidP="00100895">
      <w:pPr>
        <w:rPr>
          <w:rFonts w:ascii="Calibri" w:hAnsi="Calibri" w:cs="Calibri"/>
        </w:rPr>
      </w:pPr>
      <w:r w:rsidRPr="00E720D0">
        <w:rPr>
          <w:rFonts w:ascii="Calibri" w:hAnsi="Calibri" w:cs="Calibri"/>
        </w:rPr>
        <w:t>“Log purge complete — 34 expired logs removed.”</w:t>
      </w:r>
    </w:p>
    <w:p w14:paraId="1284AA94" w14:textId="77777777" w:rsidR="00100895" w:rsidRPr="00E720D0" w:rsidRDefault="00100895" w:rsidP="00100895">
      <w:pPr>
        <w:spacing w:after="160" w:line="278" w:lineRule="auto"/>
        <w:rPr>
          <w:rFonts w:ascii="Calibri" w:hAnsi="Calibri" w:cs="Calibri"/>
        </w:rPr>
      </w:pPr>
    </w:p>
    <w:p w14:paraId="0690A618" w14:textId="77777777" w:rsidR="00100895" w:rsidRPr="00E720D0" w:rsidRDefault="00100895" w:rsidP="00100895">
      <w:pPr>
        <w:spacing w:after="160" w:line="278" w:lineRule="auto"/>
        <w:rPr>
          <w:rFonts w:ascii="Calibri" w:hAnsi="Calibri" w:cs="Calibri"/>
          <w:b/>
          <w:bCs/>
        </w:rPr>
      </w:pPr>
      <w:r w:rsidRPr="00E720D0">
        <w:rPr>
          <w:rFonts w:ascii="Calibri" w:hAnsi="Calibri" w:cs="Calibri"/>
          <w:b/>
          <w:bCs/>
        </w:rPr>
        <w:t xml:space="preserve"> 4.8 </w:t>
      </w:r>
      <w:r w:rsidRPr="00E720D0">
        <w:rPr>
          <w:rFonts w:ascii="Calibri" w:eastAsiaTheme="majorEastAsia" w:hAnsi="Calibri" w:cs="Calibri"/>
          <w:b/>
          <w:bCs/>
        </w:rPr>
        <w:t>Team Member Invited</w:t>
      </w:r>
    </w:p>
    <w:p w14:paraId="76408E47" w14:textId="77777777" w:rsidR="00100895" w:rsidRPr="00E720D0" w:rsidRDefault="00100895" w:rsidP="00100895">
      <w:pPr>
        <w:spacing w:after="160" w:line="278" w:lineRule="auto"/>
        <w:rPr>
          <w:rFonts w:ascii="Calibri" w:hAnsi="Calibri" w:cs="Calibri"/>
        </w:rPr>
      </w:pPr>
      <w:r w:rsidRPr="00E720D0">
        <w:rPr>
          <w:rFonts w:ascii="Calibri" w:hAnsi="Calibri" w:cs="Calibri"/>
        </w:rPr>
        <w:t> </w:t>
      </w:r>
      <w:r w:rsidRPr="00E720D0">
        <w:rPr>
          <w:rFonts w:ascii="Calibri" w:eastAsiaTheme="majorEastAsia" w:hAnsi="Calibri" w:cs="Calibri"/>
        </w:rPr>
        <w:t>Title:</w:t>
      </w:r>
      <w:r w:rsidRPr="00E720D0">
        <w:rPr>
          <w:rFonts w:ascii="Calibri" w:hAnsi="Calibri" w:cs="Calibri"/>
        </w:rPr>
        <w:t xml:space="preserve"> New Team Member Invited</w:t>
      </w:r>
    </w:p>
    <w:p w14:paraId="259F3667"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Message:</w:t>
      </w:r>
      <w:r w:rsidRPr="00E720D0">
        <w:rPr>
          <w:rFonts w:ascii="Calibri" w:hAnsi="Calibri" w:cs="Calibri"/>
        </w:rPr>
        <w:t xml:space="preserve"> A new District Tech Lead has been invited to your district account.</w:t>
      </w:r>
    </w:p>
    <w:p w14:paraId="67F6C397"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Example:</w:t>
      </w:r>
    </w:p>
    <w:p w14:paraId="00BA5E36" w14:textId="77777777" w:rsidR="00100895" w:rsidRPr="00E720D0" w:rsidRDefault="00100895" w:rsidP="00100895">
      <w:pPr>
        <w:spacing w:after="160" w:line="278" w:lineRule="auto"/>
        <w:rPr>
          <w:rFonts w:ascii="Calibri" w:hAnsi="Calibri" w:cs="Calibri"/>
        </w:rPr>
      </w:pPr>
      <w:r w:rsidRPr="00E720D0">
        <w:rPr>
          <w:rFonts w:ascii="Calibri" w:hAnsi="Calibri" w:cs="Calibri"/>
        </w:rPr>
        <w:t>“Invitation sent to sarah.johnson@district.com.”</w:t>
      </w:r>
    </w:p>
    <w:p w14:paraId="08BCF5BE" w14:textId="77777777" w:rsidR="00100895" w:rsidRPr="00E720D0" w:rsidRDefault="00100895" w:rsidP="00100895">
      <w:pPr>
        <w:spacing w:after="160" w:line="278" w:lineRule="auto"/>
        <w:rPr>
          <w:rFonts w:ascii="Calibri" w:hAnsi="Calibri" w:cs="Calibri"/>
        </w:rPr>
      </w:pPr>
      <w:r w:rsidRPr="00E720D0">
        <w:rPr>
          <w:rFonts w:ascii="Calibri" w:hAnsi="Calibri" w:cs="Calibri"/>
        </w:rPr>
        <w:t> </w:t>
      </w:r>
    </w:p>
    <w:p w14:paraId="542C2F5F" w14:textId="77777777" w:rsidR="00100895" w:rsidRPr="00E720D0" w:rsidRDefault="00100895" w:rsidP="00100895">
      <w:pPr>
        <w:spacing w:after="160" w:line="278" w:lineRule="auto"/>
        <w:rPr>
          <w:rFonts w:ascii="Calibri" w:hAnsi="Calibri" w:cs="Calibri"/>
        </w:rPr>
      </w:pPr>
    </w:p>
    <w:p w14:paraId="3E224171" w14:textId="77777777" w:rsidR="00100895" w:rsidRPr="00E720D0" w:rsidRDefault="00100895" w:rsidP="00100895">
      <w:pPr>
        <w:spacing w:after="160" w:line="278" w:lineRule="auto"/>
        <w:rPr>
          <w:rFonts w:ascii="Calibri" w:hAnsi="Calibri" w:cs="Calibri"/>
        </w:rPr>
      </w:pPr>
      <w:r w:rsidRPr="00E720D0">
        <w:rPr>
          <w:rFonts w:ascii="Calibri" w:hAnsi="Calibri" w:cs="Calibri"/>
        </w:rPr>
        <w:t> </w:t>
      </w:r>
    </w:p>
    <w:p w14:paraId="433559D4" w14:textId="77777777" w:rsidR="00100895" w:rsidRPr="00E720D0" w:rsidRDefault="00100895" w:rsidP="00100895">
      <w:pPr>
        <w:spacing w:after="160" w:line="278" w:lineRule="auto"/>
        <w:rPr>
          <w:rFonts w:ascii="Calibri" w:hAnsi="Calibri" w:cs="Calibri"/>
        </w:rPr>
      </w:pPr>
      <w:r w:rsidRPr="00E720D0">
        <w:rPr>
          <w:rFonts w:ascii="Calibri" w:hAnsi="Calibri" w:cs="Calibri"/>
        </w:rPr>
        <w:t> </w:t>
      </w:r>
    </w:p>
    <w:p w14:paraId="70C3E252" w14:textId="77777777" w:rsidR="00100895" w:rsidRPr="00E720D0" w:rsidRDefault="00100895" w:rsidP="00100895">
      <w:pPr>
        <w:spacing w:after="160" w:line="278" w:lineRule="auto"/>
        <w:rPr>
          <w:rFonts w:ascii="Calibri" w:hAnsi="Calibri" w:cs="Calibri"/>
          <w:b/>
          <w:bCs/>
        </w:rPr>
      </w:pPr>
      <w:r w:rsidRPr="00E720D0">
        <w:rPr>
          <w:rFonts w:ascii="Calibri" w:hAnsi="Calibri" w:cs="Calibri"/>
          <w:b/>
          <w:bCs/>
        </w:rPr>
        <w:t xml:space="preserve">4.9 </w:t>
      </w:r>
      <w:r w:rsidRPr="00E720D0">
        <w:rPr>
          <w:rFonts w:ascii="Calibri" w:eastAsiaTheme="majorEastAsia" w:hAnsi="Calibri" w:cs="Calibri"/>
          <w:b/>
          <w:bCs/>
        </w:rPr>
        <w:t>Team Member Deactivated</w:t>
      </w:r>
    </w:p>
    <w:p w14:paraId="25CE487F" w14:textId="77777777" w:rsidR="00100895" w:rsidRPr="00E720D0" w:rsidRDefault="00100895" w:rsidP="00100895">
      <w:pPr>
        <w:spacing w:after="160" w:line="278" w:lineRule="auto"/>
        <w:rPr>
          <w:rFonts w:ascii="Calibri" w:hAnsi="Calibri" w:cs="Calibri"/>
        </w:rPr>
      </w:pPr>
      <w:r w:rsidRPr="00E720D0">
        <w:rPr>
          <w:rFonts w:ascii="Calibri" w:hAnsi="Calibri" w:cs="Calibri"/>
        </w:rPr>
        <w:t> </w:t>
      </w:r>
      <w:r w:rsidRPr="00E720D0">
        <w:rPr>
          <w:rFonts w:ascii="Calibri" w:eastAsiaTheme="majorEastAsia" w:hAnsi="Calibri" w:cs="Calibri"/>
        </w:rPr>
        <w:t>Title:</w:t>
      </w:r>
      <w:r w:rsidRPr="00E720D0">
        <w:rPr>
          <w:rFonts w:ascii="Calibri" w:hAnsi="Calibri" w:cs="Calibri"/>
        </w:rPr>
        <w:t xml:space="preserve"> Team Member Deactivated</w:t>
      </w:r>
    </w:p>
    <w:p w14:paraId="75BFE868"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Message:</w:t>
      </w:r>
      <w:r w:rsidRPr="00E720D0">
        <w:rPr>
          <w:rFonts w:ascii="Calibri" w:hAnsi="Calibri" w:cs="Calibri"/>
        </w:rPr>
        <w:t xml:space="preserve"> A District Tech Lead’s access has been revoked.</w:t>
      </w:r>
    </w:p>
    <w:p w14:paraId="5E43C76E"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Example:</w:t>
      </w:r>
    </w:p>
    <w:p w14:paraId="6946A54B" w14:textId="77777777" w:rsidR="00100895" w:rsidRPr="00E720D0" w:rsidRDefault="00100895" w:rsidP="00100895">
      <w:pPr>
        <w:spacing w:after="160" w:line="278" w:lineRule="auto"/>
        <w:rPr>
          <w:rFonts w:ascii="Calibri" w:hAnsi="Calibri" w:cs="Calibri"/>
        </w:rPr>
      </w:pPr>
      <w:r w:rsidRPr="00E720D0">
        <w:rPr>
          <w:rFonts w:ascii="Calibri" w:hAnsi="Calibri" w:cs="Calibri"/>
        </w:rPr>
        <w:t>“Account deactivated: mike.davis@district.com.”</w:t>
      </w:r>
    </w:p>
    <w:p w14:paraId="56402262" w14:textId="77777777" w:rsidR="00100895" w:rsidRPr="00E720D0" w:rsidRDefault="00100895" w:rsidP="00100895">
      <w:pPr>
        <w:rPr>
          <w:rFonts w:ascii="Calibri" w:hAnsi="Calibri" w:cs="Calibri"/>
        </w:rPr>
      </w:pPr>
      <w:r w:rsidRPr="00E720D0">
        <w:rPr>
          <w:rFonts w:ascii="Calibri" w:hAnsi="Calibri" w:cs="Calibri"/>
        </w:rPr>
        <w:t> </w:t>
      </w:r>
    </w:p>
    <w:p w14:paraId="7573F845" w14:textId="77777777" w:rsidR="00100895" w:rsidRPr="00E720D0" w:rsidRDefault="00100895" w:rsidP="00100895">
      <w:pPr>
        <w:spacing w:after="160" w:line="278" w:lineRule="auto"/>
        <w:rPr>
          <w:rFonts w:ascii="Calibri" w:hAnsi="Calibri" w:cs="Calibri"/>
          <w:b/>
          <w:bCs/>
        </w:rPr>
      </w:pPr>
      <w:r w:rsidRPr="00E720D0">
        <w:rPr>
          <w:rFonts w:ascii="Calibri" w:hAnsi="Calibri" w:cs="Calibri"/>
          <w:b/>
          <w:bCs/>
        </w:rPr>
        <w:t xml:space="preserve">4.10 </w:t>
      </w:r>
      <w:r w:rsidRPr="00E720D0">
        <w:rPr>
          <w:rFonts w:ascii="Calibri" w:eastAsiaTheme="majorEastAsia" w:hAnsi="Calibri" w:cs="Calibri"/>
          <w:b/>
          <w:bCs/>
        </w:rPr>
        <w:t>Team Member Reactivated</w:t>
      </w:r>
    </w:p>
    <w:p w14:paraId="7D0853C4" w14:textId="77777777" w:rsidR="00100895" w:rsidRPr="00E720D0" w:rsidRDefault="00100895" w:rsidP="00100895">
      <w:pPr>
        <w:spacing w:after="160" w:line="278" w:lineRule="auto"/>
        <w:rPr>
          <w:rFonts w:ascii="Calibri" w:hAnsi="Calibri" w:cs="Calibri"/>
        </w:rPr>
      </w:pPr>
      <w:r w:rsidRPr="00E720D0">
        <w:rPr>
          <w:rFonts w:ascii="Calibri" w:hAnsi="Calibri" w:cs="Calibri"/>
        </w:rPr>
        <w:t> </w:t>
      </w:r>
      <w:r w:rsidRPr="00E720D0">
        <w:rPr>
          <w:rFonts w:ascii="Calibri" w:eastAsiaTheme="majorEastAsia" w:hAnsi="Calibri" w:cs="Calibri"/>
        </w:rPr>
        <w:t>Title:</w:t>
      </w:r>
      <w:r w:rsidRPr="00E720D0">
        <w:rPr>
          <w:rFonts w:ascii="Calibri" w:hAnsi="Calibri" w:cs="Calibri"/>
        </w:rPr>
        <w:t xml:space="preserve"> Team Member Reactivated</w:t>
      </w:r>
    </w:p>
    <w:p w14:paraId="43828B33"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Message:</w:t>
      </w:r>
      <w:r w:rsidRPr="00E720D0">
        <w:rPr>
          <w:rFonts w:ascii="Calibri" w:hAnsi="Calibri" w:cs="Calibri"/>
        </w:rPr>
        <w:t xml:space="preserve"> A District Tech Lead’s access has been restored.</w:t>
      </w:r>
    </w:p>
    <w:p w14:paraId="02230D41"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Example:</w:t>
      </w:r>
    </w:p>
    <w:p w14:paraId="15C03568" w14:textId="77777777" w:rsidR="00100895" w:rsidRPr="00E720D0" w:rsidRDefault="00100895" w:rsidP="00100895">
      <w:pPr>
        <w:spacing w:after="160" w:line="278" w:lineRule="auto"/>
        <w:rPr>
          <w:rFonts w:ascii="Calibri" w:hAnsi="Calibri" w:cs="Calibri"/>
        </w:rPr>
      </w:pPr>
      <w:r w:rsidRPr="00E720D0">
        <w:rPr>
          <w:rFonts w:ascii="Calibri" w:hAnsi="Calibri" w:cs="Calibri"/>
        </w:rPr>
        <w:t>“Account reactivated: emily.chen@district.com.”</w:t>
      </w:r>
    </w:p>
    <w:p w14:paraId="09CD9281" w14:textId="77777777" w:rsidR="00100895" w:rsidRPr="00E720D0" w:rsidRDefault="00100895" w:rsidP="00100895">
      <w:pPr>
        <w:spacing w:after="160" w:line="278" w:lineRule="auto"/>
        <w:rPr>
          <w:rFonts w:ascii="Calibri" w:hAnsi="Calibri" w:cs="Calibri"/>
          <w:b/>
          <w:bCs/>
        </w:rPr>
      </w:pPr>
      <w:r w:rsidRPr="00E720D0">
        <w:rPr>
          <w:rFonts w:ascii="Calibri" w:hAnsi="Calibri" w:cs="Calibri"/>
          <w:b/>
          <w:bCs/>
        </w:rPr>
        <w:t xml:space="preserve"> 4.11 </w:t>
      </w:r>
      <w:r w:rsidRPr="00E720D0">
        <w:rPr>
          <w:rFonts w:ascii="Calibri" w:eastAsiaTheme="majorEastAsia" w:hAnsi="Calibri" w:cs="Calibri"/>
          <w:b/>
          <w:bCs/>
        </w:rPr>
        <w:t>User Role Updated</w:t>
      </w:r>
    </w:p>
    <w:p w14:paraId="2E7A206D" w14:textId="77777777" w:rsidR="00100895" w:rsidRPr="00E720D0" w:rsidRDefault="00100895" w:rsidP="00100895">
      <w:pPr>
        <w:spacing w:after="160" w:line="278" w:lineRule="auto"/>
        <w:rPr>
          <w:rFonts w:ascii="Calibri" w:hAnsi="Calibri" w:cs="Calibri"/>
        </w:rPr>
      </w:pPr>
      <w:r w:rsidRPr="00E720D0">
        <w:rPr>
          <w:rFonts w:ascii="Calibri" w:hAnsi="Calibri" w:cs="Calibri"/>
        </w:rPr>
        <w:t> </w:t>
      </w:r>
      <w:r w:rsidRPr="00E720D0">
        <w:rPr>
          <w:rFonts w:ascii="Calibri" w:eastAsiaTheme="majorEastAsia" w:hAnsi="Calibri" w:cs="Calibri"/>
        </w:rPr>
        <w:t>Title:</w:t>
      </w:r>
      <w:r w:rsidRPr="00E720D0">
        <w:rPr>
          <w:rFonts w:ascii="Calibri" w:hAnsi="Calibri" w:cs="Calibri"/>
        </w:rPr>
        <w:t xml:space="preserve"> User Role Updated</w:t>
      </w:r>
    </w:p>
    <w:p w14:paraId="1E3ACCF7"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Message:</w:t>
      </w:r>
      <w:r w:rsidRPr="00E720D0">
        <w:rPr>
          <w:rFonts w:ascii="Calibri" w:hAnsi="Calibri" w:cs="Calibri"/>
        </w:rPr>
        <w:t xml:space="preserve"> A team member’s role has been updated.</w:t>
      </w:r>
    </w:p>
    <w:p w14:paraId="50D5F1A0"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Example:</w:t>
      </w:r>
    </w:p>
    <w:p w14:paraId="3AA3756C" w14:textId="77777777" w:rsidR="00100895" w:rsidRPr="00E720D0" w:rsidRDefault="00100895" w:rsidP="00100895">
      <w:pPr>
        <w:spacing w:after="160" w:line="278" w:lineRule="auto"/>
        <w:rPr>
          <w:rFonts w:ascii="Calibri" w:hAnsi="Calibri" w:cs="Calibri"/>
        </w:rPr>
      </w:pPr>
      <w:r w:rsidRPr="00E720D0">
        <w:rPr>
          <w:rFonts w:ascii="Calibri" w:hAnsi="Calibri" w:cs="Calibri"/>
        </w:rPr>
        <w:t>“Role updated for john.smith@district.com.”</w:t>
      </w:r>
    </w:p>
    <w:p w14:paraId="2BDC7219" w14:textId="77777777" w:rsidR="00100895" w:rsidRPr="00E720D0" w:rsidRDefault="00100895" w:rsidP="00100895">
      <w:pPr>
        <w:spacing w:after="160" w:line="278" w:lineRule="auto"/>
        <w:rPr>
          <w:rFonts w:ascii="Calibri" w:hAnsi="Calibri" w:cs="Calibri"/>
        </w:rPr>
      </w:pPr>
      <w:r w:rsidRPr="00E720D0">
        <w:rPr>
          <w:rFonts w:ascii="Calibri" w:hAnsi="Calibri" w:cs="Calibri"/>
        </w:rPr>
        <w:t> </w:t>
      </w:r>
    </w:p>
    <w:p w14:paraId="4311F5F5" w14:textId="77777777" w:rsidR="00100895" w:rsidRPr="00E720D0" w:rsidRDefault="00100895" w:rsidP="00100895">
      <w:pPr>
        <w:spacing w:after="160" w:line="278" w:lineRule="auto"/>
        <w:rPr>
          <w:rFonts w:ascii="Calibri" w:hAnsi="Calibri" w:cs="Calibri"/>
          <w:b/>
          <w:bCs/>
        </w:rPr>
      </w:pPr>
      <w:r w:rsidRPr="00E720D0">
        <w:rPr>
          <w:rFonts w:ascii="Calibri" w:hAnsi="Calibri" w:cs="Calibri"/>
          <w:b/>
          <w:bCs/>
        </w:rPr>
        <w:t>5</w:t>
      </w:r>
      <w:r w:rsidRPr="00E720D0">
        <w:rPr>
          <w:rFonts w:ascii="Calibri" w:eastAsiaTheme="majorEastAsia" w:hAnsi="Calibri" w:cs="Calibri"/>
          <w:b/>
          <w:bCs/>
        </w:rPr>
        <w:t>. Compliance Alerts</w:t>
      </w:r>
    </w:p>
    <w:p w14:paraId="23159FC8" w14:textId="77777777" w:rsidR="00100895" w:rsidRPr="00E720D0" w:rsidRDefault="00100895" w:rsidP="00100895">
      <w:pPr>
        <w:spacing w:after="160" w:line="278" w:lineRule="auto"/>
        <w:rPr>
          <w:rFonts w:ascii="Calibri" w:hAnsi="Calibri" w:cs="Calibri"/>
          <w:b/>
          <w:bCs/>
        </w:rPr>
      </w:pPr>
      <w:r w:rsidRPr="00E720D0">
        <w:rPr>
          <w:rFonts w:ascii="Calibri" w:hAnsi="Calibri" w:cs="Calibri"/>
          <w:b/>
          <w:bCs/>
        </w:rPr>
        <w:t xml:space="preserve"> 5.1 </w:t>
      </w:r>
      <w:r w:rsidRPr="00E720D0">
        <w:rPr>
          <w:rFonts w:ascii="Calibri" w:eastAsiaTheme="majorEastAsia" w:hAnsi="Calibri" w:cs="Calibri"/>
          <w:b/>
          <w:bCs/>
        </w:rPr>
        <w:t>Missing Required Document</w:t>
      </w:r>
    </w:p>
    <w:p w14:paraId="0F9F8517" w14:textId="77777777" w:rsidR="00100895" w:rsidRPr="00E720D0" w:rsidRDefault="00100895" w:rsidP="00100895">
      <w:pPr>
        <w:spacing w:after="160" w:line="278" w:lineRule="auto"/>
        <w:rPr>
          <w:rFonts w:ascii="Calibri" w:hAnsi="Calibri" w:cs="Calibri"/>
        </w:rPr>
      </w:pPr>
      <w:r w:rsidRPr="00E720D0">
        <w:rPr>
          <w:rFonts w:ascii="Calibri" w:hAnsi="Calibri" w:cs="Calibri"/>
        </w:rPr>
        <w:t> </w:t>
      </w:r>
      <w:r w:rsidRPr="00E720D0">
        <w:rPr>
          <w:rFonts w:ascii="Calibri" w:eastAsiaTheme="majorEastAsia" w:hAnsi="Calibri" w:cs="Calibri"/>
        </w:rPr>
        <w:t>Title:</w:t>
      </w:r>
      <w:r w:rsidRPr="00E720D0">
        <w:rPr>
          <w:rFonts w:ascii="Calibri" w:hAnsi="Calibri" w:cs="Calibri"/>
        </w:rPr>
        <w:t xml:space="preserve"> Missing Required Compliance Document</w:t>
      </w:r>
    </w:p>
    <w:p w14:paraId="75C17721"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Message:</w:t>
      </w:r>
      <w:r w:rsidRPr="00E720D0">
        <w:rPr>
          <w:rFonts w:ascii="Calibri" w:hAnsi="Calibri" w:cs="Calibri"/>
        </w:rPr>
        <w:t xml:space="preserve"> A required compliance document has not been uploaded.</w:t>
      </w:r>
    </w:p>
    <w:p w14:paraId="1A041A89"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Example:</w:t>
      </w:r>
    </w:p>
    <w:p w14:paraId="2A7AC2D4" w14:textId="77777777" w:rsidR="00100895" w:rsidRPr="00E720D0" w:rsidRDefault="00100895" w:rsidP="00100895">
      <w:pPr>
        <w:spacing w:after="160" w:line="278" w:lineRule="auto"/>
        <w:rPr>
          <w:rFonts w:ascii="Calibri" w:hAnsi="Calibri" w:cs="Calibri"/>
        </w:rPr>
      </w:pPr>
      <w:r w:rsidRPr="00E720D0">
        <w:rPr>
          <w:rFonts w:ascii="Calibri" w:hAnsi="Calibri" w:cs="Calibri"/>
        </w:rPr>
        <w:t>“Missing compliance document — Privacy Policy for Washington Middle School.”</w:t>
      </w:r>
    </w:p>
    <w:p w14:paraId="4290F650" w14:textId="77777777" w:rsidR="00100895" w:rsidRPr="00E720D0" w:rsidRDefault="00100895" w:rsidP="00100895">
      <w:pPr>
        <w:rPr>
          <w:rFonts w:ascii="Calibri" w:hAnsi="Calibri" w:cs="Calibri"/>
        </w:rPr>
      </w:pPr>
      <w:r w:rsidRPr="00E720D0">
        <w:rPr>
          <w:rFonts w:ascii="Calibri" w:hAnsi="Calibri" w:cs="Calibri"/>
        </w:rPr>
        <w:t> </w:t>
      </w:r>
    </w:p>
    <w:p w14:paraId="4E4636D9" w14:textId="77777777" w:rsidR="00100895" w:rsidRPr="00E720D0" w:rsidRDefault="00100895" w:rsidP="00100895">
      <w:pPr>
        <w:spacing w:after="160" w:line="278" w:lineRule="auto"/>
        <w:rPr>
          <w:rFonts w:ascii="Calibri" w:hAnsi="Calibri" w:cs="Calibri"/>
          <w:b/>
          <w:bCs/>
        </w:rPr>
      </w:pPr>
      <w:r w:rsidRPr="00E720D0">
        <w:rPr>
          <w:rFonts w:ascii="Calibri" w:hAnsi="Calibri" w:cs="Calibri"/>
          <w:b/>
          <w:bCs/>
        </w:rPr>
        <w:t xml:space="preserve">5.2 </w:t>
      </w:r>
      <w:r w:rsidRPr="00E720D0">
        <w:rPr>
          <w:rFonts w:ascii="Calibri" w:eastAsiaTheme="majorEastAsia" w:hAnsi="Calibri" w:cs="Calibri"/>
          <w:b/>
          <w:bCs/>
        </w:rPr>
        <w:t>Document Expiring Soon</w:t>
      </w:r>
    </w:p>
    <w:p w14:paraId="76B31039" w14:textId="77777777" w:rsidR="00100895" w:rsidRPr="00E720D0" w:rsidRDefault="00100895" w:rsidP="00100895">
      <w:pPr>
        <w:spacing w:after="160" w:line="278" w:lineRule="auto"/>
        <w:rPr>
          <w:rFonts w:ascii="Calibri" w:hAnsi="Calibri" w:cs="Calibri"/>
        </w:rPr>
      </w:pPr>
      <w:r w:rsidRPr="00E720D0">
        <w:rPr>
          <w:rFonts w:ascii="Calibri" w:hAnsi="Calibri" w:cs="Calibri"/>
        </w:rPr>
        <w:t> </w:t>
      </w:r>
      <w:r w:rsidRPr="00E720D0">
        <w:rPr>
          <w:rFonts w:ascii="Calibri" w:eastAsiaTheme="majorEastAsia" w:hAnsi="Calibri" w:cs="Calibri"/>
        </w:rPr>
        <w:t>Title:</w:t>
      </w:r>
      <w:r w:rsidRPr="00E720D0">
        <w:rPr>
          <w:rFonts w:ascii="Calibri" w:hAnsi="Calibri" w:cs="Calibri"/>
        </w:rPr>
        <w:t xml:space="preserve"> Document Expiring Soon</w:t>
      </w:r>
    </w:p>
    <w:p w14:paraId="4E826267"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Message:</w:t>
      </w:r>
      <w:r w:rsidRPr="00E720D0">
        <w:rPr>
          <w:rFonts w:ascii="Calibri" w:hAnsi="Calibri" w:cs="Calibri"/>
        </w:rPr>
        <w:t xml:space="preserve"> A compliance document will expire in less than 30 days.</w:t>
      </w:r>
    </w:p>
    <w:p w14:paraId="7B05E175"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Example:</w:t>
      </w:r>
    </w:p>
    <w:p w14:paraId="2BA72FC1" w14:textId="77777777" w:rsidR="00100895" w:rsidRPr="00E720D0" w:rsidRDefault="00100895" w:rsidP="00100895">
      <w:pPr>
        <w:spacing w:after="160" w:line="278" w:lineRule="auto"/>
        <w:rPr>
          <w:rFonts w:ascii="Calibri" w:hAnsi="Calibri" w:cs="Calibri"/>
        </w:rPr>
      </w:pPr>
      <w:r w:rsidRPr="00E720D0">
        <w:rPr>
          <w:rFonts w:ascii="Calibri" w:hAnsi="Calibri" w:cs="Calibri"/>
        </w:rPr>
        <w:t>“MOU expiring soon — 28 days remaining.”</w:t>
      </w:r>
    </w:p>
    <w:p w14:paraId="47DFC878" w14:textId="77777777" w:rsidR="00100895" w:rsidRPr="00E720D0" w:rsidRDefault="00100895" w:rsidP="00100895">
      <w:pPr>
        <w:spacing w:after="160" w:line="278" w:lineRule="auto"/>
        <w:rPr>
          <w:rFonts w:ascii="Calibri" w:hAnsi="Calibri" w:cs="Calibri"/>
          <w:b/>
          <w:bCs/>
        </w:rPr>
      </w:pPr>
      <w:r w:rsidRPr="00E720D0">
        <w:rPr>
          <w:rFonts w:ascii="Calibri" w:hAnsi="Calibri" w:cs="Calibri"/>
          <w:b/>
          <w:bCs/>
        </w:rPr>
        <w:t xml:space="preserve"> 5.3 </w:t>
      </w:r>
      <w:r w:rsidRPr="00E720D0">
        <w:rPr>
          <w:rFonts w:ascii="Calibri" w:eastAsiaTheme="majorEastAsia" w:hAnsi="Calibri" w:cs="Calibri"/>
          <w:b/>
          <w:bCs/>
        </w:rPr>
        <w:t>Document Expired</w:t>
      </w:r>
    </w:p>
    <w:p w14:paraId="6F1A76C3"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Title:</w:t>
      </w:r>
      <w:r w:rsidRPr="00E720D0">
        <w:rPr>
          <w:rFonts w:ascii="Calibri" w:hAnsi="Calibri" w:cs="Calibri"/>
        </w:rPr>
        <w:t xml:space="preserve"> Document Expired</w:t>
      </w:r>
    </w:p>
    <w:p w14:paraId="654B0881"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Message:</w:t>
      </w:r>
      <w:r w:rsidRPr="00E720D0">
        <w:rPr>
          <w:rFonts w:ascii="Calibri" w:hAnsi="Calibri" w:cs="Calibri"/>
        </w:rPr>
        <w:t xml:space="preserve"> A compliance document has expired and must be renewed.</w:t>
      </w:r>
    </w:p>
    <w:p w14:paraId="0A922BD6"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Example:</w:t>
      </w:r>
    </w:p>
    <w:p w14:paraId="24A86498" w14:textId="77777777" w:rsidR="00100895" w:rsidRPr="00E720D0" w:rsidRDefault="00100895" w:rsidP="00100895">
      <w:pPr>
        <w:spacing w:after="160" w:line="278" w:lineRule="auto"/>
        <w:rPr>
          <w:rFonts w:ascii="Calibri" w:hAnsi="Calibri" w:cs="Calibri"/>
        </w:rPr>
      </w:pPr>
      <w:r w:rsidRPr="00E720D0">
        <w:rPr>
          <w:rFonts w:ascii="Calibri" w:hAnsi="Calibri" w:cs="Calibri"/>
        </w:rPr>
        <w:t>“Privacy Policy expired — immediate action required.”</w:t>
      </w:r>
    </w:p>
    <w:p w14:paraId="6B27E95E" w14:textId="77777777" w:rsidR="00100895" w:rsidRPr="00E720D0" w:rsidRDefault="00100895" w:rsidP="00100895">
      <w:pPr>
        <w:spacing w:after="160" w:line="278" w:lineRule="auto"/>
        <w:rPr>
          <w:rFonts w:ascii="Calibri" w:hAnsi="Calibri" w:cs="Calibri"/>
          <w:b/>
          <w:bCs/>
        </w:rPr>
      </w:pPr>
      <w:r w:rsidRPr="00E720D0">
        <w:rPr>
          <w:rFonts w:ascii="Calibri" w:hAnsi="Calibri" w:cs="Calibri"/>
          <w:b/>
          <w:bCs/>
        </w:rPr>
        <w:t xml:space="preserve"> 5.4 </w:t>
      </w:r>
      <w:r w:rsidRPr="00E720D0">
        <w:rPr>
          <w:rFonts w:ascii="Calibri" w:eastAsiaTheme="majorEastAsia" w:hAnsi="Calibri" w:cs="Calibri"/>
          <w:b/>
          <w:bCs/>
        </w:rPr>
        <w:t>Document Approved</w:t>
      </w:r>
    </w:p>
    <w:p w14:paraId="7530A64B" w14:textId="77777777" w:rsidR="00100895" w:rsidRPr="00E720D0" w:rsidRDefault="00100895" w:rsidP="00100895">
      <w:pPr>
        <w:spacing w:after="160" w:line="278" w:lineRule="auto"/>
        <w:rPr>
          <w:rFonts w:ascii="Calibri" w:hAnsi="Calibri" w:cs="Calibri"/>
        </w:rPr>
      </w:pPr>
      <w:r w:rsidRPr="00E720D0">
        <w:rPr>
          <w:rFonts w:ascii="Calibri" w:hAnsi="Calibri" w:cs="Calibri"/>
        </w:rPr>
        <w:t> </w:t>
      </w:r>
      <w:r w:rsidRPr="00E720D0">
        <w:rPr>
          <w:rFonts w:ascii="Calibri" w:eastAsiaTheme="majorEastAsia" w:hAnsi="Calibri" w:cs="Calibri"/>
        </w:rPr>
        <w:t>Title:</w:t>
      </w:r>
      <w:r w:rsidRPr="00E720D0">
        <w:rPr>
          <w:rFonts w:ascii="Calibri" w:hAnsi="Calibri" w:cs="Calibri"/>
        </w:rPr>
        <w:t xml:space="preserve"> Document Approved</w:t>
      </w:r>
    </w:p>
    <w:p w14:paraId="666881DB"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Message:</w:t>
      </w:r>
      <w:r w:rsidRPr="00E720D0">
        <w:rPr>
          <w:rFonts w:ascii="Calibri" w:hAnsi="Calibri" w:cs="Calibri"/>
        </w:rPr>
        <w:t xml:space="preserve"> Your uploaded compliance document has been reviewed and approved.</w:t>
      </w:r>
    </w:p>
    <w:p w14:paraId="524A9D14"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Example:</w:t>
      </w:r>
    </w:p>
    <w:p w14:paraId="1378DF09" w14:textId="77777777" w:rsidR="00100895" w:rsidRPr="00E720D0" w:rsidRDefault="00100895" w:rsidP="00100895">
      <w:pPr>
        <w:spacing w:after="160" w:line="278" w:lineRule="auto"/>
        <w:rPr>
          <w:rFonts w:ascii="Calibri" w:hAnsi="Calibri" w:cs="Calibri"/>
        </w:rPr>
      </w:pPr>
      <w:r w:rsidRPr="00E720D0">
        <w:rPr>
          <w:rFonts w:ascii="Calibri" w:hAnsi="Calibri" w:cs="Calibri"/>
        </w:rPr>
        <w:t xml:space="preserve">“MOU approved by </w:t>
      </w:r>
      <w:proofErr w:type="spellStart"/>
      <w:r w:rsidRPr="00E720D0">
        <w:rPr>
          <w:rFonts w:ascii="Calibri" w:hAnsi="Calibri" w:cs="Calibri"/>
        </w:rPr>
        <w:t>ScholarPath</w:t>
      </w:r>
      <w:proofErr w:type="spellEnd"/>
      <w:r w:rsidRPr="00E720D0">
        <w:rPr>
          <w:rFonts w:ascii="Calibri" w:hAnsi="Calibri" w:cs="Calibri"/>
        </w:rPr>
        <w:t xml:space="preserve"> Admin.”</w:t>
      </w:r>
    </w:p>
    <w:p w14:paraId="1F111CC9" w14:textId="77777777" w:rsidR="00100895" w:rsidRPr="00E720D0" w:rsidRDefault="00100895" w:rsidP="00100895">
      <w:pPr>
        <w:spacing w:after="160" w:line="278" w:lineRule="auto"/>
        <w:rPr>
          <w:rFonts w:ascii="Calibri" w:hAnsi="Calibri" w:cs="Calibri"/>
          <w:b/>
          <w:bCs/>
        </w:rPr>
      </w:pPr>
      <w:r w:rsidRPr="00E720D0">
        <w:rPr>
          <w:rFonts w:ascii="Calibri" w:hAnsi="Calibri" w:cs="Calibri"/>
          <w:b/>
          <w:bCs/>
        </w:rPr>
        <w:t xml:space="preserve"> 5.5 </w:t>
      </w:r>
      <w:r w:rsidRPr="00E720D0">
        <w:rPr>
          <w:rFonts w:ascii="Calibri" w:eastAsiaTheme="majorEastAsia" w:hAnsi="Calibri" w:cs="Calibri"/>
          <w:b/>
          <w:bCs/>
        </w:rPr>
        <w:t>Document Rejected</w:t>
      </w:r>
    </w:p>
    <w:p w14:paraId="6E8A0D8E" w14:textId="77777777" w:rsidR="00100895" w:rsidRPr="00E720D0" w:rsidRDefault="00100895" w:rsidP="00100895">
      <w:pPr>
        <w:spacing w:after="160" w:line="278" w:lineRule="auto"/>
        <w:rPr>
          <w:rFonts w:ascii="Calibri" w:hAnsi="Calibri" w:cs="Calibri"/>
        </w:rPr>
      </w:pPr>
      <w:r w:rsidRPr="00E720D0">
        <w:rPr>
          <w:rFonts w:ascii="Calibri" w:hAnsi="Calibri" w:cs="Calibri"/>
        </w:rPr>
        <w:t> </w:t>
      </w:r>
      <w:r w:rsidRPr="00E720D0">
        <w:rPr>
          <w:rFonts w:ascii="Calibri" w:eastAsiaTheme="majorEastAsia" w:hAnsi="Calibri" w:cs="Calibri"/>
        </w:rPr>
        <w:t>Title:</w:t>
      </w:r>
      <w:r w:rsidRPr="00E720D0">
        <w:rPr>
          <w:rFonts w:ascii="Calibri" w:hAnsi="Calibri" w:cs="Calibri"/>
        </w:rPr>
        <w:t xml:space="preserve"> Document Rejected</w:t>
      </w:r>
    </w:p>
    <w:p w14:paraId="4136E5D0"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Message:</w:t>
      </w:r>
      <w:r w:rsidRPr="00E720D0">
        <w:rPr>
          <w:rFonts w:ascii="Calibri" w:hAnsi="Calibri" w:cs="Calibri"/>
        </w:rPr>
        <w:t xml:space="preserve"> A compliance document was rejected during review.</w:t>
      </w:r>
    </w:p>
    <w:p w14:paraId="721B45AF"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Example:</w:t>
      </w:r>
    </w:p>
    <w:p w14:paraId="1B4D44B6" w14:textId="77777777" w:rsidR="00100895" w:rsidRPr="00E720D0" w:rsidRDefault="00100895" w:rsidP="00100895">
      <w:pPr>
        <w:spacing w:after="160" w:line="278" w:lineRule="auto"/>
        <w:rPr>
          <w:rFonts w:ascii="Calibri" w:hAnsi="Calibri" w:cs="Calibri"/>
        </w:rPr>
      </w:pPr>
      <w:r w:rsidRPr="00E720D0">
        <w:rPr>
          <w:rFonts w:ascii="Calibri" w:hAnsi="Calibri" w:cs="Calibri"/>
        </w:rPr>
        <w:t>“MOU rejected — incorrect signature format.”</w:t>
      </w:r>
    </w:p>
    <w:p w14:paraId="7E51B096" w14:textId="77777777" w:rsidR="00100895" w:rsidRPr="00E720D0" w:rsidRDefault="00100895" w:rsidP="00100895">
      <w:pPr>
        <w:spacing w:after="160" w:line="278" w:lineRule="auto"/>
        <w:rPr>
          <w:rFonts w:ascii="Calibri" w:hAnsi="Calibri" w:cs="Calibri"/>
        </w:rPr>
      </w:pPr>
      <w:r w:rsidRPr="00E720D0">
        <w:rPr>
          <w:rFonts w:ascii="Calibri" w:hAnsi="Calibri" w:cs="Calibri"/>
        </w:rPr>
        <w:t> </w:t>
      </w:r>
    </w:p>
    <w:p w14:paraId="1EF06CB8" w14:textId="77777777" w:rsidR="00100895" w:rsidRPr="00E720D0" w:rsidRDefault="00100895" w:rsidP="00100895">
      <w:pPr>
        <w:spacing w:after="160" w:line="278" w:lineRule="auto"/>
        <w:rPr>
          <w:rFonts w:ascii="Calibri" w:hAnsi="Calibri" w:cs="Calibri"/>
          <w:b/>
          <w:bCs/>
        </w:rPr>
      </w:pPr>
      <w:r w:rsidRPr="00E720D0">
        <w:rPr>
          <w:rFonts w:ascii="Calibri" w:hAnsi="Calibri" w:cs="Calibri"/>
          <w:b/>
          <w:bCs/>
        </w:rPr>
        <w:t>6</w:t>
      </w:r>
      <w:r w:rsidRPr="00E720D0">
        <w:rPr>
          <w:rFonts w:ascii="Calibri" w:eastAsiaTheme="majorEastAsia" w:hAnsi="Calibri" w:cs="Calibri"/>
          <w:b/>
          <w:bCs/>
        </w:rPr>
        <w:t>. Security Alerts</w:t>
      </w:r>
    </w:p>
    <w:p w14:paraId="08879CFF" w14:textId="77777777" w:rsidR="00100895" w:rsidRPr="00E720D0" w:rsidRDefault="00100895" w:rsidP="00100895">
      <w:pPr>
        <w:spacing w:after="160" w:line="278" w:lineRule="auto"/>
        <w:rPr>
          <w:rFonts w:ascii="Calibri" w:hAnsi="Calibri" w:cs="Calibri"/>
        </w:rPr>
      </w:pPr>
      <w:r w:rsidRPr="00E720D0">
        <w:rPr>
          <w:rFonts w:ascii="Calibri" w:hAnsi="Calibri" w:cs="Calibri"/>
        </w:rPr>
        <w:t> </w:t>
      </w:r>
    </w:p>
    <w:p w14:paraId="559EA76B" w14:textId="77777777" w:rsidR="00100895" w:rsidRPr="00E720D0" w:rsidRDefault="00100895" w:rsidP="00100895">
      <w:pPr>
        <w:spacing w:after="160" w:line="278" w:lineRule="auto"/>
        <w:rPr>
          <w:rFonts w:ascii="Calibri" w:hAnsi="Calibri" w:cs="Calibri"/>
          <w:b/>
          <w:bCs/>
        </w:rPr>
      </w:pPr>
      <w:r w:rsidRPr="00E720D0">
        <w:rPr>
          <w:rFonts w:ascii="Calibri" w:hAnsi="Calibri" w:cs="Calibri"/>
          <w:b/>
          <w:bCs/>
        </w:rPr>
        <w:t xml:space="preserve">6.1 </w:t>
      </w:r>
      <w:r w:rsidRPr="00E720D0">
        <w:rPr>
          <w:rFonts w:ascii="Calibri" w:eastAsiaTheme="majorEastAsia" w:hAnsi="Calibri" w:cs="Calibri"/>
          <w:b/>
          <w:bCs/>
        </w:rPr>
        <w:t>Suspicious Login Detected</w:t>
      </w:r>
    </w:p>
    <w:p w14:paraId="4289AA55" w14:textId="77777777" w:rsidR="00100895" w:rsidRPr="00E720D0" w:rsidRDefault="00100895" w:rsidP="00100895">
      <w:pPr>
        <w:spacing w:after="160" w:line="278" w:lineRule="auto"/>
        <w:rPr>
          <w:rFonts w:ascii="Calibri" w:hAnsi="Calibri" w:cs="Calibri"/>
        </w:rPr>
      </w:pPr>
      <w:r w:rsidRPr="00E720D0">
        <w:rPr>
          <w:rFonts w:ascii="Calibri" w:hAnsi="Calibri" w:cs="Calibri"/>
        </w:rPr>
        <w:t> </w:t>
      </w:r>
    </w:p>
    <w:p w14:paraId="36585F63" w14:textId="77777777" w:rsidR="00100895" w:rsidRPr="00E720D0" w:rsidRDefault="00100895" w:rsidP="00100895">
      <w:pPr>
        <w:spacing w:after="160" w:line="278" w:lineRule="auto"/>
        <w:rPr>
          <w:rFonts w:ascii="Calibri" w:hAnsi="Calibri" w:cs="Calibri"/>
        </w:rPr>
      </w:pPr>
      <w:r w:rsidRPr="00E720D0">
        <w:rPr>
          <w:rFonts w:ascii="Calibri" w:hAnsi="Calibri" w:cs="Calibri"/>
        </w:rPr>
        <w:t> </w:t>
      </w:r>
    </w:p>
    <w:p w14:paraId="77503101"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Title:</w:t>
      </w:r>
      <w:r w:rsidRPr="00E720D0">
        <w:rPr>
          <w:rFonts w:ascii="Calibri" w:hAnsi="Calibri" w:cs="Calibri"/>
        </w:rPr>
        <w:t xml:space="preserve"> Suspicious Login Detected</w:t>
      </w:r>
    </w:p>
    <w:p w14:paraId="5A74DD9C"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Message:</w:t>
      </w:r>
      <w:r w:rsidRPr="00E720D0">
        <w:rPr>
          <w:rFonts w:ascii="Calibri" w:hAnsi="Calibri" w:cs="Calibri"/>
        </w:rPr>
        <w:t xml:space="preserve"> A login attempt matched suspicious or abnormal patterns.</w:t>
      </w:r>
    </w:p>
    <w:p w14:paraId="50669964"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Example:</w:t>
      </w:r>
    </w:p>
    <w:p w14:paraId="0B176481" w14:textId="77777777" w:rsidR="00100895" w:rsidRPr="00E720D0" w:rsidRDefault="00100895" w:rsidP="00100895">
      <w:pPr>
        <w:spacing w:after="160" w:line="278" w:lineRule="auto"/>
        <w:rPr>
          <w:rFonts w:ascii="Calibri" w:hAnsi="Calibri" w:cs="Calibri"/>
        </w:rPr>
      </w:pPr>
      <w:r w:rsidRPr="00E720D0">
        <w:rPr>
          <w:rFonts w:ascii="Calibri" w:hAnsi="Calibri" w:cs="Calibri"/>
        </w:rPr>
        <w:t>“Suspicious login detected — jane.doe@student.com from China (Geo Shift).”</w:t>
      </w:r>
    </w:p>
    <w:p w14:paraId="1B774DCE" w14:textId="77777777" w:rsidR="00100895" w:rsidRPr="00E720D0" w:rsidRDefault="00100895" w:rsidP="00100895">
      <w:pPr>
        <w:spacing w:after="160" w:line="278" w:lineRule="auto"/>
        <w:rPr>
          <w:rFonts w:ascii="Calibri" w:hAnsi="Calibri" w:cs="Calibri"/>
          <w:b/>
          <w:bCs/>
        </w:rPr>
      </w:pPr>
      <w:r w:rsidRPr="00E720D0">
        <w:rPr>
          <w:rFonts w:ascii="Calibri" w:hAnsi="Calibri" w:cs="Calibri"/>
          <w:b/>
          <w:bCs/>
        </w:rPr>
        <w:t xml:space="preserve"> 6.2 </w:t>
      </w:r>
      <w:r w:rsidRPr="00E720D0">
        <w:rPr>
          <w:rFonts w:ascii="Calibri" w:eastAsiaTheme="majorEastAsia" w:hAnsi="Calibri" w:cs="Calibri"/>
          <w:b/>
          <w:bCs/>
        </w:rPr>
        <w:t>Multiple Failed Logins</w:t>
      </w:r>
    </w:p>
    <w:p w14:paraId="4AF0A05E" w14:textId="77777777" w:rsidR="00100895" w:rsidRPr="00E720D0" w:rsidRDefault="00100895" w:rsidP="00100895">
      <w:pPr>
        <w:spacing w:after="160" w:line="278" w:lineRule="auto"/>
        <w:rPr>
          <w:rFonts w:ascii="Calibri" w:hAnsi="Calibri" w:cs="Calibri"/>
        </w:rPr>
      </w:pPr>
      <w:r w:rsidRPr="00E720D0">
        <w:rPr>
          <w:rFonts w:ascii="Calibri" w:hAnsi="Calibri" w:cs="Calibri"/>
        </w:rPr>
        <w:t> </w:t>
      </w:r>
      <w:r w:rsidRPr="00E720D0">
        <w:rPr>
          <w:rFonts w:ascii="Calibri" w:eastAsiaTheme="majorEastAsia" w:hAnsi="Calibri" w:cs="Calibri"/>
        </w:rPr>
        <w:t>Title:</w:t>
      </w:r>
      <w:r w:rsidRPr="00E720D0">
        <w:rPr>
          <w:rFonts w:ascii="Calibri" w:hAnsi="Calibri" w:cs="Calibri"/>
        </w:rPr>
        <w:t xml:space="preserve"> Multiple Failed Login Attempts</w:t>
      </w:r>
    </w:p>
    <w:p w14:paraId="0C450966"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Message:</w:t>
      </w:r>
      <w:r w:rsidRPr="00E720D0">
        <w:rPr>
          <w:rFonts w:ascii="Calibri" w:hAnsi="Calibri" w:cs="Calibri"/>
        </w:rPr>
        <w:t xml:space="preserve"> Multiple failed login attempts were detected for this user.</w:t>
      </w:r>
    </w:p>
    <w:p w14:paraId="4F8639F6"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Example:</w:t>
      </w:r>
    </w:p>
    <w:p w14:paraId="6B6A7D23" w14:textId="77777777" w:rsidR="00100895" w:rsidRPr="00E720D0" w:rsidRDefault="00100895" w:rsidP="00100895">
      <w:pPr>
        <w:spacing w:after="160" w:line="278" w:lineRule="auto"/>
        <w:rPr>
          <w:rFonts w:ascii="Calibri" w:hAnsi="Calibri" w:cs="Calibri"/>
        </w:rPr>
      </w:pPr>
      <w:r w:rsidRPr="00E720D0">
        <w:rPr>
          <w:rFonts w:ascii="Calibri" w:hAnsi="Calibri" w:cs="Calibri"/>
        </w:rPr>
        <w:t>“Multiple failed logins — admin@district.com (5 attempts).”</w:t>
      </w:r>
    </w:p>
    <w:p w14:paraId="6F4FA1B2" w14:textId="77777777" w:rsidR="00100895" w:rsidRPr="00E720D0" w:rsidRDefault="00100895" w:rsidP="00100895">
      <w:pPr>
        <w:spacing w:after="160" w:line="278" w:lineRule="auto"/>
        <w:rPr>
          <w:rFonts w:ascii="Calibri" w:hAnsi="Calibri" w:cs="Calibri"/>
          <w:b/>
          <w:bCs/>
        </w:rPr>
      </w:pPr>
      <w:r w:rsidRPr="00E720D0">
        <w:rPr>
          <w:rFonts w:ascii="Calibri" w:hAnsi="Calibri" w:cs="Calibri"/>
          <w:b/>
          <w:bCs/>
        </w:rPr>
        <w:t xml:space="preserve"> 6.3 </w:t>
      </w:r>
      <w:r w:rsidRPr="00E720D0">
        <w:rPr>
          <w:rFonts w:ascii="Calibri" w:eastAsiaTheme="majorEastAsia" w:hAnsi="Calibri" w:cs="Calibri"/>
          <w:b/>
          <w:bCs/>
        </w:rPr>
        <w:t>Failed MFA Attempt</w:t>
      </w:r>
    </w:p>
    <w:p w14:paraId="5CFB1EC7" w14:textId="77777777" w:rsidR="00100895" w:rsidRPr="00E720D0" w:rsidRDefault="00100895" w:rsidP="00100895">
      <w:pPr>
        <w:spacing w:after="160" w:line="278" w:lineRule="auto"/>
        <w:rPr>
          <w:rFonts w:ascii="Calibri" w:hAnsi="Calibri" w:cs="Calibri"/>
        </w:rPr>
      </w:pPr>
      <w:r w:rsidRPr="00E720D0">
        <w:rPr>
          <w:rFonts w:ascii="Calibri" w:hAnsi="Calibri" w:cs="Calibri"/>
        </w:rPr>
        <w:t> </w:t>
      </w:r>
      <w:r w:rsidRPr="00E720D0">
        <w:rPr>
          <w:rFonts w:ascii="Calibri" w:eastAsiaTheme="majorEastAsia" w:hAnsi="Calibri" w:cs="Calibri"/>
        </w:rPr>
        <w:t>Title:</w:t>
      </w:r>
      <w:r w:rsidRPr="00E720D0">
        <w:rPr>
          <w:rFonts w:ascii="Calibri" w:hAnsi="Calibri" w:cs="Calibri"/>
        </w:rPr>
        <w:t xml:space="preserve"> Failed MFA Attempt</w:t>
      </w:r>
    </w:p>
    <w:p w14:paraId="28D88E8A"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Message:</w:t>
      </w:r>
      <w:r w:rsidRPr="00E720D0">
        <w:rPr>
          <w:rFonts w:ascii="Calibri" w:hAnsi="Calibri" w:cs="Calibri"/>
        </w:rPr>
        <w:t xml:space="preserve"> A user failed a required MFA challenge.</w:t>
      </w:r>
    </w:p>
    <w:p w14:paraId="16E0FA3C"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Example:</w:t>
      </w:r>
    </w:p>
    <w:p w14:paraId="4FEC88D1" w14:textId="77777777" w:rsidR="00100895" w:rsidRPr="00E720D0" w:rsidRDefault="00100895" w:rsidP="00100895">
      <w:pPr>
        <w:spacing w:after="160" w:line="278" w:lineRule="auto"/>
        <w:rPr>
          <w:rFonts w:ascii="Calibri" w:hAnsi="Calibri" w:cs="Calibri"/>
        </w:rPr>
      </w:pPr>
      <w:r w:rsidRPr="00E720D0">
        <w:rPr>
          <w:rFonts w:ascii="Calibri" w:hAnsi="Calibri" w:cs="Calibri"/>
        </w:rPr>
        <w:t>“Failed MFA — teacher@district.com from IP 192.168.1.44.”</w:t>
      </w:r>
    </w:p>
    <w:p w14:paraId="40499C88" w14:textId="77777777" w:rsidR="00100895" w:rsidRPr="00E720D0" w:rsidRDefault="00100895" w:rsidP="00100895">
      <w:pPr>
        <w:spacing w:after="160" w:line="278" w:lineRule="auto"/>
        <w:rPr>
          <w:rFonts w:ascii="Calibri" w:hAnsi="Calibri" w:cs="Calibri"/>
          <w:b/>
          <w:bCs/>
        </w:rPr>
      </w:pPr>
      <w:r w:rsidRPr="00E720D0">
        <w:rPr>
          <w:rFonts w:ascii="Calibri" w:hAnsi="Calibri" w:cs="Calibri"/>
          <w:b/>
          <w:bCs/>
        </w:rPr>
        <w:t xml:space="preserve"> 6.4 </w:t>
      </w:r>
      <w:r w:rsidRPr="00E720D0">
        <w:rPr>
          <w:rFonts w:ascii="Calibri" w:eastAsiaTheme="majorEastAsia" w:hAnsi="Calibri" w:cs="Calibri"/>
          <w:b/>
          <w:bCs/>
        </w:rPr>
        <w:t>Geo-Bypass Attempt</w:t>
      </w:r>
    </w:p>
    <w:p w14:paraId="6306E8BE" w14:textId="77777777" w:rsidR="00100895" w:rsidRPr="00E720D0" w:rsidRDefault="00100895" w:rsidP="00100895">
      <w:pPr>
        <w:spacing w:after="160" w:line="278" w:lineRule="auto"/>
        <w:rPr>
          <w:rFonts w:ascii="Calibri" w:hAnsi="Calibri" w:cs="Calibri"/>
        </w:rPr>
      </w:pPr>
      <w:r w:rsidRPr="00E720D0">
        <w:rPr>
          <w:rFonts w:ascii="Calibri" w:hAnsi="Calibri" w:cs="Calibri"/>
        </w:rPr>
        <w:t> </w:t>
      </w:r>
      <w:r w:rsidRPr="00E720D0">
        <w:rPr>
          <w:rFonts w:ascii="Calibri" w:eastAsiaTheme="majorEastAsia" w:hAnsi="Calibri" w:cs="Calibri"/>
        </w:rPr>
        <w:t>Title:</w:t>
      </w:r>
      <w:r w:rsidRPr="00E720D0">
        <w:rPr>
          <w:rFonts w:ascii="Calibri" w:hAnsi="Calibri" w:cs="Calibri"/>
        </w:rPr>
        <w:t xml:space="preserve"> Geo-Bypass Attempt</w:t>
      </w:r>
    </w:p>
    <w:p w14:paraId="1B1BAAFA"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Message:</w:t>
      </w:r>
      <w:r w:rsidRPr="00E720D0">
        <w:rPr>
          <w:rFonts w:ascii="Calibri" w:hAnsi="Calibri" w:cs="Calibri"/>
        </w:rPr>
        <w:t xml:space="preserve"> A login attempt originated outside the allowed region.</w:t>
      </w:r>
    </w:p>
    <w:p w14:paraId="0F7AE628"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Example:</w:t>
      </w:r>
    </w:p>
    <w:p w14:paraId="78DC3BE2" w14:textId="77777777" w:rsidR="00100895" w:rsidRPr="00E720D0" w:rsidRDefault="00100895" w:rsidP="00100895">
      <w:pPr>
        <w:spacing w:after="160" w:line="278" w:lineRule="auto"/>
        <w:rPr>
          <w:rFonts w:ascii="Calibri" w:hAnsi="Calibri" w:cs="Calibri"/>
        </w:rPr>
      </w:pPr>
      <w:r w:rsidRPr="00E720D0">
        <w:rPr>
          <w:rFonts w:ascii="Calibri" w:hAnsi="Calibri" w:cs="Calibri"/>
        </w:rPr>
        <w:t>“Geo-Bypass Attempt — tech.lead@district.com from 89.45.23.67.”</w:t>
      </w:r>
    </w:p>
    <w:p w14:paraId="33F24583" w14:textId="77777777" w:rsidR="00100895" w:rsidRPr="00E720D0" w:rsidRDefault="00100895" w:rsidP="00100895">
      <w:pPr>
        <w:spacing w:after="160" w:line="278" w:lineRule="auto"/>
        <w:rPr>
          <w:rFonts w:ascii="Calibri" w:hAnsi="Calibri" w:cs="Calibri"/>
          <w:b/>
          <w:bCs/>
        </w:rPr>
      </w:pPr>
      <w:r w:rsidRPr="00E720D0">
        <w:rPr>
          <w:rFonts w:ascii="Calibri" w:hAnsi="Calibri" w:cs="Calibri"/>
          <w:b/>
          <w:bCs/>
        </w:rPr>
        <w:t xml:space="preserve"> 6.5 </w:t>
      </w:r>
      <w:r w:rsidRPr="00E720D0">
        <w:rPr>
          <w:rFonts w:ascii="Calibri" w:eastAsiaTheme="majorEastAsia" w:hAnsi="Calibri" w:cs="Calibri"/>
          <w:b/>
          <w:bCs/>
        </w:rPr>
        <w:t>Suspicious IP Activity</w:t>
      </w:r>
    </w:p>
    <w:p w14:paraId="70618888" w14:textId="77777777" w:rsidR="00100895" w:rsidRPr="00E720D0" w:rsidRDefault="00100895" w:rsidP="00100895">
      <w:pPr>
        <w:spacing w:after="160" w:line="278" w:lineRule="auto"/>
        <w:rPr>
          <w:rFonts w:ascii="Calibri" w:hAnsi="Calibri" w:cs="Calibri"/>
        </w:rPr>
      </w:pPr>
      <w:r w:rsidRPr="00E720D0">
        <w:rPr>
          <w:rFonts w:ascii="Calibri" w:hAnsi="Calibri" w:cs="Calibri"/>
        </w:rPr>
        <w:t> </w:t>
      </w:r>
      <w:r w:rsidRPr="00E720D0">
        <w:rPr>
          <w:rFonts w:ascii="Calibri" w:eastAsiaTheme="majorEastAsia" w:hAnsi="Calibri" w:cs="Calibri"/>
        </w:rPr>
        <w:t>Title:</w:t>
      </w:r>
      <w:r w:rsidRPr="00E720D0">
        <w:rPr>
          <w:rFonts w:ascii="Calibri" w:hAnsi="Calibri" w:cs="Calibri"/>
        </w:rPr>
        <w:t xml:space="preserve"> Suspicious IP Activity</w:t>
      </w:r>
    </w:p>
    <w:p w14:paraId="68BFB05B"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Message:</w:t>
      </w:r>
      <w:r w:rsidRPr="00E720D0">
        <w:rPr>
          <w:rFonts w:ascii="Calibri" w:hAnsi="Calibri" w:cs="Calibri"/>
        </w:rPr>
        <w:t xml:space="preserve"> Login detected from a suspicious IP address.</w:t>
      </w:r>
    </w:p>
    <w:p w14:paraId="1CDD8314" w14:textId="77777777" w:rsidR="00100895" w:rsidRPr="00E720D0" w:rsidRDefault="00100895" w:rsidP="00100895">
      <w:pPr>
        <w:spacing w:after="160" w:line="278" w:lineRule="auto"/>
        <w:rPr>
          <w:rFonts w:ascii="Calibri" w:hAnsi="Calibri" w:cs="Calibri"/>
        </w:rPr>
      </w:pPr>
      <w:r w:rsidRPr="00E720D0">
        <w:rPr>
          <w:rFonts w:ascii="Calibri" w:eastAsiaTheme="majorEastAsia" w:hAnsi="Calibri" w:cs="Calibri"/>
        </w:rPr>
        <w:t>Example:</w:t>
      </w:r>
    </w:p>
    <w:p w14:paraId="78FA5EF1" w14:textId="77777777" w:rsidR="00100895" w:rsidRPr="00E720D0" w:rsidRDefault="00100895" w:rsidP="00100895">
      <w:pPr>
        <w:spacing w:after="160" w:line="278" w:lineRule="auto"/>
        <w:rPr>
          <w:rFonts w:ascii="Calibri" w:hAnsi="Calibri" w:cs="Calibri"/>
        </w:rPr>
      </w:pPr>
      <w:r w:rsidRPr="00E720D0">
        <w:rPr>
          <w:rFonts w:ascii="Calibri" w:hAnsi="Calibri" w:cs="Calibri"/>
        </w:rPr>
        <w:t>“Suspicious IP — principal@district.com from 192.168.1.99.”</w:t>
      </w:r>
    </w:p>
    <w:p w14:paraId="2E0D8625" w14:textId="714EE44C" w:rsidR="00CA4195" w:rsidRPr="003A2FC4" w:rsidRDefault="00F94B85" w:rsidP="003A2FC4">
      <w:pPr>
        <w:pStyle w:val="p1"/>
        <w:rPr>
          <w:rFonts w:ascii="Calibri" w:hAnsi="Calibri" w:cs="Calibri"/>
          <w:b/>
          <w:bCs/>
        </w:rPr>
      </w:pPr>
      <w:r>
        <w:rPr>
          <w:rFonts w:ascii="Calibri" w:hAnsi="Calibri" w:cs="Calibri"/>
          <w:b/>
          <w:bCs/>
        </w:rPr>
        <w:t xml:space="preserve">Note: </w:t>
      </w:r>
      <w:r w:rsidR="003A2FC4" w:rsidRPr="003A2FC4">
        <w:rPr>
          <w:rFonts w:ascii="Calibri" w:hAnsi="Calibri" w:cs="Calibri"/>
        </w:rPr>
        <w:t>Implement a scrollbar within the preferences section so users can scroll and enable or disable the required notification types as needed.</w:t>
      </w:r>
    </w:p>
    <w:p w14:paraId="57DFF409" w14:textId="77777777" w:rsidR="00CA4195" w:rsidRPr="00F34612" w:rsidRDefault="00CA4195" w:rsidP="00F34612">
      <w:pPr>
        <w:spacing w:before="100" w:beforeAutospacing="1" w:after="100" w:afterAutospacing="1"/>
        <w:outlineLvl w:val="2"/>
        <w:rPr>
          <w:rFonts w:ascii="Calibri" w:hAnsi="Calibri" w:cs="Calibri"/>
          <w:b/>
          <w:sz w:val="27"/>
          <w:szCs w:val="27"/>
        </w:rPr>
      </w:pPr>
      <w:r w:rsidRPr="00F34612">
        <w:rPr>
          <w:rFonts w:ascii="Calibri" w:hAnsi="Calibri" w:cs="Calibri"/>
          <w:b/>
          <w:sz w:val="27"/>
          <w:szCs w:val="27"/>
        </w:rPr>
        <w:t>Negative Flow</w:t>
      </w:r>
    </w:p>
    <w:tbl>
      <w:tblPr>
        <w:tblStyle w:val="TableGrid"/>
        <w:tblW w:w="0" w:type="auto"/>
        <w:tblLook w:val="04A0" w:firstRow="1" w:lastRow="0" w:firstColumn="1" w:lastColumn="0" w:noHBand="0" w:noVBand="1"/>
      </w:tblPr>
      <w:tblGrid>
        <w:gridCol w:w="4381"/>
        <w:gridCol w:w="4635"/>
      </w:tblGrid>
      <w:tr w:rsidR="00CA4195" w:rsidRPr="00C65D82" w14:paraId="01A73775" w14:textId="77777777" w:rsidTr="00F34612">
        <w:tc>
          <w:tcPr>
            <w:tcW w:w="0" w:type="auto"/>
            <w:hideMark/>
          </w:tcPr>
          <w:p w14:paraId="45A1D8C2" w14:textId="77777777" w:rsidR="00CA4195" w:rsidRPr="00F34612" w:rsidRDefault="00CA4195">
            <w:pPr>
              <w:pStyle w:val="p1"/>
              <w:jc w:val="center"/>
              <w:rPr>
                <w:rFonts w:ascii="Calibri" w:hAnsi="Calibri" w:cs="Calibri"/>
                <w:b/>
              </w:rPr>
            </w:pPr>
            <w:r w:rsidRPr="00F34612">
              <w:rPr>
                <w:rFonts w:ascii="Calibri" w:hAnsi="Calibri" w:cs="Calibri"/>
                <w:b/>
              </w:rPr>
              <w:t>Scenario</w:t>
            </w:r>
          </w:p>
        </w:tc>
        <w:tc>
          <w:tcPr>
            <w:tcW w:w="0" w:type="auto"/>
            <w:hideMark/>
          </w:tcPr>
          <w:p w14:paraId="6D055BFF" w14:textId="77777777" w:rsidR="00CA4195" w:rsidRPr="00F34612" w:rsidRDefault="00CA4195">
            <w:pPr>
              <w:pStyle w:val="p1"/>
              <w:jc w:val="center"/>
              <w:rPr>
                <w:rFonts w:ascii="Calibri" w:hAnsi="Calibri" w:cs="Calibri"/>
                <w:b/>
              </w:rPr>
            </w:pPr>
            <w:r w:rsidRPr="00F34612">
              <w:rPr>
                <w:rFonts w:ascii="Calibri" w:hAnsi="Calibri" w:cs="Calibri"/>
                <w:b/>
              </w:rPr>
              <w:t>System Response</w:t>
            </w:r>
          </w:p>
        </w:tc>
      </w:tr>
      <w:tr w:rsidR="00CA4195" w:rsidRPr="00C65D82" w14:paraId="2640DF43" w14:textId="77777777" w:rsidTr="00F34612">
        <w:tc>
          <w:tcPr>
            <w:tcW w:w="0" w:type="auto"/>
            <w:hideMark/>
          </w:tcPr>
          <w:p w14:paraId="070733B0" w14:textId="77777777" w:rsidR="00CA4195" w:rsidRPr="00F34612" w:rsidRDefault="00CA4195">
            <w:pPr>
              <w:pStyle w:val="p1"/>
              <w:rPr>
                <w:rFonts w:ascii="Calibri" w:hAnsi="Calibri" w:cs="Calibri"/>
              </w:rPr>
            </w:pPr>
            <w:r w:rsidRPr="00F34612">
              <w:rPr>
                <w:rFonts w:ascii="Calibri" w:hAnsi="Calibri" w:cs="Calibri"/>
              </w:rPr>
              <w:t>User disables Critical Alert email toggle</w:t>
            </w:r>
          </w:p>
        </w:tc>
        <w:tc>
          <w:tcPr>
            <w:tcW w:w="0" w:type="auto"/>
            <w:hideMark/>
          </w:tcPr>
          <w:p w14:paraId="3A56928C" w14:textId="77777777" w:rsidR="00CA4195" w:rsidRPr="00F34612" w:rsidRDefault="00CA4195">
            <w:pPr>
              <w:pStyle w:val="p1"/>
              <w:rPr>
                <w:rFonts w:ascii="Calibri" w:hAnsi="Calibri" w:cs="Calibri"/>
              </w:rPr>
            </w:pPr>
            <w:r w:rsidRPr="00F34612">
              <w:rPr>
                <w:rFonts w:ascii="Calibri" w:hAnsi="Calibri" w:cs="Calibri"/>
              </w:rPr>
              <w:t>Error: “Critical alerts cannot be disabled.”</w:t>
            </w:r>
          </w:p>
        </w:tc>
      </w:tr>
      <w:tr w:rsidR="00CA4195" w:rsidRPr="00C65D82" w14:paraId="44D5FB90" w14:textId="77777777" w:rsidTr="00F34612">
        <w:tc>
          <w:tcPr>
            <w:tcW w:w="0" w:type="auto"/>
            <w:hideMark/>
          </w:tcPr>
          <w:p w14:paraId="21C1D9C5" w14:textId="77777777" w:rsidR="00CA4195" w:rsidRPr="00F34612" w:rsidRDefault="00CA4195">
            <w:pPr>
              <w:pStyle w:val="p1"/>
              <w:rPr>
                <w:rFonts w:ascii="Calibri" w:hAnsi="Calibri" w:cs="Calibri"/>
              </w:rPr>
            </w:pPr>
            <w:r w:rsidRPr="00F34612">
              <w:rPr>
                <w:rFonts w:ascii="Calibri" w:hAnsi="Calibri" w:cs="Calibri"/>
              </w:rPr>
              <w:t>Email delivery service unreachable</w:t>
            </w:r>
          </w:p>
        </w:tc>
        <w:tc>
          <w:tcPr>
            <w:tcW w:w="0" w:type="auto"/>
            <w:hideMark/>
          </w:tcPr>
          <w:p w14:paraId="24CC1889" w14:textId="77777777" w:rsidR="00CA4195" w:rsidRPr="00F34612" w:rsidRDefault="00CA4195">
            <w:pPr>
              <w:pStyle w:val="p1"/>
              <w:rPr>
                <w:rFonts w:ascii="Calibri" w:hAnsi="Calibri" w:cs="Calibri"/>
              </w:rPr>
            </w:pPr>
            <w:r w:rsidRPr="00F34612">
              <w:rPr>
                <w:rFonts w:ascii="Calibri" w:hAnsi="Calibri" w:cs="Calibri"/>
              </w:rPr>
              <w:t>Warning banner: “Email notifications may be delayed.”</w:t>
            </w:r>
          </w:p>
        </w:tc>
      </w:tr>
      <w:tr w:rsidR="00CA4195" w:rsidRPr="00C65D82" w14:paraId="3367FA57" w14:textId="77777777" w:rsidTr="00F34612">
        <w:tc>
          <w:tcPr>
            <w:tcW w:w="0" w:type="auto"/>
            <w:hideMark/>
          </w:tcPr>
          <w:p w14:paraId="60209B34" w14:textId="77777777" w:rsidR="00CA4195" w:rsidRPr="00F34612" w:rsidRDefault="00CA4195">
            <w:pPr>
              <w:pStyle w:val="p1"/>
              <w:rPr>
                <w:rFonts w:ascii="Calibri" w:hAnsi="Calibri" w:cs="Calibri"/>
              </w:rPr>
            </w:pPr>
            <w:r w:rsidRPr="00F34612">
              <w:rPr>
                <w:rFonts w:ascii="Calibri" w:hAnsi="Calibri" w:cs="Calibri"/>
              </w:rPr>
              <w:t>User clicks Open Source but record no longer exists</w:t>
            </w:r>
          </w:p>
        </w:tc>
        <w:tc>
          <w:tcPr>
            <w:tcW w:w="0" w:type="auto"/>
            <w:hideMark/>
          </w:tcPr>
          <w:p w14:paraId="5DEEF633" w14:textId="77777777" w:rsidR="00CA4195" w:rsidRPr="00F34612" w:rsidRDefault="00CA4195">
            <w:pPr>
              <w:pStyle w:val="p1"/>
              <w:rPr>
                <w:rFonts w:ascii="Calibri" w:hAnsi="Calibri" w:cs="Calibri"/>
              </w:rPr>
            </w:pPr>
            <w:r w:rsidRPr="00F34612">
              <w:rPr>
                <w:rFonts w:ascii="Calibri" w:hAnsi="Calibri" w:cs="Calibri"/>
              </w:rPr>
              <w:t>Error modal: “Source data not available.”</w:t>
            </w:r>
          </w:p>
        </w:tc>
      </w:tr>
      <w:tr w:rsidR="00CA4195" w:rsidRPr="00C65D82" w14:paraId="2C154A8B" w14:textId="77777777" w:rsidTr="00F34612">
        <w:tc>
          <w:tcPr>
            <w:tcW w:w="0" w:type="auto"/>
            <w:hideMark/>
          </w:tcPr>
          <w:p w14:paraId="36FBA017" w14:textId="77777777" w:rsidR="00CA4195" w:rsidRPr="00F34612" w:rsidRDefault="00CA4195">
            <w:pPr>
              <w:pStyle w:val="p1"/>
              <w:rPr>
                <w:rFonts w:ascii="Calibri" w:hAnsi="Calibri" w:cs="Calibri"/>
              </w:rPr>
            </w:pPr>
            <w:r w:rsidRPr="00F34612">
              <w:rPr>
                <w:rFonts w:ascii="Calibri" w:hAnsi="Calibri" w:cs="Calibri"/>
              </w:rPr>
              <w:t>Unauthorized user attempts to edit settings</w:t>
            </w:r>
          </w:p>
        </w:tc>
        <w:tc>
          <w:tcPr>
            <w:tcW w:w="0" w:type="auto"/>
            <w:hideMark/>
          </w:tcPr>
          <w:p w14:paraId="6E396CF1" w14:textId="77777777" w:rsidR="00CA4195" w:rsidRPr="00F34612" w:rsidRDefault="00CA4195">
            <w:pPr>
              <w:pStyle w:val="p1"/>
              <w:rPr>
                <w:rFonts w:ascii="Calibri" w:hAnsi="Calibri" w:cs="Calibri"/>
              </w:rPr>
            </w:pPr>
            <w:r w:rsidRPr="00F34612">
              <w:rPr>
                <w:rFonts w:ascii="Calibri" w:hAnsi="Calibri" w:cs="Calibri"/>
              </w:rPr>
              <w:t>“Access Denied — insufficient privileges.”</w:t>
            </w:r>
          </w:p>
        </w:tc>
      </w:tr>
      <w:tr w:rsidR="00CA4195" w:rsidRPr="00C65D82" w14:paraId="49462B35" w14:textId="77777777" w:rsidTr="00F34612">
        <w:tc>
          <w:tcPr>
            <w:tcW w:w="0" w:type="auto"/>
            <w:hideMark/>
          </w:tcPr>
          <w:p w14:paraId="47D98D0A" w14:textId="77777777" w:rsidR="00CA4195" w:rsidRPr="00F34612" w:rsidRDefault="00CA4195">
            <w:pPr>
              <w:pStyle w:val="p1"/>
              <w:rPr>
                <w:rFonts w:ascii="Calibri" w:hAnsi="Calibri" w:cs="Calibri"/>
              </w:rPr>
            </w:pPr>
            <w:r w:rsidRPr="00F34612">
              <w:rPr>
                <w:rFonts w:ascii="Calibri" w:hAnsi="Calibri" w:cs="Calibri"/>
              </w:rPr>
              <w:t>Export fails</w:t>
            </w:r>
          </w:p>
        </w:tc>
        <w:tc>
          <w:tcPr>
            <w:tcW w:w="0" w:type="auto"/>
            <w:hideMark/>
          </w:tcPr>
          <w:p w14:paraId="00048A9C" w14:textId="77777777" w:rsidR="00CA4195" w:rsidRPr="00F34612" w:rsidRDefault="00CA4195">
            <w:pPr>
              <w:pStyle w:val="p1"/>
              <w:rPr>
                <w:rFonts w:ascii="Calibri" w:hAnsi="Calibri" w:cs="Calibri"/>
              </w:rPr>
            </w:pPr>
            <w:r w:rsidRPr="00F34612">
              <w:rPr>
                <w:rFonts w:ascii="Calibri" w:hAnsi="Calibri" w:cs="Calibri"/>
              </w:rPr>
              <w:t>“Export could not be generated. Please retry.”</w:t>
            </w:r>
          </w:p>
        </w:tc>
      </w:tr>
    </w:tbl>
    <w:p w14:paraId="7420C888" w14:textId="0AD41239" w:rsidR="00CA4195" w:rsidRPr="006F6A7E" w:rsidRDefault="00CA4195" w:rsidP="00CA4195">
      <w:pPr>
        <w:rPr>
          <w:rFonts w:ascii="Calibri" w:eastAsiaTheme="majorEastAsia" w:hAnsi="Calibri" w:cs="Calibri"/>
        </w:rPr>
      </w:pPr>
    </w:p>
    <w:p w14:paraId="28BA04D1" w14:textId="77777777" w:rsidR="00CA4195" w:rsidRPr="00F34612" w:rsidRDefault="00CA4195" w:rsidP="00F34612">
      <w:pPr>
        <w:spacing w:before="100" w:beforeAutospacing="1" w:after="100" w:afterAutospacing="1"/>
        <w:outlineLvl w:val="2"/>
        <w:rPr>
          <w:rFonts w:ascii="Calibri" w:hAnsi="Calibri" w:cs="Calibri"/>
          <w:b/>
          <w:sz w:val="27"/>
          <w:szCs w:val="27"/>
        </w:rPr>
      </w:pPr>
      <w:r w:rsidRPr="00F34612">
        <w:rPr>
          <w:rFonts w:ascii="Calibri" w:hAnsi="Calibri" w:cs="Calibri"/>
          <w:b/>
          <w:sz w:val="27"/>
          <w:szCs w:val="27"/>
        </w:rPr>
        <w:t>Post-Conditions</w:t>
      </w:r>
    </w:p>
    <w:p w14:paraId="03577FB3" w14:textId="77777777" w:rsidR="00CA4195" w:rsidRPr="00F34612" w:rsidRDefault="00CA4195" w:rsidP="004B3FFC">
      <w:pPr>
        <w:pStyle w:val="p1"/>
        <w:numPr>
          <w:ilvl w:val="0"/>
          <w:numId w:val="316"/>
        </w:numPr>
        <w:rPr>
          <w:rFonts w:ascii="Calibri" w:hAnsi="Calibri" w:cs="Calibri"/>
        </w:rPr>
      </w:pPr>
      <w:r w:rsidRPr="00F34612">
        <w:rPr>
          <w:rFonts w:ascii="Calibri" w:hAnsi="Calibri" w:cs="Calibri"/>
        </w:rPr>
        <w:t>Notification preferences saved.</w:t>
      </w:r>
    </w:p>
    <w:p w14:paraId="4ECAAB3A" w14:textId="77777777" w:rsidR="00CA4195" w:rsidRPr="00F34612" w:rsidRDefault="00CA4195" w:rsidP="004B3FFC">
      <w:pPr>
        <w:pStyle w:val="p1"/>
        <w:numPr>
          <w:ilvl w:val="0"/>
          <w:numId w:val="316"/>
        </w:numPr>
        <w:rPr>
          <w:rFonts w:ascii="Calibri" w:hAnsi="Calibri" w:cs="Calibri"/>
        </w:rPr>
      </w:pPr>
      <w:r w:rsidRPr="00F34612">
        <w:rPr>
          <w:rFonts w:ascii="Calibri" w:hAnsi="Calibri" w:cs="Calibri"/>
        </w:rPr>
        <w:t>Dashboard unread count synced.</w:t>
      </w:r>
    </w:p>
    <w:p w14:paraId="5017A88F" w14:textId="77777777" w:rsidR="00CA4195" w:rsidRPr="00F34612" w:rsidRDefault="00CA4195" w:rsidP="004B3FFC">
      <w:pPr>
        <w:pStyle w:val="p1"/>
        <w:numPr>
          <w:ilvl w:val="0"/>
          <w:numId w:val="316"/>
        </w:numPr>
        <w:rPr>
          <w:rFonts w:ascii="Calibri" w:hAnsi="Calibri" w:cs="Calibri"/>
        </w:rPr>
      </w:pPr>
      <w:r w:rsidRPr="00F34612">
        <w:rPr>
          <w:rFonts w:ascii="Calibri" w:hAnsi="Calibri" w:cs="Calibri"/>
        </w:rPr>
        <w:t>Event logs updated in Audit Trail.</w:t>
      </w:r>
    </w:p>
    <w:p w14:paraId="36AA63A5" w14:textId="77777777" w:rsidR="00CA4195" w:rsidRPr="00F34612" w:rsidRDefault="00CA4195" w:rsidP="004B3FFC">
      <w:pPr>
        <w:pStyle w:val="p1"/>
        <w:numPr>
          <w:ilvl w:val="0"/>
          <w:numId w:val="316"/>
        </w:numPr>
        <w:rPr>
          <w:rFonts w:ascii="Calibri" w:hAnsi="Calibri" w:cs="Calibri"/>
        </w:rPr>
      </w:pPr>
      <w:r w:rsidRPr="00F34612">
        <w:rPr>
          <w:rFonts w:ascii="Calibri" w:hAnsi="Calibri" w:cs="Calibri"/>
        </w:rPr>
        <w:t>Newly generated notifications follow updated settings.</w:t>
      </w:r>
    </w:p>
    <w:p w14:paraId="41BD87C9" w14:textId="77777777" w:rsidR="00CA4195" w:rsidRPr="00F34612" w:rsidRDefault="00CA4195" w:rsidP="004B3FFC">
      <w:pPr>
        <w:pStyle w:val="p1"/>
        <w:numPr>
          <w:ilvl w:val="0"/>
          <w:numId w:val="316"/>
        </w:numPr>
        <w:rPr>
          <w:rFonts w:ascii="Calibri" w:hAnsi="Calibri" w:cs="Calibri"/>
        </w:rPr>
      </w:pPr>
      <w:r w:rsidRPr="00F34612">
        <w:rPr>
          <w:rFonts w:ascii="Calibri" w:hAnsi="Calibri" w:cs="Calibri"/>
        </w:rPr>
        <w:t>Deep links remain accurate.</w:t>
      </w:r>
    </w:p>
    <w:p w14:paraId="1B53A048" w14:textId="16AB987E" w:rsidR="00CA4195" w:rsidRPr="006F6A7E" w:rsidRDefault="00CA4195" w:rsidP="00CA4195">
      <w:pPr>
        <w:rPr>
          <w:rFonts w:ascii="Calibri" w:eastAsiaTheme="majorEastAsia" w:hAnsi="Calibri" w:cs="Calibri"/>
        </w:rPr>
      </w:pPr>
    </w:p>
    <w:p w14:paraId="7238A965" w14:textId="77777777" w:rsidR="00CA4195" w:rsidRPr="00F34612" w:rsidRDefault="00CA4195" w:rsidP="00F34612">
      <w:pPr>
        <w:spacing w:before="100" w:beforeAutospacing="1" w:after="100" w:afterAutospacing="1"/>
        <w:outlineLvl w:val="2"/>
        <w:rPr>
          <w:rFonts w:ascii="Calibri" w:hAnsi="Calibri" w:cs="Calibri"/>
          <w:b/>
          <w:sz w:val="27"/>
          <w:szCs w:val="27"/>
        </w:rPr>
      </w:pPr>
      <w:r w:rsidRPr="00F34612">
        <w:rPr>
          <w:rFonts w:ascii="Calibri" w:hAnsi="Calibri" w:cs="Calibri"/>
          <w:b/>
          <w:sz w:val="27"/>
          <w:szCs w:val="27"/>
        </w:rPr>
        <w:t>Special Requirements</w:t>
      </w:r>
    </w:p>
    <w:p w14:paraId="02C76D39" w14:textId="77777777" w:rsidR="00CA4195" w:rsidRPr="00F34612" w:rsidRDefault="00CA4195" w:rsidP="004B3FFC">
      <w:pPr>
        <w:pStyle w:val="p1"/>
        <w:numPr>
          <w:ilvl w:val="0"/>
          <w:numId w:val="317"/>
        </w:numPr>
        <w:rPr>
          <w:rFonts w:ascii="Calibri" w:hAnsi="Calibri" w:cs="Calibri"/>
        </w:rPr>
      </w:pPr>
      <w:r w:rsidRPr="00F34612">
        <w:rPr>
          <w:rFonts w:ascii="Calibri" w:hAnsi="Calibri" w:cs="Calibri"/>
        </w:rPr>
        <w:t>ScholarPath UI theme:</w:t>
      </w:r>
    </w:p>
    <w:p w14:paraId="37B5DBFB" w14:textId="77777777" w:rsidR="00CA4195" w:rsidRPr="00F34612" w:rsidRDefault="00CA4195" w:rsidP="004B3FFC">
      <w:pPr>
        <w:pStyle w:val="p1"/>
        <w:numPr>
          <w:ilvl w:val="1"/>
          <w:numId w:val="317"/>
        </w:numPr>
        <w:rPr>
          <w:rFonts w:ascii="Calibri" w:hAnsi="Calibri" w:cs="Calibri"/>
        </w:rPr>
      </w:pPr>
      <w:r w:rsidRPr="00F34612">
        <w:rPr>
          <w:rFonts w:ascii="Calibri" w:hAnsi="Calibri" w:cs="Calibri"/>
        </w:rPr>
        <w:t>Primary green (#0A8A45) for buttons</w:t>
      </w:r>
    </w:p>
    <w:p w14:paraId="56C4EF78" w14:textId="77777777" w:rsidR="00CA4195" w:rsidRPr="00F34612" w:rsidRDefault="00CA4195" w:rsidP="004B3FFC">
      <w:pPr>
        <w:pStyle w:val="p1"/>
        <w:numPr>
          <w:ilvl w:val="1"/>
          <w:numId w:val="317"/>
        </w:numPr>
        <w:rPr>
          <w:rFonts w:ascii="Calibri" w:hAnsi="Calibri" w:cs="Calibri"/>
        </w:rPr>
      </w:pPr>
      <w:r w:rsidRPr="00F34612">
        <w:rPr>
          <w:rFonts w:ascii="Calibri" w:hAnsi="Calibri" w:cs="Calibri"/>
        </w:rPr>
        <w:t>Orange (#F0AD4E) for warnings</w:t>
      </w:r>
    </w:p>
    <w:p w14:paraId="5C23C3C8" w14:textId="77777777" w:rsidR="00CA4195" w:rsidRPr="00F34612" w:rsidRDefault="00CA4195" w:rsidP="004B3FFC">
      <w:pPr>
        <w:pStyle w:val="p1"/>
        <w:numPr>
          <w:ilvl w:val="1"/>
          <w:numId w:val="317"/>
        </w:numPr>
        <w:rPr>
          <w:rFonts w:ascii="Calibri" w:hAnsi="Calibri" w:cs="Calibri"/>
        </w:rPr>
      </w:pPr>
      <w:r w:rsidRPr="00F34612">
        <w:rPr>
          <w:rFonts w:ascii="Calibri" w:hAnsi="Calibri" w:cs="Calibri"/>
        </w:rPr>
        <w:t>Red (#D9534F) for critical</w:t>
      </w:r>
    </w:p>
    <w:p w14:paraId="631AACCA" w14:textId="77777777" w:rsidR="00CA4195" w:rsidRPr="00F34612" w:rsidRDefault="00CA4195" w:rsidP="004B3FFC">
      <w:pPr>
        <w:pStyle w:val="p1"/>
        <w:numPr>
          <w:ilvl w:val="0"/>
          <w:numId w:val="317"/>
        </w:numPr>
        <w:rPr>
          <w:rFonts w:ascii="Calibri" w:hAnsi="Calibri" w:cs="Calibri"/>
        </w:rPr>
      </w:pPr>
      <w:r w:rsidRPr="00F34612">
        <w:rPr>
          <w:rFonts w:ascii="Calibri" w:hAnsi="Calibri" w:cs="Calibri"/>
        </w:rPr>
        <w:t>All timestamps displayed relative (“2 hours ago”) + full datetime in tooltip.</w:t>
      </w:r>
    </w:p>
    <w:p w14:paraId="1163B91F" w14:textId="77777777" w:rsidR="00CA4195" w:rsidRPr="00F34612" w:rsidRDefault="00CA4195" w:rsidP="004B3FFC">
      <w:pPr>
        <w:pStyle w:val="p1"/>
        <w:numPr>
          <w:ilvl w:val="0"/>
          <w:numId w:val="317"/>
        </w:numPr>
        <w:rPr>
          <w:rFonts w:ascii="Calibri" w:hAnsi="Calibri" w:cs="Calibri"/>
        </w:rPr>
      </w:pPr>
      <w:r w:rsidRPr="00F34612">
        <w:rPr>
          <w:rFonts w:ascii="Calibri" w:hAnsi="Calibri" w:cs="Calibri"/>
        </w:rPr>
        <w:t>Pagination for &gt; 50 notifications.</w:t>
      </w:r>
    </w:p>
    <w:p w14:paraId="39C197C7" w14:textId="77777777" w:rsidR="00CA4195" w:rsidRPr="00F34612" w:rsidRDefault="00CA4195" w:rsidP="004B3FFC">
      <w:pPr>
        <w:pStyle w:val="p1"/>
        <w:numPr>
          <w:ilvl w:val="0"/>
          <w:numId w:val="317"/>
        </w:numPr>
        <w:rPr>
          <w:rFonts w:ascii="Calibri" w:hAnsi="Calibri" w:cs="Calibri"/>
        </w:rPr>
      </w:pPr>
      <w:r w:rsidRPr="00F34612">
        <w:rPr>
          <w:rFonts w:ascii="Calibri" w:hAnsi="Calibri" w:cs="Calibri"/>
        </w:rPr>
        <w:t>“Resolve” should not hide or delete items.</w:t>
      </w:r>
    </w:p>
    <w:p w14:paraId="52E88C00" w14:textId="77777777" w:rsidR="00CA4195" w:rsidRPr="00F34612" w:rsidRDefault="00CA4195" w:rsidP="004B3FFC">
      <w:pPr>
        <w:pStyle w:val="p1"/>
        <w:numPr>
          <w:ilvl w:val="0"/>
          <w:numId w:val="317"/>
        </w:numPr>
        <w:rPr>
          <w:rFonts w:ascii="Calibri" w:hAnsi="Calibri" w:cs="Calibri"/>
        </w:rPr>
      </w:pPr>
      <w:r w:rsidRPr="00F34612">
        <w:rPr>
          <w:rFonts w:ascii="Calibri" w:hAnsi="Calibri" w:cs="Calibri"/>
        </w:rPr>
        <w:t>Multiselect filters must be preserved on navigation.</w:t>
      </w:r>
    </w:p>
    <w:p w14:paraId="6DB0CC71" w14:textId="01A449B0" w:rsidR="00CA4195" w:rsidRPr="00F34612" w:rsidRDefault="00CA4195" w:rsidP="00F34612">
      <w:pPr>
        <w:spacing w:before="100" w:beforeAutospacing="1" w:after="100" w:afterAutospacing="1"/>
        <w:outlineLvl w:val="2"/>
        <w:rPr>
          <w:rFonts w:ascii="Calibri" w:hAnsi="Calibri" w:cs="Calibri"/>
          <w:b/>
          <w:sz w:val="27"/>
          <w:szCs w:val="27"/>
        </w:rPr>
      </w:pPr>
      <w:r w:rsidRPr="00F34612">
        <w:rPr>
          <w:rFonts w:ascii="Calibri" w:hAnsi="Calibri" w:cs="Calibri"/>
          <w:b/>
          <w:sz w:val="27"/>
          <w:szCs w:val="27"/>
        </w:rPr>
        <w:t>Constraints</w:t>
      </w:r>
    </w:p>
    <w:p w14:paraId="329FFE71" w14:textId="77777777" w:rsidR="00CA4195" w:rsidRPr="00F34612" w:rsidRDefault="00CA4195" w:rsidP="004B3FFC">
      <w:pPr>
        <w:pStyle w:val="p1"/>
        <w:numPr>
          <w:ilvl w:val="0"/>
          <w:numId w:val="318"/>
        </w:numPr>
        <w:rPr>
          <w:rFonts w:ascii="Calibri" w:hAnsi="Calibri" w:cs="Calibri"/>
        </w:rPr>
      </w:pPr>
      <w:r w:rsidRPr="00F34612">
        <w:rPr>
          <w:rFonts w:ascii="Calibri" w:hAnsi="Calibri" w:cs="Calibri"/>
        </w:rPr>
        <w:t xml:space="preserve">District Tech Lead sees </w:t>
      </w:r>
      <w:r w:rsidRPr="00F34612">
        <w:rPr>
          <w:rStyle w:val="s1"/>
          <w:rFonts w:ascii="Calibri" w:eastAsiaTheme="majorEastAsia" w:hAnsi="Calibri" w:cs="Calibri"/>
        </w:rPr>
        <w:t>only district-level</w:t>
      </w:r>
      <w:r w:rsidRPr="00F34612">
        <w:rPr>
          <w:rFonts w:ascii="Calibri" w:hAnsi="Calibri" w:cs="Calibri"/>
        </w:rPr>
        <w:t xml:space="preserve"> alerts.</w:t>
      </w:r>
    </w:p>
    <w:p w14:paraId="3EF10466" w14:textId="77777777" w:rsidR="00CA4195" w:rsidRPr="00F34612" w:rsidRDefault="00CA4195" w:rsidP="004B3FFC">
      <w:pPr>
        <w:pStyle w:val="p1"/>
        <w:numPr>
          <w:ilvl w:val="0"/>
          <w:numId w:val="318"/>
        </w:numPr>
        <w:rPr>
          <w:rFonts w:ascii="Calibri" w:hAnsi="Calibri" w:cs="Calibri"/>
        </w:rPr>
      </w:pPr>
      <w:r w:rsidRPr="00F34612">
        <w:rPr>
          <w:rFonts w:ascii="Calibri" w:hAnsi="Calibri" w:cs="Calibri"/>
        </w:rPr>
        <w:t xml:space="preserve">Push notifications (mobile/app) are </w:t>
      </w:r>
      <w:r w:rsidRPr="00F34612">
        <w:rPr>
          <w:rStyle w:val="s1"/>
          <w:rFonts w:ascii="Calibri" w:eastAsiaTheme="majorEastAsia" w:hAnsi="Calibri" w:cs="Calibri"/>
        </w:rPr>
        <w:t>not supported</w:t>
      </w:r>
      <w:r w:rsidRPr="00F34612">
        <w:rPr>
          <w:rFonts w:ascii="Calibri" w:hAnsi="Calibri" w:cs="Calibri"/>
        </w:rPr>
        <w:t>.</w:t>
      </w:r>
    </w:p>
    <w:p w14:paraId="3F42A49B" w14:textId="77777777" w:rsidR="00CA4195" w:rsidRPr="00F34612" w:rsidRDefault="00CA4195" w:rsidP="004B3FFC">
      <w:pPr>
        <w:pStyle w:val="p1"/>
        <w:numPr>
          <w:ilvl w:val="0"/>
          <w:numId w:val="318"/>
        </w:numPr>
        <w:rPr>
          <w:rFonts w:ascii="Calibri" w:hAnsi="Calibri" w:cs="Calibri"/>
        </w:rPr>
      </w:pPr>
      <w:r w:rsidRPr="00F34612">
        <w:rPr>
          <w:rFonts w:ascii="Calibri" w:hAnsi="Calibri" w:cs="Calibri"/>
        </w:rPr>
        <w:t>Logs retained for 180 days only.</w:t>
      </w:r>
    </w:p>
    <w:p w14:paraId="7AB1A931" w14:textId="77777777" w:rsidR="00CA4195" w:rsidRPr="00F34612" w:rsidRDefault="00CA4195" w:rsidP="004B3FFC">
      <w:pPr>
        <w:pStyle w:val="p1"/>
        <w:numPr>
          <w:ilvl w:val="0"/>
          <w:numId w:val="318"/>
        </w:numPr>
        <w:rPr>
          <w:rFonts w:ascii="Calibri" w:hAnsi="Calibri" w:cs="Calibri"/>
        </w:rPr>
      </w:pPr>
      <w:r w:rsidRPr="00F34612">
        <w:rPr>
          <w:rFonts w:ascii="Calibri" w:hAnsi="Calibri" w:cs="Calibri"/>
        </w:rPr>
        <w:t>Email batching not supported (1 email per alert).</w:t>
      </w:r>
    </w:p>
    <w:p w14:paraId="0CB4C9AB" w14:textId="77777777" w:rsidR="00CA4195" w:rsidRPr="00F34612" w:rsidRDefault="00CA4195" w:rsidP="004B3FFC">
      <w:pPr>
        <w:pStyle w:val="p1"/>
        <w:numPr>
          <w:ilvl w:val="0"/>
          <w:numId w:val="318"/>
        </w:numPr>
        <w:rPr>
          <w:rFonts w:ascii="Calibri" w:hAnsi="Calibri" w:cs="Calibri"/>
        </w:rPr>
      </w:pPr>
      <w:r w:rsidRPr="00F34612">
        <w:rPr>
          <w:rFonts w:ascii="Calibri" w:hAnsi="Calibri" w:cs="Calibri"/>
        </w:rPr>
        <w:t>Notification templates cannot be edited.</w:t>
      </w:r>
    </w:p>
    <w:p w14:paraId="1481972F" w14:textId="5B590867" w:rsidR="00CA4195" w:rsidRPr="006F6A7E" w:rsidRDefault="00CA4195" w:rsidP="00CA4195">
      <w:pPr>
        <w:rPr>
          <w:rFonts w:ascii="Calibri" w:eastAsiaTheme="majorEastAsia" w:hAnsi="Calibri" w:cs="Calibri"/>
        </w:rPr>
      </w:pPr>
    </w:p>
    <w:p w14:paraId="4A91A6E3" w14:textId="77777777" w:rsidR="00CA4195" w:rsidRPr="00F34612" w:rsidRDefault="00CA4195" w:rsidP="00F34612">
      <w:pPr>
        <w:spacing w:before="100" w:beforeAutospacing="1" w:after="100" w:afterAutospacing="1"/>
        <w:outlineLvl w:val="2"/>
        <w:rPr>
          <w:rFonts w:ascii="Calibri" w:hAnsi="Calibri" w:cs="Calibri"/>
          <w:b/>
          <w:sz w:val="27"/>
          <w:szCs w:val="27"/>
        </w:rPr>
      </w:pPr>
      <w:r w:rsidRPr="00F34612">
        <w:rPr>
          <w:rFonts w:ascii="Calibri" w:hAnsi="Calibri" w:cs="Calibri"/>
          <w:b/>
          <w:sz w:val="27"/>
          <w:szCs w:val="27"/>
        </w:rPr>
        <w:t>Screen Element Matrix (SEM)</w:t>
      </w:r>
    </w:p>
    <w:tbl>
      <w:tblPr>
        <w:tblStyle w:val="TableGrid"/>
        <w:tblW w:w="0" w:type="auto"/>
        <w:tblLook w:val="04A0" w:firstRow="1" w:lastRow="0" w:firstColumn="1" w:lastColumn="0" w:noHBand="0" w:noVBand="1"/>
      </w:tblPr>
      <w:tblGrid>
        <w:gridCol w:w="1820"/>
        <w:gridCol w:w="1251"/>
        <w:gridCol w:w="2780"/>
        <w:gridCol w:w="3165"/>
      </w:tblGrid>
      <w:tr w:rsidR="00CA4195" w:rsidRPr="00C65D82" w14:paraId="54DB2DE3" w14:textId="77777777" w:rsidTr="00F34612">
        <w:tc>
          <w:tcPr>
            <w:tcW w:w="0" w:type="auto"/>
            <w:hideMark/>
          </w:tcPr>
          <w:p w14:paraId="50BC30E0" w14:textId="77777777" w:rsidR="00CA4195" w:rsidRPr="00F34612" w:rsidRDefault="00CA4195">
            <w:pPr>
              <w:pStyle w:val="p1"/>
              <w:jc w:val="center"/>
              <w:rPr>
                <w:rFonts w:ascii="Calibri" w:hAnsi="Calibri" w:cs="Calibri"/>
                <w:b/>
              </w:rPr>
            </w:pPr>
            <w:r w:rsidRPr="00F34612">
              <w:rPr>
                <w:rFonts w:ascii="Calibri" w:hAnsi="Calibri" w:cs="Calibri"/>
                <w:b/>
              </w:rPr>
              <w:t>Element</w:t>
            </w:r>
          </w:p>
        </w:tc>
        <w:tc>
          <w:tcPr>
            <w:tcW w:w="0" w:type="auto"/>
            <w:hideMark/>
          </w:tcPr>
          <w:p w14:paraId="5EABD61E" w14:textId="77777777" w:rsidR="00CA4195" w:rsidRPr="00F34612" w:rsidRDefault="00CA4195">
            <w:pPr>
              <w:pStyle w:val="p1"/>
              <w:jc w:val="center"/>
              <w:rPr>
                <w:rFonts w:ascii="Calibri" w:hAnsi="Calibri" w:cs="Calibri"/>
                <w:b/>
              </w:rPr>
            </w:pPr>
            <w:r w:rsidRPr="00F34612">
              <w:rPr>
                <w:rFonts w:ascii="Calibri" w:hAnsi="Calibri" w:cs="Calibri"/>
                <w:b/>
              </w:rPr>
              <w:t>Type</w:t>
            </w:r>
          </w:p>
        </w:tc>
        <w:tc>
          <w:tcPr>
            <w:tcW w:w="0" w:type="auto"/>
            <w:hideMark/>
          </w:tcPr>
          <w:p w14:paraId="01422773" w14:textId="77777777" w:rsidR="00CA4195" w:rsidRPr="00F34612" w:rsidRDefault="00CA4195">
            <w:pPr>
              <w:pStyle w:val="p1"/>
              <w:jc w:val="center"/>
              <w:rPr>
                <w:rFonts w:ascii="Calibri" w:hAnsi="Calibri" w:cs="Calibri"/>
                <w:b/>
              </w:rPr>
            </w:pPr>
            <w:r w:rsidRPr="00F34612">
              <w:rPr>
                <w:rFonts w:ascii="Calibri" w:hAnsi="Calibri" w:cs="Calibri"/>
                <w:b/>
              </w:rPr>
              <w:t>Purpose</w:t>
            </w:r>
          </w:p>
        </w:tc>
        <w:tc>
          <w:tcPr>
            <w:tcW w:w="0" w:type="auto"/>
            <w:hideMark/>
          </w:tcPr>
          <w:p w14:paraId="61F0257E" w14:textId="77777777" w:rsidR="00CA4195" w:rsidRPr="00F34612" w:rsidRDefault="00CA4195">
            <w:pPr>
              <w:pStyle w:val="p1"/>
              <w:jc w:val="center"/>
              <w:rPr>
                <w:rFonts w:ascii="Calibri" w:hAnsi="Calibri" w:cs="Calibri"/>
                <w:b/>
              </w:rPr>
            </w:pPr>
            <w:r w:rsidRPr="00F34612">
              <w:rPr>
                <w:rFonts w:ascii="Calibri" w:hAnsi="Calibri" w:cs="Calibri"/>
                <w:b/>
              </w:rPr>
              <w:t>Dependency</w:t>
            </w:r>
          </w:p>
        </w:tc>
      </w:tr>
      <w:tr w:rsidR="00CA4195" w:rsidRPr="00C65D82" w14:paraId="43F2010E" w14:textId="77777777" w:rsidTr="00F34612">
        <w:tc>
          <w:tcPr>
            <w:tcW w:w="0" w:type="auto"/>
            <w:hideMark/>
          </w:tcPr>
          <w:p w14:paraId="777C3DF8" w14:textId="77777777" w:rsidR="00CA4195" w:rsidRPr="00F34612" w:rsidRDefault="00CA4195">
            <w:pPr>
              <w:pStyle w:val="p1"/>
              <w:rPr>
                <w:rFonts w:ascii="Calibri" w:hAnsi="Calibri" w:cs="Calibri"/>
              </w:rPr>
            </w:pPr>
            <w:r w:rsidRPr="00F34612">
              <w:rPr>
                <w:rFonts w:ascii="Calibri" w:hAnsi="Calibri" w:cs="Calibri"/>
              </w:rPr>
              <w:t>All Notifications Tab</w:t>
            </w:r>
          </w:p>
        </w:tc>
        <w:tc>
          <w:tcPr>
            <w:tcW w:w="0" w:type="auto"/>
            <w:hideMark/>
          </w:tcPr>
          <w:p w14:paraId="7462517F" w14:textId="77777777" w:rsidR="00CA4195" w:rsidRPr="00F34612" w:rsidRDefault="00CA4195">
            <w:pPr>
              <w:pStyle w:val="p1"/>
              <w:rPr>
                <w:rFonts w:ascii="Calibri" w:hAnsi="Calibri" w:cs="Calibri"/>
              </w:rPr>
            </w:pPr>
            <w:r w:rsidRPr="00F34612">
              <w:rPr>
                <w:rFonts w:ascii="Calibri" w:hAnsi="Calibri" w:cs="Calibri"/>
              </w:rPr>
              <w:t>List</w:t>
            </w:r>
          </w:p>
        </w:tc>
        <w:tc>
          <w:tcPr>
            <w:tcW w:w="0" w:type="auto"/>
            <w:hideMark/>
          </w:tcPr>
          <w:p w14:paraId="7ADD5F75" w14:textId="77777777" w:rsidR="00CA4195" w:rsidRPr="00F34612" w:rsidRDefault="00CA4195">
            <w:pPr>
              <w:pStyle w:val="p1"/>
              <w:rPr>
                <w:rFonts w:ascii="Calibri" w:hAnsi="Calibri" w:cs="Calibri"/>
              </w:rPr>
            </w:pPr>
            <w:r w:rsidRPr="00F34612">
              <w:rPr>
                <w:rFonts w:ascii="Calibri" w:hAnsi="Calibri" w:cs="Calibri"/>
              </w:rPr>
              <w:t>Unified timeline</w:t>
            </w:r>
          </w:p>
        </w:tc>
        <w:tc>
          <w:tcPr>
            <w:tcW w:w="0" w:type="auto"/>
            <w:hideMark/>
          </w:tcPr>
          <w:p w14:paraId="19A4021E" w14:textId="77777777" w:rsidR="00CA4195" w:rsidRPr="00F34612" w:rsidRDefault="00CA4195">
            <w:pPr>
              <w:pStyle w:val="p1"/>
              <w:rPr>
                <w:rFonts w:ascii="Calibri" w:hAnsi="Calibri" w:cs="Calibri"/>
              </w:rPr>
            </w:pPr>
            <w:r w:rsidRPr="00F34612">
              <w:rPr>
                <w:rFonts w:ascii="Calibri" w:hAnsi="Calibri" w:cs="Calibri"/>
              </w:rPr>
              <w:t>/notifications/all</w:t>
            </w:r>
          </w:p>
        </w:tc>
      </w:tr>
      <w:tr w:rsidR="00CA4195" w:rsidRPr="00C65D82" w14:paraId="056A6C10" w14:textId="77777777" w:rsidTr="00F34612">
        <w:tc>
          <w:tcPr>
            <w:tcW w:w="0" w:type="auto"/>
            <w:hideMark/>
          </w:tcPr>
          <w:p w14:paraId="361F4CDB" w14:textId="77777777" w:rsidR="00CA4195" w:rsidRPr="00F34612" w:rsidRDefault="00CA4195">
            <w:pPr>
              <w:pStyle w:val="p1"/>
              <w:rPr>
                <w:rFonts w:ascii="Calibri" w:hAnsi="Calibri" w:cs="Calibri"/>
              </w:rPr>
            </w:pPr>
            <w:r w:rsidRPr="00F34612">
              <w:rPr>
                <w:rFonts w:ascii="Calibri" w:hAnsi="Calibri" w:cs="Calibri"/>
              </w:rPr>
              <w:t>Resolve Button</w:t>
            </w:r>
          </w:p>
        </w:tc>
        <w:tc>
          <w:tcPr>
            <w:tcW w:w="0" w:type="auto"/>
            <w:hideMark/>
          </w:tcPr>
          <w:p w14:paraId="69D42E12" w14:textId="77777777" w:rsidR="00CA4195" w:rsidRPr="00F34612" w:rsidRDefault="00CA4195">
            <w:pPr>
              <w:pStyle w:val="p1"/>
              <w:rPr>
                <w:rFonts w:ascii="Calibri" w:hAnsi="Calibri" w:cs="Calibri"/>
              </w:rPr>
            </w:pPr>
            <w:r w:rsidRPr="00F34612">
              <w:rPr>
                <w:rFonts w:ascii="Calibri" w:hAnsi="Calibri" w:cs="Calibri"/>
              </w:rPr>
              <w:t>Action</w:t>
            </w:r>
          </w:p>
        </w:tc>
        <w:tc>
          <w:tcPr>
            <w:tcW w:w="0" w:type="auto"/>
            <w:hideMark/>
          </w:tcPr>
          <w:p w14:paraId="0BF85171" w14:textId="77777777" w:rsidR="00CA4195" w:rsidRPr="00F34612" w:rsidRDefault="00CA4195">
            <w:pPr>
              <w:pStyle w:val="p1"/>
              <w:rPr>
                <w:rFonts w:ascii="Calibri" w:hAnsi="Calibri" w:cs="Calibri"/>
              </w:rPr>
            </w:pPr>
            <w:r w:rsidRPr="00F34612">
              <w:rPr>
                <w:rFonts w:ascii="Calibri" w:hAnsi="Calibri" w:cs="Calibri"/>
              </w:rPr>
              <w:t>Mark notification as resolved</w:t>
            </w:r>
          </w:p>
        </w:tc>
        <w:tc>
          <w:tcPr>
            <w:tcW w:w="0" w:type="auto"/>
            <w:hideMark/>
          </w:tcPr>
          <w:p w14:paraId="50591AEA" w14:textId="77777777" w:rsidR="00CA4195" w:rsidRPr="00F34612" w:rsidRDefault="00CA4195">
            <w:pPr>
              <w:pStyle w:val="p1"/>
              <w:rPr>
                <w:rFonts w:ascii="Calibri" w:hAnsi="Calibri" w:cs="Calibri"/>
              </w:rPr>
            </w:pPr>
            <w:r w:rsidRPr="00F34612">
              <w:rPr>
                <w:rFonts w:ascii="Calibri" w:hAnsi="Calibri" w:cs="Calibri"/>
              </w:rPr>
              <w:t>/notifications/{id}/resolve</w:t>
            </w:r>
          </w:p>
        </w:tc>
      </w:tr>
      <w:tr w:rsidR="00CA4195" w:rsidRPr="00C65D82" w14:paraId="1A9853E9" w14:textId="77777777" w:rsidTr="00F34612">
        <w:tc>
          <w:tcPr>
            <w:tcW w:w="0" w:type="auto"/>
            <w:hideMark/>
          </w:tcPr>
          <w:p w14:paraId="5EC04840" w14:textId="77777777" w:rsidR="00CA4195" w:rsidRPr="00F34612" w:rsidRDefault="00CA4195">
            <w:pPr>
              <w:pStyle w:val="p1"/>
              <w:rPr>
                <w:rFonts w:ascii="Calibri" w:hAnsi="Calibri" w:cs="Calibri"/>
              </w:rPr>
            </w:pPr>
            <w:r w:rsidRPr="00F34612">
              <w:rPr>
                <w:rFonts w:ascii="Calibri" w:hAnsi="Calibri" w:cs="Calibri"/>
              </w:rPr>
              <w:t>Mark as Read</w:t>
            </w:r>
          </w:p>
        </w:tc>
        <w:tc>
          <w:tcPr>
            <w:tcW w:w="0" w:type="auto"/>
            <w:hideMark/>
          </w:tcPr>
          <w:p w14:paraId="11A0A00F" w14:textId="77777777" w:rsidR="00CA4195" w:rsidRPr="00F34612" w:rsidRDefault="00CA4195">
            <w:pPr>
              <w:pStyle w:val="p1"/>
              <w:rPr>
                <w:rFonts w:ascii="Calibri" w:hAnsi="Calibri" w:cs="Calibri"/>
              </w:rPr>
            </w:pPr>
            <w:r w:rsidRPr="00F34612">
              <w:rPr>
                <w:rFonts w:ascii="Calibri" w:hAnsi="Calibri" w:cs="Calibri"/>
              </w:rPr>
              <w:t>Action</w:t>
            </w:r>
          </w:p>
        </w:tc>
        <w:tc>
          <w:tcPr>
            <w:tcW w:w="0" w:type="auto"/>
            <w:hideMark/>
          </w:tcPr>
          <w:p w14:paraId="5A292D00" w14:textId="77777777" w:rsidR="00CA4195" w:rsidRPr="00F34612" w:rsidRDefault="00CA4195">
            <w:pPr>
              <w:pStyle w:val="p1"/>
              <w:rPr>
                <w:rFonts w:ascii="Calibri" w:hAnsi="Calibri" w:cs="Calibri"/>
              </w:rPr>
            </w:pPr>
            <w:r w:rsidRPr="00F34612">
              <w:rPr>
                <w:rFonts w:ascii="Calibri" w:hAnsi="Calibri" w:cs="Calibri"/>
              </w:rPr>
              <w:t>Marks as read</w:t>
            </w:r>
          </w:p>
        </w:tc>
        <w:tc>
          <w:tcPr>
            <w:tcW w:w="0" w:type="auto"/>
            <w:hideMark/>
          </w:tcPr>
          <w:p w14:paraId="78B032C3" w14:textId="77777777" w:rsidR="00CA4195" w:rsidRPr="00F34612" w:rsidRDefault="00CA4195">
            <w:pPr>
              <w:pStyle w:val="p1"/>
              <w:rPr>
                <w:rFonts w:ascii="Calibri" w:hAnsi="Calibri" w:cs="Calibri"/>
              </w:rPr>
            </w:pPr>
            <w:r w:rsidRPr="00F34612">
              <w:rPr>
                <w:rFonts w:ascii="Calibri" w:hAnsi="Calibri" w:cs="Calibri"/>
              </w:rPr>
              <w:t>/notifications/{id}/read</w:t>
            </w:r>
          </w:p>
        </w:tc>
      </w:tr>
      <w:tr w:rsidR="00CA4195" w:rsidRPr="00C65D82" w14:paraId="6795C674" w14:textId="77777777" w:rsidTr="00F34612">
        <w:tc>
          <w:tcPr>
            <w:tcW w:w="0" w:type="auto"/>
            <w:hideMark/>
          </w:tcPr>
          <w:p w14:paraId="60D7C8DD" w14:textId="77777777" w:rsidR="00CA4195" w:rsidRPr="00F34612" w:rsidRDefault="00CA4195">
            <w:pPr>
              <w:pStyle w:val="p1"/>
              <w:rPr>
                <w:rFonts w:ascii="Calibri" w:hAnsi="Calibri" w:cs="Calibri"/>
              </w:rPr>
            </w:pPr>
            <w:r w:rsidRPr="00F34612">
              <w:rPr>
                <w:rFonts w:ascii="Calibri" w:hAnsi="Calibri" w:cs="Calibri"/>
              </w:rPr>
              <w:t>Open Source</w:t>
            </w:r>
          </w:p>
        </w:tc>
        <w:tc>
          <w:tcPr>
            <w:tcW w:w="0" w:type="auto"/>
            <w:hideMark/>
          </w:tcPr>
          <w:p w14:paraId="5141C177" w14:textId="77777777" w:rsidR="00CA4195" w:rsidRPr="00F34612" w:rsidRDefault="00CA4195">
            <w:pPr>
              <w:pStyle w:val="p1"/>
              <w:rPr>
                <w:rFonts w:ascii="Calibri" w:hAnsi="Calibri" w:cs="Calibri"/>
              </w:rPr>
            </w:pPr>
            <w:r w:rsidRPr="00F34612">
              <w:rPr>
                <w:rFonts w:ascii="Calibri" w:hAnsi="Calibri" w:cs="Calibri"/>
              </w:rPr>
              <w:t>Deep Link</w:t>
            </w:r>
          </w:p>
        </w:tc>
        <w:tc>
          <w:tcPr>
            <w:tcW w:w="0" w:type="auto"/>
            <w:hideMark/>
          </w:tcPr>
          <w:p w14:paraId="62A7E3BF" w14:textId="77777777" w:rsidR="00CA4195" w:rsidRPr="00F34612" w:rsidRDefault="00CA4195">
            <w:pPr>
              <w:pStyle w:val="p1"/>
              <w:rPr>
                <w:rFonts w:ascii="Calibri" w:hAnsi="Calibri" w:cs="Calibri"/>
              </w:rPr>
            </w:pPr>
            <w:r w:rsidRPr="00F34612">
              <w:rPr>
                <w:rFonts w:ascii="Calibri" w:hAnsi="Calibri" w:cs="Calibri"/>
              </w:rPr>
              <w:t>Opens source module &amp; record</w:t>
            </w:r>
          </w:p>
        </w:tc>
        <w:tc>
          <w:tcPr>
            <w:tcW w:w="0" w:type="auto"/>
            <w:hideMark/>
          </w:tcPr>
          <w:p w14:paraId="5DD8F758" w14:textId="77777777" w:rsidR="00CA4195" w:rsidRPr="00F34612" w:rsidRDefault="00CA4195">
            <w:pPr>
              <w:pStyle w:val="p1"/>
              <w:rPr>
                <w:rFonts w:ascii="Calibri" w:hAnsi="Calibri" w:cs="Calibri"/>
              </w:rPr>
            </w:pPr>
            <w:r w:rsidRPr="00F34612">
              <w:rPr>
                <w:rFonts w:ascii="Calibri" w:hAnsi="Calibri" w:cs="Calibri"/>
              </w:rPr>
              <w:t>Client-side routing</w:t>
            </w:r>
          </w:p>
        </w:tc>
      </w:tr>
      <w:tr w:rsidR="00CA4195" w:rsidRPr="00C65D82" w14:paraId="3A4D5679" w14:textId="77777777" w:rsidTr="00F34612">
        <w:tc>
          <w:tcPr>
            <w:tcW w:w="0" w:type="auto"/>
            <w:hideMark/>
          </w:tcPr>
          <w:p w14:paraId="77EB4806" w14:textId="77777777" w:rsidR="00CA4195" w:rsidRPr="00F34612" w:rsidRDefault="00CA4195">
            <w:pPr>
              <w:pStyle w:val="p1"/>
              <w:rPr>
                <w:rFonts w:ascii="Calibri" w:hAnsi="Calibri" w:cs="Calibri"/>
              </w:rPr>
            </w:pPr>
            <w:r w:rsidRPr="00F34612">
              <w:rPr>
                <w:rFonts w:ascii="Calibri" w:hAnsi="Calibri" w:cs="Calibri"/>
              </w:rPr>
              <w:t>Email Toggles</w:t>
            </w:r>
          </w:p>
        </w:tc>
        <w:tc>
          <w:tcPr>
            <w:tcW w:w="0" w:type="auto"/>
            <w:hideMark/>
          </w:tcPr>
          <w:p w14:paraId="18370000" w14:textId="77777777" w:rsidR="00CA4195" w:rsidRPr="00F34612" w:rsidRDefault="00CA4195">
            <w:pPr>
              <w:pStyle w:val="p1"/>
              <w:rPr>
                <w:rFonts w:ascii="Calibri" w:hAnsi="Calibri" w:cs="Calibri"/>
              </w:rPr>
            </w:pPr>
            <w:r w:rsidRPr="00F34612">
              <w:rPr>
                <w:rFonts w:ascii="Calibri" w:hAnsi="Calibri" w:cs="Calibri"/>
              </w:rPr>
              <w:t>Switch</w:t>
            </w:r>
          </w:p>
        </w:tc>
        <w:tc>
          <w:tcPr>
            <w:tcW w:w="0" w:type="auto"/>
            <w:hideMark/>
          </w:tcPr>
          <w:p w14:paraId="1107B02F" w14:textId="77777777" w:rsidR="00CA4195" w:rsidRPr="00F34612" w:rsidRDefault="00CA4195">
            <w:pPr>
              <w:pStyle w:val="p1"/>
              <w:rPr>
                <w:rFonts w:ascii="Calibri" w:hAnsi="Calibri" w:cs="Calibri"/>
              </w:rPr>
            </w:pPr>
            <w:r w:rsidRPr="00F34612">
              <w:rPr>
                <w:rFonts w:ascii="Calibri" w:hAnsi="Calibri" w:cs="Calibri"/>
              </w:rPr>
              <w:t>Turn email alerts on/off</w:t>
            </w:r>
          </w:p>
        </w:tc>
        <w:tc>
          <w:tcPr>
            <w:tcW w:w="0" w:type="auto"/>
            <w:hideMark/>
          </w:tcPr>
          <w:p w14:paraId="6EFEA6AE" w14:textId="77777777" w:rsidR="00CA4195" w:rsidRPr="00F34612" w:rsidRDefault="00CA4195">
            <w:pPr>
              <w:pStyle w:val="p1"/>
              <w:rPr>
                <w:rFonts w:ascii="Calibri" w:hAnsi="Calibri" w:cs="Calibri"/>
              </w:rPr>
            </w:pPr>
            <w:r w:rsidRPr="00F34612">
              <w:rPr>
                <w:rFonts w:ascii="Calibri" w:hAnsi="Calibri" w:cs="Calibri"/>
              </w:rPr>
              <w:t>/notifications/settings/update</w:t>
            </w:r>
          </w:p>
        </w:tc>
      </w:tr>
      <w:tr w:rsidR="00CA4195" w:rsidRPr="00C65D82" w14:paraId="06E3AB2B" w14:textId="77777777" w:rsidTr="00F34612">
        <w:tc>
          <w:tcPr>
            <w:tcW w:w="0" w:type="auto"/>
            <w:hideMark/>
          </w:tcPr>
          <w:p w14:paraId="43FB4423" w14:textId="77777777" w:rsidR="00CA4195" w:rsidRPr="00F34612" w:rsidRDefault="00CA4195">
            <w:pPr>
              <w:pStyle w:val="p1"/>
              <w:rPr>
                <w:rFonts w:ascii="Calibri" w:hAnsi="Calibri" w:cs="Calibri"/>
              </w:rPr>
            </w:pPr>
            <w:r w:rsidRPr="00F34612">
              <w:rPr>
                <w:rFonts w:ascii="Calibri" w:hAnsi="Calibri" w:cs="Calibri"/>
              </w:rPr>
              <w:t>Category Filters</w:t>
            </w:r>
          </w:p>
        </w:tc>
        <w:tc>
          <w:tcPr>
            <w:tcW w:w="0" w:type="auto"/>
            <w:hideMark/>
          </w:tcPr>
          <w:p w14:paraId="1971C6F0" w14:textId="77777777" w:rsidR="00CA4195" w:rsidRPr="00F34612" w:rsidRDefault="00CA4195">
            <w:pPr>
              <w:pStyle w:val="p1"/>
              <w:rPr>
                <w:rFonts w:ascii="Calibri" w:hAnsi="Calibri" w:cs="Calibri"/>
              </w:rPr>
            </w:pPr>
            <w:r w:rsidRPr="00F34612">
              <w:rPr>
                <w:rFonts w:ascii="Calibri" w:hAnsi="Calibri" w:cs="Calibri"/>
              </w:rPr>
              <w:t>Dropdown</w:t>
            </w:r>
          </w:p>
        </w:tc>
        <w:tc>
          <w:tcPr>
            <w:tcW w:w="0" w:type="auto"/>
            <w:hideMark/>
          </w:tcPr>
          <w:p w14:paraId="3CE99EF5" w14:textId="77777777" w:rsidR="00CA4195" w:rsidRPr="00F34612" w:rsidRDefault="00CA4195">
            <w:pPr>
              <w:pStyle w:val="p1"/>
              <w:rPr>
                <w:rFonts w:ascii="Calibri" w:hAnsi="Calibri" w:cs="Calibri"/>
              </w:rPr>
            </w:pPr>
            <w:r w:rsidRPr="00F34612">
              <w:rPr>
                <w:rFonts w:ascii="Calibri" w:hAnsi="Calibri" w:cs="Calibri"/>
              </w:rPr>
              <w:t>Filters list</w:t>
            </w:r>
          </w:p>
        </w:tc>
        <w:tc>
          <w:tcPr>
            <w:tcW w:w="0" w:type="auto"/>
            <w:hideMark/>
          </w:tcPr>
          <w:p w14:paraId="6983F890" w14:textId="77777777" w:rsidR="00CA4195" w:rsidRPr="00F34612" w:rsidRDefault="00CA4195">
            <w:pPr>
              <w:pStyle w:val="p1"/>
              <w:rPr>
                <w:rFonts w:ascii="Calibri" w:hAnsi="Calibri" w:cs="Calibri"/>
              </w:rPr>
            </w:pPr>
            <w:r w:rsidRPr="00F34612">
              <w:rPr>
                <w:rFonts w:ascii="Calibri" w:hAnsi="Calibri" w:cs="Calibri"/>
              </w:rPr>
              <w:t>Client side</w:t>
            </w:r>
          </w:p>
        </w:tc>
      </w:tr>
      <w:tr w:rsidR="00CA4195" w:rsidRPr="00C65D82" w14:paraId="1F5AE6F8" w14:textId="77777777" w:rsidTr="00F34612">
        <w:tc>
          <w:tcPr>
            <w:tcW w:w="0" w:type="auto"/>
            <w:hideMark/>
          </w:tcPr>
          <w:p w14:paraId="672A57F3" w14:textId="77777777" w:rsidR="00CA4195" w:rsidRPr="00F34612" w:rsidRDefault="00CA4195">
            <w:pPr>
              <w:pStyle w:val="p1"/>
              <w:rPr>
                <w:rFonts w:ascii="Calibri" w:hAnsi="Calibri" w:cs="Calibri"/>
              </w:rPr>
            </w:pPr>
            <w:r w:rsidRPr="00F34612">
              <w:rPr>
                <w:rFonts w:ascii="Calibri" w:hAnsi="Calibri" w:cs="Calibri"/>
              </w:rPr>
              <w:t>Export Button</w:t>
            </w:r>
          </w:p>
        </w:tc>
        <w:tc>
          <w:tcPr>
            <w:tcW w:w="0" w:type="auto"/>
            <w:hideMark/>
          </w:tcPr>
          <w:p w14:paraId="5E7D027B" w14:textId="77777777" w:rsidR="00CA4195" w:rsidRPr="00F34612" w:rsidRDefault="00CA4195">
            <w:pPr>
              <w:pStyle w:val="p1"/>
              <w:rPr>
                <w:rFonts w:ascii="Calibri" w:hAnsi="Calibri" w:cs="Calibri"/>
              </w:rPr>
            </w:pPr>
            <w:r w:rsidRPr="00F34612">
              <w:rPr>
                <w:rFonts w:ascii="Calibri" w:hAnsi="Calibri" w:cs="Calibri"/>
              </w:rPr>
              <w:t>CTA</w:t>
            </w:r>
          </w:p>
        </w:tc>
        <w:tc>
          <w:tcPr>
            <w:tcW w:w="0" w:type="auto"/>
            <w:hideMark/>
          </w:tcPr>
          <w:p w14:paraId="7CD51686" w14:textId="77777777" w:rsidR="00CA4195" w:rsidRPr="00F34612" w:rsidRDefault="00CA4195">
            <w:pPr>
              <w:pStyle w:val="p1"/>
              <w:rPr>
                <w:rFonts w:ascii="Calibri" w:hAnsi="Calibri" w:cs="Calibri"/>
              </w:rPr>
            </w:pPr>
            <w:r w:rsidRPr="00F34612">
              <w:rPr>
                <w:rFonts w:ascii="Calibri" w:hAnsi="Calibri" w:cs="Calibri"/>
              </w:rPr>
              <w:t>Export records</w:t>
            </w:r>
          </w:p>
        </w:tc>
        <w:tc>
          <w:tcPr>
            <w:tcW w:w="0" w:type="auto"/>
            <w:hideMark/>
          </w:tcPr>
          <w:p w14:paraId="15CE1DD3" w14:textId="77777777" w:rsidR="00CA4195" w:rsidRPr="00F34612" w:rsidRDefault="00CA4195">
            <w:pPr>
              <w:pStyle w:val="p1"/>
              <w:rPr>
                <w:rFonts w:ascii="Calibri" w:hAnsi="Calibri" w:cs="Calibri"/>
              </w:rPr>
            </w:pPr>
            <w:r w:rsidRPr="00F34612">
              <w:rPr>
                <w:rFonts w:ascii="Calibri" w:hAnsi="Calibri" w:cs="Calibri"/>
              </w:rPr>
              <w:t>/notifications/export</w:t>
            </w:r>
          </w:p>
        </w:tc>
      </w:tr>
      <w:tr w:rsidR="00CA4195" w:rsidRPr="00C65D82" w14:paraId="0C36C3AB" w14:textId="77777777" w:rsidTr="00F34612">
        <w:tc>
          <w:tcPr>
            <w:tcW w:w="0" w:type="auto"/>
            <w:hideMark/>
          </w:tcPr>
          <w:p w14:paraId="7D5B7E39" w14:textId="77777777" w:rsidR="00CA4195" w:rsidRPr="00F34612" w:rsidRDefault="00CA4195">
            <w:pPr>
              <w:pStyle w:val="p1"/>
              <w:rPr>
                <w:rFonts w:ascii="Calibri" w:hAnsi="Calibri" w:cs="Calibri"/>
              </w:rPr>
            </w:pPr>
            <w:r w:rsidRPr="00F34612">
              <w:rPr>
                <w:rFonts w:ascii="Calibri" w:hAnsi="Calibri" w:cs="Calibri"/>
              </w:rPr>
              <w:t>Severity Badge</w:t>
            </w:r>
          </w:p>
        </w:tc>
        <w:tc>
          <w:tcPr>
            <w:tcW w:w="0" w:type="auto"/>
            <w:hideMark/>
          </w:tcPr>
          <w:p w14:paraId="3A065182" w14:textId="77777777" w:rsidR="00CA4195" w:rsidRPr="00F34612" w:rsidRDefault="00CA4195">
            <w:pPr>
              <w:pStyle w:val="p1"/>
              <w:rPr>
                <w:rFonts w:ascii="Calibri" w:hAnsi="Calibri" w:cs="Calibri"/>
              </w:rPr>
            </w:pPr>
            <w:r w:rsidRPr="00F34612">
              <w:rPr>
                <w:rFonts w:ascii="Calibri" w:hAnsi="Calibri" w:cs="Calibri"/>
              </w:rPr>
              <w:t>Label</w:t>
            </w:r>
          </w:p>
        </w:tc>
        <w:tc>
          <w:tcPr>
            <w:tcW w:w="0" w:type="auto"/>
            <w:hideMark/>
          </w:tcPr>
          <w:p w14:paraId="1F71CB5C" w14:textId="77777777" w:rsidR="00CA4195" w:rsidRPr="00F34612" w:rsidRDefault="00CA4195">
            <w:pPr>
              <w:pStyle w:val="p1"/>
              <w:rPr>
                <w:rFonts w:ascii="Calibri" w:hAnsi="Calibri" w:cs="Calibri"/>
              </w:rPr>
            </w:pPr>
            <w:r w:rsidRPr="00F34612">
              <w:rPr>
                <w:rFonts w:ascii="Calibri" w:hAnsi="Calibri" w:cs="Calibri"/>
              </w:rPr>
              <w:t>Critical/Warning/Info</w:t>
            </w:r>
          </w:p>
        </w:tc>
        <w:tc>
          <w:tcPr>
            <w:tcW w:w="0" w:type="auto"/>
            <w:hideMark/>
          </w:tcPr>
          <w:p w14:paraId="6B9347CF" w14:textId="77777777" w:rsidR="00CA4195" w:rsidRPr="00F34612" w:rsidRDefault="00CA4195">
            <w:pPr>
              <w:pStyle w:val="p1"/>
              <w:rPr>
                <w:rFonts w:ascii="Calibri" w:hAnsi="Calibri" w:cs="Calibri"/>
              </w:rPr>
            </w:pPr>
            <w:r w:rsidRPr="00F34612">
              <w:rPr>
                <w:rFonts w:ascii="Calibri" w:hAnsi="Calibri" w:cs="Calibri"/>
              </w:rPr>
              <w:t>System metadata</w:t>
            </w:r>
          </w:p>
        </w:tc>
      </w:tr>
    </w:tbl>
    <w:p w14:paraId="045440DE" w14:textId="51DF42E0" w:rsidR="0035755F" w:rsidRDefault="0035755F" w:rsidP="00F34612">
      <w:pPr>
        <w:spacing w:before="100" w:beforeAutospacing="1" w:after="100" w:afterAutospacing="1"/>
        <w:outlineLvl w:val="2"/>
        <w:rPr>
          <w:rFonts w:ascii="Calibri" w:hAnsi="Calibri" w:cs="Calibri"/>
          <w:b/>
          <w:sz w:val="27"/>
          <w:szCs w:val="27"/>
        </w:rPr>
      </w:pPr>
      <w:r>
        <w:rPr>
          <w:rFonts w:ascii="Calibri" w:hAnsi="Calibri" w:cs="Calibri"/>
          <w:b/>
          <w:sz w:val="27"/>
          <w:szCs w:val="27"/>
        </w:rPr>
        <w:t>Screenshot</w:t>
      </w:r>
    </w:p>
    <w:p w14:paraId="765F49FC" w14:textId="77777777" w:rsidR="00C1355F" w:rsidRPr="006F6A7E" w:rsidRDefault="002F797F" w:rsidP="0035755F">
      <w:pPr>
        <w:rPr>
          <w:rFonts w:ascii="Calibri" w:hAnsi="Calibri" w:cs="Calibri"/>
        </w:rPr>
      </w:pPr>
      <w:r w:rsidRPr="006F6A7E">
        <w:rPr>
          <w:rFonts w:ascii="Calibri" w:hAnsi="Calibri" w:cs="Calibri"/>
          <w:noProof/>
        </w:rPr>
        <w:drawing>
          <wp:inline distT="0" distB="0" distL="0" distR="0" wp14:anchorId="0221B956" wp14:editId="7F87B7CC">
            <wp:extent cx="5731510" cy="4304665"/>
            <wp:effectExtent l="0" t="0" r="2540" b="635"/>
            <wp:docPr id="143636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62672" name=""/>
                    <pic:cNvPicPr/>
                  </pic:nvPicPr>
                  <pic:blipFill>
                    <a:blip r:embed="rId49"/>
                    <a:stretch>
                      <a:fillRect/>
                    </a:stretch>
                  </pic:blipFill>
                  <pic:spPr>
                    <a:xfrm>
                      <a:off x="0" y="0"/>
                      <a:ext cx="5731510" cy="4304665"/>
                    </a:xfrm>
                    <a:prstGeom prst="rect">
                      <a:avLst/>
                    </a:prstGeom>
                  </pic:spPr>
                </pic:pic>
              </a:graphicData>
            </a:graphic>
          </wp:inline>
        </w:drawing>
      </w:r>
    </w:p>
    <w:p w14:paraId="342B4A67" w14:textId="77777777" w:rsidR="00C1355F" w:rsidRPr="006F6A7E" w:rsidRDefault="002F797F" w:rsidP="00C1355F">
      <w:pPr>
        <w:keepNext/>
        <w:rPr>
          <w:rFonts w:ascii="Calibri" w:hAnsi="Calibri" w:cs="Calibri"/>
        </w:rPr>
      </w:pPr>
      <w:r w:rsidRPr="006F6A7E">
        <w:rPr>
          <w:rFonts w:ascii="Calibri" w:hAnsi="Calibri" w:cs="Calibri"/>
          <w:noProof/>
        </w:rPr>
        <w:drawing>
          <wp:inline distT="0" distB="0" distL="0" distR="0" wp14:anchorId="59D6F79C" wp14:editId="69037C1E">
            <wp:extent cx="5731510" cy="3115310"/>
            <wp:effectExtent l="0" t="0" r="2540" b="8890"/>
            <wp:docPr id="1914223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23006" name=""/>
                    <pic:cNvPicPr/>
                  </pic:nvPicPr>
                  <pic:blipFill>
                    <a:blip r:embed="rId50"/>
                    <a:stretch>
                      <a:fillRect/>
                    </a:stretch>
                  </pic:blipFill>
                  <pic:spPr>
                    <a:xfrm>
                      <a:off x="0" y="0"/>
                      <a:ext cx="5731510" cy="3115310"/>
                    </a:xfrm>
                    <a:prstGeom prst="rect">
                      <a:avLst/>
                    </a:prstGeom>
                  </pic:spPr>
                </pic:pic>
              </a:graphicData>
            </a:graphic>
          </wp:inline>
        </w:drawing>
      </w:r>
      <w:r w:rsidR="004935DA" w:rsidRPr="006F6A7E">
        <w:rPr>
          <w:rFonts w:ascii="Calibri" w:hAnsi="Calibri" w:cs="Calibri"/>
          <w:noProof/>
        </w:rPr>
        <w:drawing>
          <wp:inline distT="0" distB="0" distL="0" distR="0" wp14:anchorId="35A32936" wp14:editId="6247B6CB">
            <wp:extent cx="5731510" cy="2839720"/>
            <wp:effectExtent l="0" t="0" r="2540" b="0"/>
            <wp:docPr id="40612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22480" name=""/>
                    <pic:cNvPicPr/>
                  </pic:nvPicPr>
                  <pic:blipFill>
                    <a:blip r:embed="rId51"/>
                    <a:stretch>
                      <a:fillRect/>
                    </a:stretch>
                  </pic:blipFill>
                  <pic:spPr>
                    <a:xfrm>
                      <a:off x="0" y="0"/>
                      <a:ext cx="5731510" cy="2839720"/>
                    </a:xfrm>
                    <a:prstGeom prst="rect">
                      <a:avLst/>
                    </a:prstGeom>
                  </pic:spPr>
                </pic:pic>
              </a:graphicData>
            </a:graphic>
          </wp:inline>
        </w:drawing>
      </w:r>
    </w:p>
    <w:p w14:paraId="7BD213E0" w14:textId="4FB21AB8" w:rsidR="00C1355F" w:rsidRPr="006F6A7E" w:rsidRDefault="00C1355F" w:rsidP="00C1355F">
      <w:pPr>
        <w:pStyle w:val="Caption"/>
        <w:rPr>
          <w:rFonts w:ascii="Calibri" w:hAnsi="Calibri" w:cs="Calibri"/>
        </w:rPr>
      </w:pPr>
      <w:r w:rsidRPr="006F6A7E">
        <w:rPr>
          <w:rFonts w:ascii="Calibri" w:hAnsi="Calibri" w:cs="Calibri"/>
        </w:rPr>
        <w:t xml:space="preserve">Figure </w:t>
      </w:r>
      <w:r w:rsidRPr="006F6A7E">
        <w:rPr>
          <w:rFonts w:ascii="Calibri" w:hAnsi="Calibri" w:cs="Calibri"/>
        </w:rPr>
        <w:fldChar w:fldCharType="begin"/>
      </w:r>
      <w:r w:rsidRPr="006F6A7E">
        <w:rPr>
          <w:rFonts w:ascii="Calibri" w:hAnsi="Calibri" w:cs="Calibri"/>
        </w:rPr>
        <w:instrText xml:space="preserve"> SEQ Figure \* ARABIC </w:instrText>
      </w:r>
      <w:r w:rsidRPr="006F6A7E">
        <w:rPr>
          <w:rFonts w:ascii="Calibri" w:hAnsi="Calibri" w:cs="Calibri"/>
        </w:rPr>
        <w:fldChar w:fldCharType="separate"/>
      </w:r>
      <w:r w:rsidRPr="006F6A7E">
        <w:rPr>
          <w:rFonts w:ascii="Calibri" w:hAnsi="Calibri" w:cs="Calibri"/>
        </w:rPr>
        <w:fldChar w:fldCharType="end"/>
      </w:r>
      <w:r w:rsidRPr="006F6A7E">
        <w:rPr>
          <w:rFonts w:ascii="Calibri" w:hAnsi="Calibri" w:cs="Calibri"/>
        </w:rPr>
        <w:t>:System Alerts</w:t>
      </w:r>
    </w:p>
    <w:p w14:paraId="1B97DE23" w14:textId="77777777" w:rsidR="00E96BF3" w:rsidRPr="006F6A7E" w:rsidRDefault="004935DA" w:rsidP="00E96BF3">
      <w:pPr>
        <w:keepNext/>
        <w:rPr>
          <w:rFonts w:ascii="Calibri" w:hAnsi="Calibri" w:cs="Calibri"/>
        </w:rPr>
      </w:pPr>
      <w:r w:rsidRPr="006F6A7E">
        <w:rPr>
          <w:rFonts w:ascii="Calibri" w:hAnsi="Calibri" w:cs="Calibri"/>
          <w:noProof/>
        </w:rPr>
        <w:drawing>
          <wp:inline distT="0" distB="0" distL="0" distR="0" wp14:anchorId="11CC727D" wp14:editId="5A961C5B">
            <wp:extent cx="5731510" cy="5026025"/>
            <wp:effectExtent l="0" t="0" r="2540" b="3175"/>
            <wp:docPr id="84540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01569" name=""/>
                    <pic:cNvPicPr/>
                  </pic:nvPicPr>
                  <pic:blipFill>
                    <a:blip r:embed="rId52"/>
                    <a:stretch>
                      <a:fillRect/>
                    </a:stretch>
                  </pic:blipFill>
                  <pic:spPr>
                    <a:xfrm>
                      <a:off x="0" y="0"/>
                      <a:ext cx="5731510" cy="5026025"/>
                    </a:xfrm>
                    <a:prstGeom prst="rect">
                      <a:avLst/>
                    </a:prstGeom>
                  </pic:spPr>
                </pic:pic>
              </a:graphicData>
            </a:graphic>
          </wp:inline>
        </w:drawing>
      </w:r>
    </w:p>
    <w:p w14:paraId="3C6DB766" w14:textId="7EB7EDBD" w:rsidR="0035755F" w:rsidRPr="006F6A7E" w:rsidRDefault="00E96BF3" w:rsidP="00E96BF3">
      <w:pPr>
        <w:pStyle w:val="Caption"/>
        <w:jc w:val="center"/>
        <w:rPr>
          <w:rFonts w:ascii="Calibri" w:hAnsi="Calibri" w:cs="Calibri"/>
        </w:rPr>
      </w:pPr>
      <w:r w:rsidRPr="006F6A7E">
        <w:rPr>
          <w:rFonts w:ascii="Calibri" w:hAnsi="Calibri" w:cs="Calibri"/>
        </w:rPr>
        <w:t xml:space="preserve">Figure </w:t>
      </w:r>
      <w:r w:rsidRPr="006F6A7E">
        <w:rPr>
          <w:rFonts w:ascii="Calibri" w:hAnsi="Calibri" w:cs="Calibri"/>
        </w:rPr>
        <w:fldChar w:fldCharType="begin"/>
      </w:r>
      <w:r w:rsidRPr="006F6A7E">
        <w:rPr>
          <w:rFonts w:ascii="Calibri" w:hAnsi="Calibri" w:cs="Calibri"/>
        </w:rPr>
        <w:instrText xml:space="preserve"> SEQ Figure \* ARABIC </w:instrText>
      </w:r>
      <w:r w:rsidRPr="006F6A7E">
        <w:rPr>
          <w:rFonts w:ascii="Calibri" w:hAnsi="Calibri" w:cs="Calibri"/>
        </w:rPr>
        <w:fldChar w:fldCharType="separate"/>
      </w:r>
      <w:r w:rsidRPr="006F6A7E">
        <w:rPr>
          <w:rFonts w:ascii="Calibri" w:hAnsi="Calibri" w:cs="Calibri"/>
        </w:rPr>
        <w:fldChar w:fldCharType="end"/>
      </w:r>
      <w:r w:rsidRPr="006F6A7E">
        <w:rPr>
          <w:rFonts w:ascii="Calibri" w:hAnsi="Calibri" w:cs="Calibri"/>
        </w:rPr>
        <w:t>: All Notifications</w:t>
      </w:r>
    </w:p>
    <w:p w14:paraId="02C3FC38" w14:textId="77777777" w:rsidR="00E96BF3" w:rsidRPr="006F6A7E" w:rsidRDefault="00E60001" w:rsidP="00E96BF3">
      <w:pPr>
        <w:keepNext/>
        <w:rPr>
          <w:rFonts w:ascii="Calibri" w:hAnsi="Calibri" w:cs="Calibri"/>
        </w:rPr>
      </w:pPr>
      <w:r w:rsidRPr="006F6A7E">
        <w:rPr>
          <w:rFonts w:ascii="Calibri" w:hAnsi="Calibri" w:cs="Calibri"/>
          <w:noProof/>
        </w:rPr>
        <w:drawing>
          <wp:inline distT="0" distB="0" distL="0" distR="0" wp14:anchorId="34CC2F04" wp14:editId="196F222E">
            <wp:extent cx="5731510" cy="3100070"/>
            <wp:effectExtent l="0" t="0" r="2540" b="5080"/>
            <wp:docPr id="61758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80078" name=""/>
                    <pic:cNvPicPr/>
                  </pic:nvPicPr>
                  <pic:blipFill>
                    <a:blip r:embed="rId53"/>
                    <a:stretch>
                      <a:fillRect/>
                    </a:stretch>
                  </pic:blipFill>
                  <pic:spPr>
                    <a:xfrm>
                      <a:off x="0" y="0"/>
                      <a:ext cx="5731510" cy="3100070"/>
                    </a:xfrm>
                    <a:prstGeom prst="rect">
                      <a:avLst/>
                    </a:prstGeom>
                  </pic:spPr>
                </pic:pic>
              </a:graphicData>
            </a:graphic>
          </wp:inline>
        </w:drawing>
      </w:r>
    </w:p>
    <w:p w14:paraId="33AF9B5B" w14:textId="71287740" w:rsidR="00E96BF3" w:rsidRPr="006F6A7E" w:rsidRDefault="00E96BF3" w:rsidP="00E96BF3">
      <w:pPr>
        <w:pStyle w:val="Caption"/>
        <w:jc w:val="center"/>
        <w:rPr>
          <w:rFonts w:ascii="Calibri" w:hAnsi="Calibri" w:cs="Calibri"/>
        </w:rPr>
      </w:pPr>
      <w:r w:rsidRPr="006F6A7E">
        <w:rPr>
          <w:rFonts w:ascii="Calibri" w:hAnsi="Calibri" w:cs="Calibri"/>
        </w:rPr>
        <w:t xml:space="preserve">Figure </w:t>
      </w:r>
      <w:r w:rsidRPr="006F6A7E">
        <w:rPr>
          <w:rFonts w:ascii="Calibri" w:hAnsi="Calibri" w:cs="Calibri"/>
        </w:rPr>
        <w:fldChar w:fldCharType="begin"/>
      </w:r>
      <w:r w:rsidRPr="006F6A7E">
        <w:rPr>
          <w:rFonts w:ascii="Calibri" w:hAnsi="Calibri" w:cs="Calibri"/>
        </w:rPr>
        <w:instrText xml:space="preserve"> SEQ Figure \* ARABIC </w:instrText>
      </w:r>
      <w:r w:rsidRPr="006F6A7E">
        <w:rPr>
          <w:rFonts w:ascii="Calibri" w:hAnsi="Calibri" w:cs="Calibri"/>
        </w:rPr>
        <w:fldChar w:fldCharType="separate"/>
      </w:r>
      <w:r w:rsidRPr="006F6A7E">
        <w:rPr>
          <w:rFonts w:ascii="Calibri" w:hAnsi="Calibri" w:cs="Calibri"/>
        </w:rPr>
        <w:fldChar w:fldCharType="end"/>
      </w:r>
      <w:r w:rsidRPr="006F6A7E">
        <w:rPr>
          <w:rFonts w:ascii="Calibri" w:hAnsi="Calibri" w:cs="Calibri"/>
        </w:rPr>
        <w:t>: Personal Settings</w:t>
      </w:r>
    </w:p>
    <w:p w14:paraId="54E9614B" w14:textId="77777777" w:rsidR="00E96BF3" w:rsidRPr="006F6A7E" w:rsidRDefault="00C1355F" w:rsidP="00E96BF3">
      <w:pPr>
        <w:keepNext/>
        <w:rPr>
          <w:rFonts w:ascii="Calibri" w:hAnsi="Calibri" w:cs="Calibri"/>
        </w:rPr>
      </w:pPr>
      <w:r w:rsidRPr="006F6A7E">
        <w:rPr>
          <w:rFonts w:ascii="Calibri" w:hAnsi="Calibri" w:cs="Calibri"/>
          <w:noProof/>
        </w:rPr>
        <w:drawing>
          <wp:inline distT="0" distB="0" distL="0" distR="0" wp14:anchorId="354AA8FB" wp14:editId="7ED62A4D">
            <wp:extent cx="5731510" cy="3567430"/>
            <wp:effectExtent l="0" t="0" r="2540" b="0"/>
            <wp:docPr id="970315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5077" name=""/>
                    <pic:cNvPicPr/>
                  </pic:nvPicPr>
                  <pic:blipFill>
                    <a:blip r:embed="rId54"/>
                    <a:stretch>
                      <a:fillRect/>
                    </a:stretch>
                  </pic:blipFill>
                  <pic:spPr>
                    <a:xfrm>
                      <a:off x="0" y="0"/>
                      <a:ext cx="5731510" cy="3567430"/>
                    </a:xfrm>
                    <a:prstGeom prst="rect">
                      <a:avLst/>
                    </a:prstGeom>
                  </pic:spPr>
                </pic:pic>
              </a:graphicData>
            </a:graphic>
          </wp:inline>
        </w:drawing>
      </w:r>
    </w:p>
    <w:p w14:paraId="184661BA" w14:textId="3873BB60" w:rsidR="00E96BF3" w:rsidRPr="006F6A7E" w:rsidRDefault="00E96BF3" w:rsidP="00E96BF3">
      <w:pPr>
        <w:pStyle w:val="Caption"/>
        <w:jc w:val="center"/>
        <w:rPr>
          <w:rFonts w:ascii="Calibri" w:hAnsi="Calibri" w:cs="Calibri"/>
        </w:rPr>
      </w:pPr>
      <w:r w:rsidRPr="006F6A7E">
        <w:rPr>
          <w:rFonts w:ascii="Calibri" w:hAnsi="Calibri" w:cs="Calibri"/>
        </w:rPr>
        <w:t xml:space="preserve">Figure </w:t>
      </w:r>
      <w:r w:rsidRPr="006F6A7E">
        <w:rPr>
          <w:rFonts w:ascii="Calibri" w:hAnsi="Calibri" w:cs="Calibri"/>
        </w:rPr>
        <w:fldChar w:fldCharType="begin"/>
      </w:r>
      <w:r w:rsidRPr="006F6A7E">
        <w:rPr>
          <w:rFonts w:ascii="Calibri" w:hAnsi="Calibri" w:cs="Calibri"/>
        </w:rPr>
        <w:instrText xml:space="preserve"> SEQ Figure \* ARABIC </w:instrText>
      </w:r>
      <w:r w:rsidRPr="006F6A7E">
        <w:rPr>
          <w:rFonts w:ascii="Calibri" w:hAnsi="Calibri" w:cs="Calibri"/>
        </w:rPr>
        <w:fldChar w:fldCharType="separate"/>
      </w:r>
      <w:r w:rsidRPr="006F6A7E">
        <w:rPr>
          <w:rFonts w:ascii="Calibri" w:hAnsi="Calibri" w:cs="Calibri"/>
        </w:rPr>
        <w:fldChar w:fldCharType="end"/>
      </w:r>
      <w:r w:rsidRPr="006F6A7E">
        <w:rPr>
          <w:rFonts w:ascii="Calibri" w:hAnsi="Calibri" w:cs="Calibri"/>
        </w:rPr>
        <w:t>: System Settings</w:t>
      </w:r>
    </w:p>
    <w:p w14:paraId="2F17AD0C" w14:textId="77777777" w:rsidR="00E96BF3" w:rsidRPr="006F6A7E" w:rsidRDefault="006425D9" w:rsidP="00E96BF3">
      <w:pPr>
        <w:keepNext/>
        <w:rPr>
          <w:rFonts w:ascii="Calibri" w:hAnsi="Calibri" w:cs="Calibri"/>
        </w:rPr>
      </w:pPr>
      <w:r w:rsidRPr="006F6A7E">
        <w:rPr>
          <w:rFonts w:ascii="Calibri" w:hAnsi="Calibri" w:cs="Calibri"/>
          <w:noProof/>
        </w:rPr>
        <w:drawing>
          <wp:inline distT="0" distB="0" distL="0" distR="0" wp14:anchorId="22B57B85" wp14:editId="7C1894F0">
            <wp:extent cx="5731510" cy="3658870"/>
            <wp:effectExtent l="0" t="0" r="2540" b="0"/>
            <wp:docPr id="1156281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81720" name=""/>
                    <pic:cNvPicPr/>
                  </pic:nvPicPr>
                  <pic:blipFill>
                    <a:blip r:embed="rId55"/>
                    <a:stretch>
                      <a:fillRect/>
                    </a:stretch>
                  </pic:blipFill>
                  <pic:spPr>
                    <a:xfrm>
                      <a:off x="0" y="0"/>
                      <a:ext cx="5731510" cy="3658870"/>
                    </a:xfrm>
                    <a:prstGeom prst="rect">
                      <a:avLst/>
                    </a:prstGeom>
                  </pic:spPr>
                </pic:pic>
              </a:graphicData>
            </a:graphic>
          </wp:inline>
        </w:drawing>
      </w:r>
    </w:p>
    <w:p w14:paraId="5CE0376A" w14:textId="4AE825B8" w:rsidR="00E60001" w:rsidRPr="006F6A7E" w:rsidRDefault="00E96BF3" w:rsidP="00E96BF3">
      <w:pPr>
        <w:pStyle w:val="Caption"/>
        <w:jc w:val="center"/>
        <w:rPr>
          <w:rFonts w:ascii="Calibri" w:hAnsi="Calibri" w:cs="Calibri"/>
        </w:rPr>
      </w:pPr>
      <w:r w:rsidRPr="006F6A7E">
        <w:rPr>
          <w:rFonts w:ascii="Calibri" w:hAnsi="Calibri" w:cs="Calibri"/>
        </w:rPr>
        <w:t xml:space="preserve">Figure </w:t>
      </w:r>
      <w:r w:rsidRPr="006F6A7E">
        <w:rPr>
          <w:rFonts w:ascii="Calibri" w:hAnsi="Calibri" w:cs="Calibri"/>
        </w:rPr>
        <w:fldChar w:fldCharType="begin"/>
      </w:r>
      <w:r w:rsidRPr="006F6A7E">
        <w:rPr>
          <w:rFonts w:ascii="Calibri" w:hAnsi="Calibri" w:cs="Calibri"/>
        </w:rPr>
        <w:instrText xml:space="preserve"> SEQ Figure \* ARABIC </w:instrText>
      </w:r>
      <w:r w:rsidRPr="006F6A7E">
        <w:rPr>
          <w:rFonts w:ascii="Calibri" w:hAnsi="Calibri" w:cs="Calibri"/>
        </w:rPr>
        <w:fldChar w:fldCharType="separate"/>
      </w:r>
      <w:r w:rsidRPr="006F6A7E">
        <w:rPr>
          <w:rFonts w:ascii="Calibri" w:hAnsi="Calibri" w:cs="Calibri"/>
        </w:rPr>
        <w:fldChar w:fldCharType="end"/>
      </w:r>
      <w:r w:rsidRPr="006F6A7E">
        <w:rPr>
          <w:rFonts w:ascii="Calibri" w:hAnsi="Calibri" w:cs="Calibri"/>
        </w:rPr>
        <w:t>: Team Settings</w:t>
      </w:r>
    </w:p>
    <w:p w14:paraId="3C8DED08" w14:textId="29EF45E4" w:rsidR="00CA4195" w:rsidRPr="00F34612" w:rsidRDefault="00CA4195" w:rsidP="00F34612">
      <w:pPr>
        <w:spacing w:before="100" w:beforeAutospacing="1" w:after="100" w:afterAutospacing="1"/>
        <w:outlineLvl w:val="2"/>
        <w:rPr>
          <w:rFonts w:ascii="Calibri" w:hAnsi="Calibri" w:cs="Calibri"/>
          <w:b/>
          <w:sz w:val="27"/>
          <w:szCs w:val="27"/>
        </w:rPr>
      </w:pPr>
      <w:r w:rsidRPr="00F34612">
        <w:rPr>
          <w:rFonts w:ascii="Calibri" w:hAnsi="Calibri" w:cs="Calibri"/>
          <w:b/>
          <w:sz w:val="27"/>
          <w:szCs w:val="27"/>
        </w:rPr>
        <w:t>Involved APIs</w:t>
      </w:r>
    </w:p>
    <w:tbl>
      <w:tblPr>
        <w:tblStyle w:val="TableGrid"/>
        <w:tblW w:w="0" w:type="auto"/>
        <w:tblLook w:val="04A0" w:firstRow="1" w:lastRow="0" w:firstColumn="1" w:lastColumn="0" w:noHBand="0" w:noVBand="1"/>
      </w:tblPr>
      <w:tblGrid>
        <w:gridCol w:w="1942"/>
        <w:gridCol w:w="3459"/>
        <w:gridCol w:w="2024"/>
        <w:gridCol w:w="1591"/>
      </w:tblGrid>
      <w:tr w:rsidR="00CA4195" w:rsidRPr="00C65D82" w14:paraId="6688D07E" w14:textId="77777777" w:rsidTr="00F34612">
        <w:tc>
          <w:tcPr>
            <w:tcW w:w="0" w:type="auto"/>
            <w:hideMark/>
          </w:tcPr>
          <w:p w14:paraId="2BCB2F43" w14:textId="77777777" w:rsidR="00CA4195" w:rsidRPr="00F34612" w:rsidRDefault="00CA4195">
            <w:pPr>
              <w:pStyle w:val="p1"/>
              <w:jc w:val="center"/>
              <w:rPr>
                <w:rFonts w:ascii="Calibri" w:hAnsi="Calibri" w:cs="Calibri"/>
                <w:b/>
              </w:rPr>
            </w:pPr>
            <w:r w:rsidRPr="00F34612">
              <w:rPr>
                <w:rFonts w:ascii="Calibri" w:hAnsi="Calibri" w:cs="Calibri"/>
                <w:b/>
              </w:rPr>
              <w:t>API Name</w:t>
            </w:r>
          </w:p>
        </w:tc>
        <w:tc>
          <w:tcPr>
            <w:tcW w:w="0" w:type="auto"/>
            <w:hideMark/>
          </w:tcPr>
          <w:p w14:paraId="2CE0F1A3" w14:textId="77777777" w:rsidR="00CA4195" w:rsidRPr="00F34612" w:rsidRDefault="00CA4195">
            <w:pPr>
              <w:pStyle w:val="p1"/>
              <w:jc w:val="center"/>
              <w:rPr>
                <w:rFonts w:ascii="Calibri" w:hAnsi="Calibri" w:cs="Calibri"/>
                <w:b/>
              </w:rPr>
            </w:pPr>
            <w:r w:rsidRPr="00F34612">
              <w:rPr>
                <w:rFonts w:ascii="Calibri" w:hAnsi="Calibri" w:cs="Calibri"/>
                <w:b/>
              </w:rPr>
              <w:t>Endpoint</w:t>
            </w:r>
          </w:p>
        </w:tc>
        <w:tc>
          <w:tcPr>
            <w:tcW w:w="0" w:type="auto"/>
            <w:hideMark/>
          </w:tcPr>
          <w:p w14:paraId="4CA2BAF4" w14:textId="77777777" w:rsidR="00CA4195" w:rsidRPr="00F34612" w:rsidRDefault="00CA4195">
            <w:pPr>
              <w:pStyle w:val="p1"/>
              <w:jc w:val="center"/>
              <w:rPr>
                <w:rFonts w:ascii="Calibri" w:hAnsi="Calibri" w:cs="Calibri"/>
                <w:b/>
              </w:rPr>
            </w:pPr>
            <w:r w:rsidRPr="00F34612">
              <w:rPr>
                <w:rFonts w:ascii="Calibri" w:hAnsi="Calibri" w:cs="Calibri"/>
                <w:b/>
              </w:rPr>
              <w:t>Description</w:t>
            </w:r>
          </w:p>
        </w:tc>
        <w:tc>
          <w:tcPr>
            <w:tcW w:w="0" w:type="auto"/>
            <w:hideMark/>
          </w:tcPr>
          <w:p w14:paraId="19EAFA16" w14:textId="77777777" w:rsidR="00CA4195" w:rsidRPr="00F34612" w:rsidRDefault="00CA4195">
            <w:pPr>
              <w:pStyle w:val="p1"/>
              <w:jc w:val="center"/>
              <w:rPr>
                <w:rFonts w:ascii="Calibri" w:hAnsi="Calibri" w:cs="Calibri"/>
                <w:b/>
              </w:rPr>
            </w:pPr>
            <w:r w:rsidRPr="00F34612">
              <w:rPr>
                <w:rFonts w:ascii="Calibri" w:hAnsi="Calibri" w:cs="Calibri"/>
                <w:b/>
              </w:rPr>
              <w:t>When Called</w:t>
            </w:r>
          </w:p>
        </w:tc>
      </w:tr>
      <w:tr w:rsidR="00CA4195" w:rsidRPr="00C65D82" w14:paraId="6E389B50" w14:textId="77777777" w:rsidTr="00F34612">
        <w:tc>
          <w:tcPr>
            <w:tcW w:w="0" w:type="auto"/>
            <w:hideMark/>
          </w:tcPr>
          <w:p w14:paraId="29B35BF3" w14:textId="77777777" w:rsidR="00CA4195" w:rsidRPr="00F34612" w:rsidRDefault="00CA4195">
            <w:pPr>
              <w:pStyle w:val="p1"/>
              <w:rPr>
                <w:rFonts w:ascii="Calibri" w:hAnsi="Calibri" w:cs="Calibri"/>
              </w:rPr>
            </w:pPr>
            <w:r w:rsidRPr="00F34612">
              <w:rPr>
                <w:rFonts w:ascii="Calibri" w:hAnsi="Calibri" w:cs="Calibri"/>
              </w:rPr>
              <w:t>Get Notifications</w:t>
            </w:r>
          </w:p>
        </w:tc>
        <w:tc>
          <w:tcPr>
            <w:tcW w:w="0" w:type="auto"/>
            <w:hideMark/>
          </w:tcPr>
          <w:p w14:paraId="60DB3B83" w14:textId="77777777" w:rsidR="00CA4195" w:rsidRPr="00F34612" w:rsidRDefault="00CA4195">
            <w:pPr>
              <w:pStyle w:val="p1"/>
              <w:rPr>
                <w:rFonts w:ascii="Calibri" w:hAnsi="Calibri" w:cs="Calibri"/>
              </w:rPr>
            </w:pPr>
            <w:r w:rsidRPr="00F34612">
              <w:rPr>
                <w:rStyle w:val="s1"/>
                <w:rFonts w:ascii="Calibri" w:eastAsiaTheme="majorEastAsia" w:hAnsi="Calibri" w:cs="Calibri"/>
              </w:rPr>
              <w:t xml:space="preserve">GET </w:t>
            </w:r>
            <w:r w:rsidRPr="00F34612">
              <w:rPr>
                <w:rFonts w:ascii="Calibri" w:hAnsi="Calibri" w:cs="Calibri"/>
              </w:rPr>
              <w:t>/notifications/all</w:t>
            </w:r>
          </w:p>
        </w:tc>
        <w:tc>
          <w:tcPr>
            <w:tcW w:w="0" w:type="auto"/>
            <w:hideMark/>
          </w:tcPr>
          <w:p w14:paraId="5587004F" w14:textId="77777777" w:rsidR="00CA4195" w:rsidRPr="00F34612" w:rsidRDefault="00CA4195">
            <w:pPr>
              <w:pStyle w:val="p1"/>
              <w:rPr>
                <w:rFonts w:ascii="Calibri" w:hAnsi="Calibri" w:cs="Calibri"/>
              </w:rPr>
            </w:pPr>
            <w:r w:rsidRPr="00F34612">
              <w:rPr>
                <w:rFonts w:ascii="Calibri" w:hAnsi="Calibri" w:cs="Calibri"/>
              </w:rPr>
              <w:t>Loads unified list</w:t>
            </w:r>
          </w:p>
        </w:tc>
        <w:tc>
          <w:tcPr>
            <w:tcW w:w="0" w:type="auto"/>
            <w:hideMark/>
          </w:tcPr>
          <w:p w14:paraId="3723A9DF" w14:textId="77777777" w:rsidR="00CA4195" w:rsidRPr="00F34612" w:rsidRDefault="00CA4195">
            <w:pPr>
              <w:pStyle w:val="p1"/>
              <w:rPr>
                <w:rFonts w:ascii="Calibri" w:hAnsi="Calibri" w:cs="Calibri"/>
              </w:rPr>
            </w:pPr>
            <w:r w:rsidRPr="00F34612">
              <w:rPr>
                <w:rFonts w:ascii="Calibri" w:hAnsi="Calibri" w:cs="Calibri"/>
              </w:rPr>
              <w:t>On tab load</w:t>
            </w:r>
          </w:p>
        </w:tc>
      </w:tr>
      <w:tr w:rsidR="00CA4195" w:rsidRPr="00C65D82" w14:paraId="733A980C" w14:textId="77777777" w:rsidTr="00F34612">
        <w:tc>
          <w:tcPr>
            <w:tcW w:w="0" w:type="auto"/>
            <w:hideMark/>
          </w:tcPr>
          <w:p w14:paraId="0CAB3AF6" w14:textId="77777777" w:rsidR="00CA4195" w:rsidRPr="00F34612" w:rsidRDefault="00CA4195">
            <w:pPr>
              <w:pStyle w:val="p1"/>
              <w:rPr>
                <w:rFonts w:ascii="Calibri" w:hAnsi="Calibri" w:cs="Calibri"/>
              </w:rPr>
            </w:pPr>
            <w:r w:rsidRPr="00F34612">
              <w:rPr>
                <w:rFonts w:ascii="Calibri" w:hAnsi="Calibri" w:cs="Calibri"/>
              </w:rPr>
              <w:t>Update Delivery Settings</w:t>
            </w:r>
          </w:p>
        </w:tc>
        <w:tc>
          <w:tcPr>
            <w:tcW w:w="0" w:type="auto"/>
            <w:hideMark/>
          </w:tcPr>
          <w:p w14:paraId="20019C40" w14:textId="77777777" w:rsidR="00CA4195" w:rsidRPr="00F34612" w:rsidRDefault="00CA4195">
            <w:pPr>
              <w:pStyle w:val="p1"/>
              <w:rPr>
                <w:rFonts w:ascii="Calibri" w:hAnsi="Calibri" w:cs="Calibri"/>
              </w:rPr>
            </w:pPr>
            <w:r w:rsidRPr="00F34612">
              <w:rPr>
                <w:rStyle w:val="s1"/>
                <w:rFonts w:ascii="Calibri" w:eastAsiaTheme="majorEastAsia" w:hAnsi="Calibri" w:cs="Calibri"/>
              </w:rPr>
              <w:t xml:space="preserve">POST </w:t>
            </w:r>
            <w:r w:rsidRPr="00F34612">
              <w:rPr>
                <w:rFonts w:ascii="Calibri" w:hAnsi="Calibri" w:cs="Calibri"/>
              </w:rPr>
              <w:t>/notifications/settings</w:t>
            </w:r>
          </w:p>
        </w:tc>
        <w:tc>
          <w:tcPr>
            <w:tcW w:w="0" w:type="auto"/>
            <w:hideMark/>
          </w:tcPr>
          <w:p w14:paraId="78D41585" w14:textId="77777777" w:rsidR="00CA4195" w:rsidRPr="00F34612" w:rsidRDefault="00CA4195">
            <w:pPr>
              <w:pStyle w:val="p1"/>
              <w:rPr>
                <w:rFonts w:ascii="Calibri" w:hAnsi="Calibri" w:cs="Calibri"/>
              </w:rPr>
            </w:pPr>
            <w:r w:rsidRPr="00F34612">
              <w:rPr>
                <w:rFonts w:ascii="Calibri" w:hAnsi="Calibri" w:cs="Calibri"/>
              </w:rPr>
              <w:t>Saves user preferences</w:t>
            </w:r>
          </w:p>
        </w:tc>
        <w:tc>
          <w:tcPr>
            <w:tcW w:w="0" w:type="auto"/>
            <w:hideMark/>
          </w:tcPr>
          <w:p w14:paraId="7B4A7A16" w14:textId="77777777" w:rsidR="00CA4195" w:rsidRPr="00F34612" w:rsidRDefault="00CA4195">
            <w:pPr>
              <w:pStyle w:val="p1"/>
              <w:rPr>
                <w:rFonts w:ascii="Calibri" w:hAnsi="Calibri" w:cs="Calibri"/>
              </w:rPr>
            </w:pPr>
            <w:r w:rsidRPr="00F34612">
              <w:rPr>
                <w:rFonts w:ascii="Calibri" w:hAnsi="Calibri" w:cs="Calibri"/>
              </w:rPr>
              <w:t>Save Preferences</w:t>
            </w:r>
          </w:p>
        </w:tc>
      </w:tr>
      <w:tr w:rsidR="00CA4195" w:rsidRPr="00C65D82" w14:paraId="27F4DA9D" w14:textId="77777777" w:rsidTr="00F34612">
        <w:tc>
          <w:tcPr>
            <w:tcW w:w="0" w:type="auto"/>
            <w:hideMark/>
          </w:tcPr>
          <w:p w14:paraId="29E80084" w14:textId="77777777" w:rsidR="00CA4195" w:rsidRPr="00F34612" w:rsidRDefault="00CA4195">
            <w:pPr>
              <w:pStyle w:val="p1"/>
              <w:rPr>
                <w:rFonts w:ascii="Calibri" w:hAnsi="Calibri" w:cs="Calibri"/>
              </w:rPr>
            </w:pPr>
            <w:r w:rsidRPr="00F34612">
              <w:rPr>
                <w:rFonts w:ascii="Calibri" w:hAnsi="Calibri" w:cs="Calibri"/>
              </w:rPr>
              <w:t>Mark as Read</w:t>
            </w:r>
          </w:p>
        </w:tc>
        <w:tc>
          <w:tcPr>
            <w:tcW w:w="0" w:type="auto"/>
            <w:hideMark/>
          </w:tcPr>
          <w:p w14:paraId="4468A10B" w14:textId="77777777" w:rsidR="00CA4195" w:rsidRPr="00F34612" w:rsidRDefault="00CA4195">
            <w:pPr>
              <w:pStyle w:val="p1"/>
              <w:rPr>
                <w:rFonts w:ascii="Calibri" w:hAnsi="Calibri" w:cs="Calibri"/>
              </w:rPr>
            </w:pPr>
            <w:r w:rsidRPr="00F34612">
              <w:rPr>
                <w:rStyle w:val="s1"/>
                <w:rFonts w:ascii="Calibri" w:eastAsiaTheme="majorEastAsia" w:hAnsi="Calibri" w:cs="Calibri"/>
              </w:rPr>
              <w:t xml:space="preserve">POST </w:t>
            </w:r>
            <w:r w:rsidRPr="00F34612">
              <w:rPr>
                <w:rFonts w:ascii="Calibri" w:hAnsi="Calibri" w:cs="Calibri"/>
              </w:rPr>
              <w:t>/notifications/{id}/read</w:t>
            </w:r>
          </w:p>
        </w:tc>
        <w:tc>
          <w:tcPr>
            <w:tcW w:w="0" w:type="auto"/>
            <w:hideMark/>
          </w:tcPr>
          <w:p w14:paraId="7CF6FBB5" w14:textId="77777777" w:rsidR="00CA4195" w:rsidRPr="00F34612" w:rsidRDefault="00CA4195">
            <w:pPr>
              <w:pStyle w:val="p1"/>
              <w:rPr>
                <w:rFonts w:ascii="Calibri" w:hAnsi="Calibri" w:cs="Calibri"/>
              </w:rPr>
            </w:pPr>
            <w:r w:rsidRPr="00F34612">
              <w:rPr>
                <w:rFonts w:ascii="Calibri" w:hAnsi="Calibri" w:cs="Calibri"/>
              </w:rPr>
              <w:t>Marks item read</w:t>
            </w:r>
          </w:p>
        </w:tc>
        <w:tc>
          <w:tcPr>
            <w:tcW w:w="0" w:type="auto"/>
            <w:hideMark/>
          </w:tcPr>
          <w:p w14:paraId="2A23515B" w14:textId="77777777" w:rsidR="00CA4195" w:rsidRPr="00F34612" w:rsidRDefault="00CA4195">
            <w:pPr>
              <w:pStyle w:val="p1"/>
              <w:rPr>
                <w:rFonts w:ascii="Calibri" w:hAnsi="Calibri" w:cs="Calibri"/>
              </w:rPr>
            </w:pPr>
            <w:r w:rsidRPr="00F34612">
              <w:rPr>
                <w:rFonts w:ascii="Calibri" w:hAnsi="Calibri" w:cs="Calibri"/>
              </w:rPr>
              <w:t>On click</w:t>
            </w:r>
          </w:p>
        </w:tc>
      </w:tr>
      <w:tr w:rsidR="00CA4195" w:rsidRPr="00C65D82" w14:paraId="53FA7FE9" w14:textId="77777777" w:rsidTr="00F34612">
        <w:tc>
          <w:tcPr>
            <w:tcW w:w="0" w:type="auto"/>
            <w:hideMark/>
          </w:tcPr>
          <w:p w14:paraId="7773889B" w14:textId="77777777" w:rsidR="00CA4195" w:rsidRPr="00F34612" w:rsidRDefault="00CA4195">
            <w:pPr>
              <w:pStyle w:val="p1"/>
              <w:rPr>
                <w:rFonts w:ascii="Calibri" w:hAnsi="Calibri" w:cs="Calibri"/>
              </w:rPr>
            </w:pPr>
            <w:r w:rsidRPr="00F34612">
              <w:rPr>
                <w:rFonts w:ascii="Calibri" w:hAnsi="Calibri" w:cs="Calibri"/>
              </w:rPr>
              <w:t>Resolve Notification</w:t>
            </w:r>
          </w:p>
        </w:tc>
        <w:tc>
          <w:tcPr>
            <w:tcW w:w="0" w:type="auto"/>
            <w:hideMark/>
          </w:tcPr>
          <w:p w14:paraId="264C9EC4" w14:textId="77777777" w:rsidR="00CA4195" w:rsidRPr="00F34612" w:rsidRDefault="00CA4195">
            <w:pPr>
              <w:pStyle w:val="p1"/>
              <w:rPr>
                <w:rFonts w:ascii="Calibri" w:hAnsi="Calibri" w:cs="Calibri"/>
              </w:rPr>
            </w:pPr>
            <w:r w:rsidRPr="00F34612">
              <w:rPr>
                <w:rStyle w:val="s1"/>
                <w:rFonts w:ascii="Calibri" w:eastAsiaTheme="majorEastAsia" w:hAnsi="Calibri" w:cs="Calibri"/>
              </w:rPr>
              <w:t xml:space="preserve">POST </w:t>
            </w:r>
            <w:r w:rsidRPr="00F34612">
              <w:rPr>
                <w:rFonts w:ascii="Calibri" w:hAnsi="Calibri" w:cs="Calibri"/>
              </w:rPr>
              <w:t>/notifications/{id}/resolve</w:t>
            </w:r>
          </w:p>
        </w:tc>
        <w:tc>
          <w:tcPr>
            <w:tcW w:w="0" w:type="auto"/>
            <w:hideMark/>
          </w:tcPr>
          <w:p w14:paraId="647393CD" w14:textId="77777777" w:rsidR="00CA4195" w:rsidRPr="00F34612" w:rsidRDefault="00CA4195">
            <w:pPr>
              <w:pStyle w:val="p1"/>
              <w:rPr>
                <w:rFonts w:ascii="Calibri" w:hAnsi="Calibri" w:cs="Calibri"/>
              </w:rPr>
            </w:pPr>
            <w:r w:rsidRPr="00F34612">
              <w:rPr>
                <w:rFonts w:ascii="Calibri" w:hAnsi="Calibri" w:cs="Calibri"/>
              </w:rPr>
              <w:t>Marks item resolved</w:t>
            </w:r>
          </w:p>
        </w:tc>
        <w:tc>
          <w:tcPr>
            <w:tcW w:w="0" w:type="auto"/>
            <w:hideMark/>
          </w:tcPr>
          <w:p w14:paraId="40FA0E11" w14:textId="77777777" w:rsidR="00CA4195" w:rsidRPr="00F34612" w:rsidRDefault="00CA4195">
            <w:pPr>
              <w:pStyle w:val="p1"/>
              <w:rPr>
                <w:rFonts w:ascii="Calibri" w:hAnsi="Calibri" w:cs="Calibri"/>
              </w:rPr>
            </w:pPr>
            <w:r w:rsidRPr="00F34612">
              <w:rPr>
                <w:rFonts w:ascii="Calibri" w:hAnsi="Calibri" w:cs="Calibri"/>
              </w:rPr>
              <w:t>On click</w:t>
            </w:r>
          </w:p>
        </w:tc>
      </w:tr>
      <w:tr w:rsidR="00CA4195" w:rsidRPr="00C65D82" w14:paraId="12D14BD9" w14:textId="77777777" w:rsidTr="00F34612">
        <w:tc>
          <w:tcPr>
            <w:tcW w:w="0" w:type="auto"/>
            <w:hideMark/>
          </w:tcPr>
          <w:p w14:paraId="4C09F066" w14:textId="77777777" w:rsidR="00CA4195" w:rsidRPr="00F34612" w:rsidRDefault="00CA4195">
            <w:pPr>
              <w:pStyle w:val="p1"/>
              <w:rPr>
                <w:rFonts w:ascii="Calibri" w:hAnsi="Calibri" w:cs="Calibri"/>
              </w:rPr>
            </w:pPr>
            <w:r w:rsidRPr="00F34612">
              <w:rPr>
                <w:rFonts w:ascii="Calibri" w:hAnsi="Calibri" w:cs="Calibri"/>
              </w:rPr>
              <w:t>Export Notifications</w:t>
            </w:r>
          </w:p>
        </w:tc>
        <w:tc>
          <w:tcPr>
            <w:tcW w:w="0" w:type="auto"/>
            <w:hideMark/>
          </w:tcPr>
          <w:p w14:paraId="34586254" w14:textId="77777777" w:rsidR="00CA4195" w:rsidRPr="00F34612" w:rsidRDefault="00CA4195">
            <w:pPr>
              <w:pStyle w:val="p1"/>
              <w:rPr>
                <w:rFonts w:ascii="Calibri" w:hAnsi="Calibri" w:cs="Calibri"/>
              </w:rPr>
            </w:pPr>
            <w:r w:rsidRPr="00F34612">
              <w:rPr>
                <w:rStyle w:val="s1"/>
                <w:rFonts w:ascii="Calibri" w:eastAsiaTheme="majorEastAsia" w:hAnsi="Calibri" w:cs="Calibri"/>
              </w:rPr>
              <w:t xml:space="preserve">GET </w:t>
            </w:r>
            <w:r w:rsidRPr="00F34612">
              <w:rPr>
                <w:rFonts w:ascii="Calibri" w:hAnsi="Calibri" w:cs="Calibri"/>
              </w:rPr>
              <w:t>/notifications/export</w:t>
            </w:r>
          </w:p>
        </w:tc>
        <w:tc>
          <w:tcPr>
            <w:tcW w:w="0" w:type="auto"/>
            <w:hideMark/>
          </w:tcPr>
          <w:p w14:paraId="3DC11239" w14:textId="77777777" w:rsidR="00CA4195" w:rsidRPr="00F34612" w:rsidRDefault="00CA4195">
            <w:pPr>
              <w:pStyle w:val="p1"/>
              <w:rPr>
                <w:rFonts w:ascii="Calibri" w:hAnsi="Calibri" w:cs="Calibri"/>
              </w:rPr>
            </w:pPr>
            <w:r w:rsidRPr="00F34612">
              <w:rPr>
                <w:rFonts w:ascii="Calibri" w:hAnsi="Calibri" w:cs="Calibri"/>
              </w:rPr>
              <w:t>CSV download</w:t>
            </w:r>
          </w:p>
        </w:tc>
        <w:tc>
          <w:tcPr>
            <w:tcW w:w="0" w:type="auto"/>
            <w:hideMark/>
          </w:tcPr>
          <w:p w14:paraId="32E4E927" w14:textId="77777777" w:rsidR="00CA4195" w:rsidRPr="00F34612" w:rsidRDefault="00CA4195">
            <w:pPr>
              <w:pStyle w:val="p1"/>
              <w:rPr>
                <w:rFonts w:ascii="Calibri" w:hAnsi="Calibri" w:cs="Calibri"/>
              </w:rPr>
            </w:pPr>
            <w:r w:rsidRPr="00F34612">
              <w:rPr>
                <w:rFonts w:ascii="Calibri" w:hAnsi="Calibri" w:cs="Calibri"/>
              </w:rPr>
              <w:t>Export</w:t>
            </w:r>
          </w:p>
        </w:tc>
      </w:tr>
      <w:tr w:rsidR="00CA4195" w:rsidRPr="00C65D82" w14:paraId="0A588119" w14:textId="77777777" w:rsidTr="00F34612">
        <w:tc>
          <w:tcPr>
            <w:tcW w:w="0" w:type="auto"/>
            <w:hideMark/>
          </w:tcPr>
          <w:p w14:paraId="02576CAC" w14:textId="77777777" w:rsidR="00CA4195" w:rsidRPr="00F34612" w:rsidRDefault="00CA4195">
            <w:pPr>
              <w:pStyle w:val="p1"/>
              <w:rPr>
                <w:rFonts w:ascii="Calibri" w:hAnsi="Calibri" w:cs="Calibri"/>
              </w:rPr>
            </w:pPr>
            <w:r w:rsidRPr="00F34612">
              <w:rPr>
                <w:rFonts w:ascii="Calibri" w:hAnsi="Calibri" w:cs="Calibri"/>
              </w:rPr>
              <w:t>Get Category Alerts</w:t>
            </w:r>
          </w:p>
        </w:tc>
        <w:tc>
          <w:tcPr>
            <w:tcW w:w="0" w:type="auto"/>
            <w:hideMark/>
          </w:tcPr>
          <w:p w14:paraId="6EF0B5BC" w14:textId="77777777" w:rsidR="00CA4195" w:rsidRPr="00F34612" w:rsidRDefault="00CA4195">
            <w:pPr>
              <w:pStyle w:val="p1"/>
              <w:rPr>
                <w:rFonts w:ascii="Calibri" w:hAnsi="Calibri" w:cs="Calibri"/>
              </w:rPr>
            </w:pPr>
            <w:r w:rsidRPr="00F34612">
              <w:rPr>
                <w:rStyle w:val="s1"/>
                <w:rFonts w:ascii="Calibri" w:eastAsiaTheme="majorEastAsia" w:hAnsi="Calibri" w:cs="Calibri"/>
              </w:rPr>
              <w:t xml:space="preserve">GET </w:t>
            </w:r>
            <w:r w:rsidRPr="00F34612">
              <w:rPr>
                <w:rFonts w:ascii="Calibri" w:hAnsi="Calibri" w:cs="Calibri"/>
              </w:rPr>
              <w:t>/</w:t>
            </w:r>
            <w:proofErr w:type="spellStart"/>
            <w:r w:rsidRPr="00F34612">
              <w:rPr>
                <w:rFonts w:ascii="Calibri" w:hAnsi="Calibri" w:cs="Calibri"/>
              </w:rPr>
              <w:t>notifications?category</w:t>
            </w:r>
            <w:proofErr w:type="spellEnd"/>
            <w:r w:rsidRPr="00F34612">
              <w:rPr>
                <w:rFonts w:ascii="Calibri" w:hAnsi="Calibri" w:cs="Calibri"/>
              </w:rPr>
              <w:t>=&lt;type&gt;</w:t>
            </w:r>
          </w:p>
        </w:tc>
        <w:tc>
          <w:tcPr>
            <w:tcW w:w="0" w:type="auto"/>
            <w:hideMark/>
          </w:tcPr>
          <w:p w14:paraId="2378D06E" w14:textId="77777777" w:rsidR="00CA4195" w:rsidRPr="00F34612" w:rsidRDefault="00CA4195">
            <w:pPr>
              <w:pStyle w:val="p1"/>
              <w:rPr>
                <w:rFonts w:ascii="Calibri" w:hAnsi="Calibri" w:cs="Calibri"/>
              </w:rPr>
            </w:pPr>
            <w:r w:rsidRPr="00F34612">
              <w:rPr>
                <w:rFonts w:ascii="Calibri" w:hAnsi="Calibri" w:cs="Calibri"/>
              </w:rPr>
              <w:t>Loads filtered lists</w:t>
            </w:r>
          </w:p>
        </w:tc>
        <w:tc>
          <w:tcPr>
            <w:tcW w:w="0" w:type="auto"/>
            <w:hideMark/>
          </w:tcPr>
          <w:p w14:paraId="6CE0E25A" w14:textId="77777777" w:rsidR="00CA4195" w:rsidRPr="00F34612" w:rsidRDefault="00CA4195">
            <w:pPr>
              <w:pStyle w:val="p1"/>
              <w:rPr>
                <w:rFonts w:ascii="Calibri" w:hAnsi="Calibri" w:cs="Calibri"/>
              </w:rPr>
            </w:pPr>
            <w:r w:rsidRPr="00F34612">
              <w:rPr>
                <w:rFonts w:ascii="Calibri" w:hAnsi="Calibri" w:cs="Calibri"/>
              </w:rPr>
              <w:t>Category tabs</w:t>
            </w:r>
          </w:p>
        </w:tc>
      </w:tr>
      <w:tr w:rsidR="00CA4195" w:rsidRPr="00C65D82" w14:paraId="2C6DB162" w14:textId="77777777" w:rsidTr="00F34612">
        <w:tc>
          <w:tcPr>
            <w:tcW w:w="0" w:type="auto"/>
            <w:hideMark/>
          </w:tcPr>
          <w:p w14:paraId="005D4CDD" w14:textId="77777777" w:rsidR="00CA4195" w:rsidRPr="00F34612" w:rsidRDefault="00CA4195">
            <w:pPr>
              <w:pStyle w:val="p1"/>
              <w:rPr>
                <w:rFonts w:ascii="Calibri" w:hAnsi="Calibri" w:cs="Calibri"/>
              </w:rPr>
            </w:pPr>
            <w:r w:rsidRPr="00F34612">
              <w:rPr>
                <w:rFonts w:ascii="Calibri" w:hAnsi="Calibri" w:cs="Calibri"/>
              </w:rPr>
              <w:t>Audit Logging</w:t>
            </w:r>
          </w:p>
        </w:tc>
        <w:tc>
          <w:tcPr>
            <w:tcW w:w="0" w:type="auto"/>
            <w:hideMark/>
          </w:tcPr>
          <w:p w14:paraId="165A7748" w14:textId="77777777" w:rsidR="00CA4195" w:rsidRPr="00F34612" w:rsidRDefault="00CA4195">
            <w:pPr>
              <w:pStyle w:val="p1"/>
              <w:rPr>
                <w:rFonts w:ascii="Calibri" w:hAnsi="Calibri" w:cs="Calibri"/>
              </w:rPr>
            </w:pPr>
            <w:r w:rsidRPr="00F34612">
              <w:rPr>
                <w:rStyle w:val="s1"/>
                <w:rFonts w:ascii="Calibri" w:eastAsiaTheme="majorEastAsia" w:hAnsi="Calibri" w:cs="Calibri"/>
              </w:rPr>
              <w:t xml:space="preserve">POST </w:t>
            </w:r>
            <w:r w:rsidRPr="00F34612">
              <w:rPr>
                <w:rFonts w:ascii="Calibri" w:hAnsi="Calibri" w:cs="Calibri"/>
              </w:rPr>
              <w:t>/audit</w:t>
            </w:r>
          </w:p>
        </w:tc>
        <w:tc>
          <w:tcPr>
            <w:tcW w:w="0" w:type="auto"/>
            <w:hideMark/>
          </w:tcPr>
          <w:p w14:paraId="279EB317" w14:textId="77777777" w:rsidR="00CA4195" w:rsidRPr="00F34612" w:rsidRDefault="00CA4195">
            <w:pPr>
              <w:pStyle w:val="p1"/>
              <w:rPr>
                <w:rFonts w:ascii="Calibri" w:hAnsi="Calibri" w:cs="Calibri"/>
              </w:rPr>
            </w:pPr>
            <w:r w:rsidRPr="00F34612">
              <w:rPr>
                <w:rFonts w:ascii="Calibri" w:hAnsi="Calibri" w:cs="Calibri"/>
              </w:rPr>
              <w:t>Records notification actions</w:t>
            </w:r>
          </w:p>
        </w:tc>
        <w:tc>
          <w:tcPr>
            <w:tcW w:w="0" w:type="auto"/>
            <w:hideMark/>
          </w:tcPr>
          <w:p w14:paraId="0E494877" w14:textId="77777777" w:rsidR="00CA4195" w:rsidRPr="00F34612" w:rsidRDefault="00CA4195">
            <w:pPr>
              <w:pStyle w:val="p1"/>
              <w:rPr>
                <w:rFonts w:ascii="Calibri" w:hAnsi="Calibri" w:cs="Calibri"/>
              </w:rPr>
            </w:pPr>
            <w:r w:rsidRPr="00F34612">
              <w:rPr>
                <w:rFonts w:ascii="Calibri" w:hAnsi="Calibri" w:cs="Calibri"/>
              </w:rPr>
              <w:t>Every action</w:t>
            </w:r>
          </w:p>
        </w:tc>
      </w:tr>
    </w:tbl>
    <w:p w14:paraId="12AD9E29" w14:textId="0FE4DCAE" w:rsidR="00597187" w:rsidRPr="0059076D" w:rsidRDefault="00597187" w:rsidP="00597187">
      <w:pPr>
        <w:keepNext/>
        <w:spacing w:before="100" w:beforeAutospacing="1" w:after="100" w:afterAutospacing="1"/>
        <w:rPr>
          <w:rFonts w:ascii="Calibri" w:hAnsi="Calibri" w:cs="Calibri"/>
        </w:rPr>
      </w:pPr>
    </w:p>
    <w:p w14:paraId="35A87EBC" w14:textId="24A24D9B" w:rsidR="00597187" w:rsidRPr="0059076D" w:rsidRDefault="00597187" w:rsidP="00597187">
      <w:pPr>
        <w:keepNext/>
        <w:spacing w:before="100" w:beforeAutospacing="1" w:after="100" w:afterAutospacing="1"/>
        <w:rPr>
          <w:rFonts w:ascii="Calibri" w:hAnsi="Calibri" w:cs="Calibri"/>
        </w:rPr>
      </w:pPr>
    </w:p>
    <w:p w14:paraId="301176C8" w14:textId="77777777" w:rsidR="004A212A" w:rsidRPr="00B450AE" w:rsidRDefault="004A212A">
      <w:pPr>
        <w:rPr>
          <w:rFonts w:ascii="Calibri" w:eastAsiaTheme="majorEastAsia" w:hAnsi="Calibri" w:cs="Calibri"/>
          <w:color w:val="0F4761" w:themeColor="accent1" w:themeShade="BF"/>
          <w:sz w:val="40"/>
          <w:szCs w:val="40"/>
        </w:rPr>
      </w:pPr>
      <w:r w:rsidRPr="00B450AE">
        <w:rPr>
          <w:rFonts w:ascii="Calibri" w:hAnsi="Calibri" w:cs="Calibri"/>
        </w:rPr>
        <w:br w:type="page"/>
      </w:r>
    </w:p>
    <w:p w14:paraId="4695E7A7" w14:textId="77777777" w:rsidR="004C694F" w:rsidRPr="0059076D" w:rsidRDefault="004C694F" w:rsidP="004C694F">
      <w:pPr>
        <w:spacing w:before="100" w:beforeAutospacing="1" w:after="100" w:afterAutospacing="1"/>
        <w:rPr>
          <w:rFonts w:ascii="Calibri" w:hAnsi="Calibri" w:cs="Calibri"/>
        </w:rPr>
      </w:pPr>
    </w:p>
    <w:p w14:paraId="58AA2A44" w14:textId="402BA754" w:rsidR="004C694F" w:rsidRPr="0059076D" w:rsidRDefault="004C694F" w:rsidP="00C6684C">
      <w:pPr>
        <w:rPr>
          <w:rFonts w:ascii="Calibri" w:hAnsi="Calibri" w:cs="Calibri"/>
        </w:rPr>
      </w:pPr>
      <w:r w:rsidRPr="0059076D">
        <w:rPr>
          <w:rFonts w:ascii="Calibri" w:hAnsi="Calibri" w:cs="Calibri"/>
        </w:rPr>
        <w:br w:type="page"/>
      </w:r>
    </w:p>
    <w:p w14:paraId="66036B0B" w14:textId="6D916A61" w:rsidR="003C3732" w:rsidRPr="00060AF5" w:rsidRDefault="004C694F" w:rsidP="00060AF5">
      <w:pPr>
        <w:pStyle w:val="Heading1"/>
        <w:rPr>
          <w:rFonts w:ascii="Calibri" w:eastAsia="Times New Roman" w:hAnsi="Calibri" w:cs="Calibri"/>
        </w:rPr>
      </w:pPr>
      <w:r w:rsidRPr="00B450AE">
        <w:rPr>
          <w:rFonts w:ascii="Calibri" w:eastAsia="Times New Roman" w:hAnsi="Calibri" w:cs="Calibri"/>
        </w:rPr>
        <w:t>Use Case 1</w:t>
      </w:r>
      <w:r w:rsidR="00EB63AA">
        <w:rPr>
          <w:rFonts w:ascii="Calibri" w:eastAsia="Times New Roman" w:hAnsi="Calibri" w:cs="Calibri"/>
        </w:rPr>
        <w:t>1</w:t>
      </w:r>
      <w:r w:rsidRPr="00B450AE">
        <w:rPr>
          <w:rFonts w:ascii="Calibri" w:eastAsia="Times New Roman" w:hAnsi="Calibri" w:cs="Calibri"/>
        </w:rPr>
        <w:t>: Manage District Tech Team Roles and Access</w:t>
      </w:r>
    </w:p>
    <w:p w14:paraId="6B102318" w14:textId="0C850452" w:rsidR="003C3732" w:rsidRPr="0016144D" w:rsidRDefault="003C3732" w:rsidP="0016144D">
      <w:pPr>
        <w:spacing w:before="100" w:beforeAutospacing="1" w:after="100" w:afterAutospacing="1"/>
        <w:outlineLvl w:val="2"/>
        <w:rPr>
          <w:rFonts w:ascii="Calibri" w:hAnsi="Calibri" w:cs="Calibri"/>
          <w:b/>
          <w:sz w:val="27"/>
          <w:szCs w:val="27"/>
        </w:rPr>
      </w:pPr>
      <w:r w:rsidRPr="0016144D">
        <w:rPr>
          <w:rFonts w:ascii="Calibri" w:hAnsi="Calibri" w:cs="Calibri"/>
          <w:b/>
          <w:sz w:val="27"/>
          <w:szCs w:val="27"/>
        </w:rPr>
        <w:t>Description</w:t>
      </w:r>
    </w:p>
    <w:p w14:paraId="7CBA28F2" w14:textId="77777777" w:rsidR="003C3732" w:rsidRPr="0016144D" w:rsidRDefault="003C3732" w:rsidP="003C3732">
      <w:pPr>
        <w:pStyle w:val="p1"/>
        <w:rPr>
          <w:rFonts w:ascii="Calibri" w:hAnsi="Calibri" w:cs="Calibri"/>
        </w:rPr>
      </w:pPr>
      <w:r w:rsidRPr="0016144D">
        <w:rPr>
          <w:rFonts w:ascii="Calibri" w:hAnsi="Calibri" w:cs="Calibri"/>
        </w:rPr>
        <w:t xml:space="preserve">This use case describes how District Tech Leads manage the district’s technical team by </w:t>
      </w:r>
      <w:r w:rsidRPr="0016144D">
        <w:rPr>
          <w:rStyle w:val="s1"/>
          <w:rFonts w:ascii="Calibri" w:eastAsiaTheme="majorEastAsia" w:hAnsi="Calibri" w:cs="Calibri"/>
        </w:rPr>
        <w:t>inviting additional District Tech Leads</w:t>
      </w:r>
      <w:r w:rsidRPr="0016144D">
        <w:rPr>
          <w:rFonts w:ascii="Calibri" w:hAnsi="Calibri" w:cs="Calibri"/>
        </w:rPr>
        <w:t>, viewing team member details, and monitoring access status.</w:t>
      </w:r>
    </w:p>
    <w:p w14:paraId="7F1CEAF5" w14:textId="1CCA0FBA" w:rsidR="003C3732" w:rsidRPr="0016144D" w:rsidRDefault="003C3732" w:rsidP="003C3732">
      <w:pPr>
        <w:pStyle w:val="p1"/>
        <w:rPr>
          <w:rFonts w:ascii="Calibri" w:hAnsi="Calibri" w:cs="Calibri"/>
        </w:rPr>
      </w:pPr>
      <w:r w:rsidRPr="0016144D">
        <w:rPr>
          <w:rFonts w:ascii="Calibri" w:hAnsi="Calibri" w:cs="Calibri"/>
        </w:rPr>
        <w:t>District Tech Leads cannot deactivate or remove other Tech Leads; these actions are restricted to ScholarPath Admin for security.</w:t>
      </w:r>
    </w:p>
    <w:p w14:paraId="1B1A088A" w14:textId="1EAED66E" w:rsidR="003C3732" w:rsidRPr="0016144D" w:rsidRDefault="003C3732" w:rsidP="003C3732">
      <w:pPr>
        <w:pStyle w:val="p1"/>
        <w:rPr>
          <w:rStyle w:val="s2"/>
          <w:rFonts w:ascii="Calibri" w:hAnsi="Calibri" w:cs="Calibri"/>
        </w:rPr>
      </w:pPr>
      <w:r w:rsidRPr="0016144D">
        <w:rPr>
          <w:rFonts w:ascii="Calibri" w:hAnsi="Calibri" w:cs="Calibri"/>
        </w:rPr>
        <w:t>The Team tab provides full visibility into active, invited, and deactivated Tech Lead accounts and ensures audit logging for all team-related actions.</w:t>
      </w:r>
    </w:p>
    <w:p w14:paraId="5821F2E0" w14:textId="4B14DF57" w:rsidR="003C3732" w:rsidRPr="0016144D" w:rsidRDefault="003C3732" w:rsidP="0016144D">
      <w:pPr>
        <w:spacing w:before="100" w:beforeAutospacing="1" w:after="100" w:afterAutospacing="1"/>
        <w:outlineLvl w:val="2"/>
        <w:rPr>
          <w:rFonts w:ascii="Calibri" w:hAnsi="Calibri" w:cs="Calibri"/>
          <w:b/>
          <w:sz w:val="27"/>
          <w:szCs w:val="27"/>
        </w:rPr>
      </w:pPr>
      <w:r w:rsidRPr="0016144D">
        <w:rPr>
          <w:rFonts w:ascii="Calibri" w:hAnsi="Calibri" w:cs="Calibri"/>
          <w:b/>
          <w:sz w:val="27"/>
          <w:szCs w:val="27"/>
        </w:rPr>
        <w:t>Goal</w:t>
      </w:r>
    </w:p>
    <w:p w14:paraId="334C80CE" w14:textId="5FB04240" w:rsidR="003C3732" w:rsidRPr="0016144D" w:rsidRDefault="003C3732" w:rsidP="003C3732">
      <w:pPr>
        <w:pStyle w:val="p1"/>
        <w:rPr>
          <w:rStyle w:val="s2"/>
          <w:rFonts w:ascii="Calibri" w:hAnsi="Calibri" w:cs="Calibri"/>
        </w:rPr>
      </w:pPr>
      <w:r w:rsidRPr="0016144D">
        <w:rPr>
          <w:rFonts w:ascii="Calibri" w:hAnsi="Calibri" w:cs="Calibri"/>
        </w:rPr>
        <w:t>To allow District Tech Leads to invite new team members as District Tech Leads, view team details, resend invitations, and monitor login activity—without the ability to remove or deactivate any Tech Lead.</w:t>
      </w:r>
    </w:p>
    <w:p w14:paraId="348DC8B3" w14:textId="46E82C8F" w:rsidR="003C3732" w:rsidRPr="0016144D" w:rsidRDefault="003C3732" w:rsidP="0016144D">
      <w:pPr>
        <w:spacing w:before="100" w:beforeAutospacing="1" w:after="100" w:afterAutospacing="1"/>
        <w:outlineLvl w:val="2"/>
        <w:rPr>
          <w:rFonts w:ascii="Calibri" w:hAnsi="Calibri" w:cs="Calibri"/>
          <w:b/>
          <w:sz w:val="27"/>
          <w:szCs w:val="27"/>
        </w:rPr>
      </w:pPr>
      <w:r w:rsidRPr="0016144D">
        <w:rPr>
          <w:rFonts w:ascii="Calibri" w:hAnsi="Calibri" w:cs="Calibri"/>
          <w:b/>
          <w:sz w:val="27"/>
          <w:szCs w:val="27"/>
        </w:rPr>
        <w:t>Actors</w:t>
      </w:r>
    </w:p>
    <w:p w14:paraId="3E594821" w14:textId="77777777" w:rsidR="003C3732" w:rsidRPr="00060AF5" w:rsidRDefault="003C3732" w:rsidP="00590A31">
      <w:pPr>
        <w:pStyle w:val="p1"/>
        <w:numPr>
          <w:ilvl w:val="0"/>
          <w:numId w:val="336"/>
        </w:numPr>
        <w:rPr>
          <w:rFonts w:ascii="Calibri" w:hAnsi="Calibri" w:cs="Calibri"/>
        </w:rPr>
      </w:pPr>
      <w:r w:rsidRPr="00060AF5">
        <w:rPr>
          <w:rStyle w:val="s1"/>
          <w:rFonts w:ascii="Calibri" w:eastAsiaTheme="majorEastAsia" w:hAnsi="Calibri" w:cs="Calibri"/>
          <w:b/>
        </w:rPr>
        <w:t>Primary Actor:</w:t>
      </w:r>
      <w:r w:rsidRPr="00060AF5">
        <w:rPr>
          <w:rFonts w:ascii="Calibri" w:hAnsi="Calibri" w:cs="Calibri"/>
        </w:rPr>
        <w:t xml:space="preserve"> District Tech Lead</w:t>
      </w:r>
    </w:p>
    <w:p w14:paraId="02861179" w14:textId="511CC474" w:rsidR="003C3732" w:rsidRPr="00DB60AE" w:rsidRDefault="003C3732" w:rsidP="00590A31">
      <w:pPr>
        <w:pStyle w:val="p1"/>
        <w:numPr>
          <w:ilvl w:val="0"/>
          <w:numId w:val="336"/>
        </w:numPr>
        <w:rPr>
          <w:rStyle w:val="s2"/>
          <w:rFonts w:ascii="Calibri" w:eastAsiaTheme="majorEastAsia" w:hAnsi="Calibri" w:cs="Calibri"/>
        </w:rPr>
      </w:pPr>
      <w:r w:rsidRPr="00060AF5">
        <w:rPr>
          <w:rStyle w:val="s1"/>
          <w:rFonts w:ascii="Calibri" w:eastAsiaTheme="majorEastAsia" w:hAnsi="Calibri" w:cs="Calibri"/>
          <w:b/>
        </w:rPr>
        <w:t>Secondary Actor:</w:t>
      </w:r>
      <w:r w:rsidRPr="00060AF5">
        <w:rPr>
          <w:rFonts w:ascii="Calibri" w:hAnsi="Calibri" w:cs="Calibri"/>
        </w:rPr>
        <w:t xml:space="preserve"> ScholarPath Admin (for account deactivation/removal)</w:t>
      </w:r>
    </w:p>
    <w:p w14:paraId="59802B1A" w14:textId="464A23D8" w:rsidR="003C3732" w:rsidRPr="0016144D" w:rsidRDefault="003C3732" w:rsidP="0016144D">
      <w:pPr>
        <w:spacing w:before="100" w:beforeAutospacing="1" w:after="100" w:afterAutospacing="1"/>
        <w:outlineLvl w:val="2"/>
        <w:rPr>
          <w:rFonts w:ascii="Calibri" w:hAnsi="Calibri" w:cs="Calibri"/>
          <w:b/>
          <w:sz w:val="27"/>
          <w:szCs w:val="27"/>
        </w:rPr>
      </w:pPr>
      <w:r w:rsidRPr="0016144D">
        <w:rPr>
          <w:rFonts w:ascii="Calibri" w:hAnsi="Calibri" w:cs="Calibri"/>
          <w:b/>
          <w:sz w:val="27"/>
          <w:szCs w:val="27"/>
        </w:rPr>
        <w:t>Trigger</w:t>
      </w:r>
    </w:p>
    <w:p w14:paraId="70289F26" w14:textId="41AEDBA2" w:rsidR="00DB60AE" w:rsidRPr="00060AF5" w:rsidRDefault="003C3732" w:rsidP="00060AF5">
      <w:pPr>
        <w:pStyle w:val="p4"/>
        <w:rPr>
          <w:rFonts w:ascii="Calibri" w:hAnsi="Calibri" w:cs="Calibri"/>
        </w:rPr>
      </w:pPr>
      <w:r w:rsidRPr="0016144D">
        <w:rPr>
          <w:rStyle w:val="s3"/>
          <w:rFonts w:ascii="Calibri" w:eastAsiaTheme="majorEastAsia" w:hAnsi="Calibri" w:cs="Calibri"/>
        </w:rPr>
        <w:t xml:space="preserve">User navigates to </w:t>
      </w:r>
      <w:r w:rsidRPr="0016144D">
        <w:rPr>
          <w:rFonts w:ascii="Calibri" w:hAnsi="Calibri" w:cs="Calibri"/>
        </w:rPr>
        <w:t>Notifications &amp; Settings → Team</w:t>
      </w:r>
      <w:r w:rsidRPr="0016144D">
        <w:rPr>
          <w:rStyle w:val="s3"/>
          <w:rFonts w:ascii="Calibri" w:eastAsiaTheme="majorEastAsia" w:hAnsi="Calibri" w:cs="Calibri"/>
        </w:rPr>
        <w:t>.</w:t>
      </w:r>
    </w:p>
    <w:p w14:paraId="55516E8C" w14:textId="10177D25" w:rsidR="003C3732" w:rsidRPr="0016144D" w:rsidRDefault="003C3732" w:rsidP="0016144D">
      <w:pPr>
        <w:spacing w:before="100" w:beforeAutospacing="1" w:after="100" w:afterAutospacing="1"/>
        <w:outlineLvl w:val="2"/>
        <w:rPr>
          <w:rFonts w:ascii="Calibri" w:hAnsi="Calibri" w:cs="Calibri"/>
          <w:b/>
          <w:sz w:val="27"/>
          <w:szCs w:val="27"/>
        </w:rPr>
      </w:pPr>
      <w:r w:rsidRPr="0016144D">
        <w:rPr>
          <w:rFonts w:ascii="Calibri" w:hAnsi="Calibri" w:cs="Calibri"/>
          <w:b/>
          <w:sz w:val="27"/>
          <w:szCs w:val="27"/>
        </w:rPr>
        <w:t>Business Rules</w:t>
      </w:r>
    </w:p>
    <w:tbl>
      <w:tblPr>
        <w:tblStyle w:val="TableGrid"/>
        <w:tblW w:w="0" w:type="auto"/>
        <w:tblLook w:val="04A0" w:firstRow="1" w:lastRow="0" w:firstColumn="1" w:lastColumn="0" w:noHBand="0" w:noVBand="1"/>
      </w:tblPr>
      <w:tblGrid>
        <w:gridCol w:w="670"/>
        <w:gridCol w:w="1846"/>
        <w:gridCol w:w="6500"/>
      </w:tblGrid>
      <w:tr w:rsidR="003C3732" w:rsidRPr="00C65D82" w14:paraId="171E5FCA" w14:textId="77777777" w:rsidTr="0016144D">
        <w:tc>
          <w:tcPr>
            <w:tcW w:w="0" w:type="auto"/>
            <w:hideMark/>
          </w:tcPr>
          <w:p w14:paraId="300ACD2C" w14:textId="77777777" w:rsidR="003C3732" w:rsidRPr="0016144D" w:rsidRDefault="003C3732">
            <w:pPr>
              <w:pStyle w:val="p1"/>
              <w:jc w:val="center"/>
              <w:rPr>
                <w:rFonts w:ascii="Calibri" w:hAnsi="Calibri" w:cs="Calibri"/>
                <w:b/>
              </w:rPr>
            </w:pPr>
            <w:r w:rsidRPr="0016144D">
              <w:rPr>
                <w:rFonts w:ascii="Calibri" w:hAnsi="Calibri" w:cs="Calibri"/>
                <w:b/>
              </w:rPr>
              <w:t>#</w:t>
            </w:r>
          </w:p>
        </w:tc>
        <w:tc>
          <w:tcPr>
            <w:tcW w:w="0" w:type="auto"/>
            <w:hideMark/>
          </w:tcPr>
          <w:p w14:paraId="296DE26F" w14:textId="77777777" w:rsidR="003C3732" w:rsidRPr="0016144D" w:rsidRDefault="003C3732">
            <w:pPr>
              <w:pStyle w:val="p1"/>
              <w:jc w:val="center"/>
              <w:rPr>
                <w:rFonts w:ascii="Calibri" w:hAnsi="Calibri" w:cs="Calibri"/>
                <w:b/>
              </w:rPr>
            </w:pPr>
            <w:r w:rsidRPr="0016144D">
              <w:rPr>
                <w:rFonts w:ascii="Calibri" w:hAnsi="Calibri" w:cs="Calibri"/>
                <w:b/>
              </w:rPr>
              <w:t>Rule</w:t>
            </w:r>
          </w:p>
        </w:tc>
        <w:tc>
          <w:tcPr>
            <w:tcW w:w="0" w:type="auto"/>
            <w:hideMark/>
          </w:tcPr>
          <w:p w14:paraId="779480CE" w14:textId="77777777" w:rsidR="003C3732" w:rsidRPr="0016144D" w:rsidRDefault="003C3732">
            <w:pPr>
              <w:pStyle w:val="p1"/>
              <w:jc w:val="center"/>
              <w:rPr>
                <w:rFonts w:ascii="Calibri" w:hAnsi="Calibri" w:cs="Calibri"/>
                <w:b/>
              </w:rPr>
            </w:pPr>
            <w:r w:rsidRPr="0016144D">
              <w:rPr>
                <w:rFonts w:ascii="Calibri" w:hAnsi="Calibri" w:cs="Calibri"/>
                <w:b/>
              </w:rPr>
              <w:t>Description</w:t>
            </w:r>
          </w:p>
        </w:tc>
      </w:tr>
      <w:tr w:rsidR="003C3732" w:rsidRPr="00C65D82" w14:paraId="5431BCC2" w14:textId="77777777" w:rsidTr="0016144D">
        <w:tc>
          <w:tcPr>
            <w:tcW w:w="0" w:type="auto"/>
            <w:hideMark/>
          </w:tcPr>
          <w:p w14:paraId="034D9317" w14:textId="77777777" w:rsidR="003C3732" w:rsidRPr="0016144D" w:rsidRDefault="003C3732">
            <w:pPr>
              <w:pStyle w:val="p1"/>
              <w:rPr>
                <w:rFonts w:ascii="Calibri" w:hAnsi="Calibri" w:cs="Calibri"/>
              </w:rPr>
            </w:pPr>
            <w:r w:rsidRPr="00D9258C">
              <w:rPr>
                <w:rFonts w:ascii="Calibri" w:hAnsi="Calibri" w:cs="Calibri"/>
              </w:rPr>
              <w:t>BR-01</w:t>
            </w:r>
          </w:p>
        </w:tc>
        <w:tc>
          <w:tcPr>
            <w:tcW w:w="0" w:type="auto"/>
            <w:hideMark/>
          </w:tcPr>
          <w:p w14:paraId="52109080" w14:textId="77777777" w:rsidR="003C3732" w:rsidRPr="0016144D" w:rsidRDefault="003C3732">
            <w:pPr>
              <w:pStyle w:val="p1"/>
              <w:rPr>
                <w:rFonts w:ascii="Calibri" w:hAnsi="Calibri" w:cs="Calibri"/>
              </w:rPr>
            </w:pPr>
            <w:r w:rsidRPr="0016144D">
              <w:rPr>
                <w:rFonts w:ascii="Calibri" w:hAnsi="Calibri" w:cs="Calibri"/>
              </w:rPr>
              <w:t>Single Role Model</w:t>
            </w:r>
          </w:p>
        </w:tc>
        <w:tc>
          <w:tcPr>
            <w:tcW w:w="0" w:type="auto"/>
            <w:hideMark/>
          </w:tcPr>
          <w:p w14:paraId="608472B7" w14:textId="77777777" w:rsidR="003C3732" w:rsidRPr="0016144D" w:rsidRDefault="003C3732">
            <w:pPr>
              <w:pStyle w:val="p1"/>
              <w:rPr>
                <w:rFonts w:ascii="Calibri" w:hAnsi="Calibri" w:cs="Calibri"/>
              </w:rPr>
            </w:pPr>
            <w:r w:rsidRPr="0016144D">
              <w:rPr>
                <w:rFonts w:ascii="Calibri" w:hAnsi="Calibri" w:cs="Calibri"/>
              </w:rPr>
              <w:t xml:space="preserve">Every member is a </w:t>
            </w:r>
            <w:r w:rsidRPr="00D9258C">
              <w:rPr>
                <w:rStyle w:val="s1"/>
                <w:rFonts w:ascii="Calibri" w:eastAsiaTheme="majorEastAsia" w:hAnsi="Calibri" w:cs="Calibri"/>
              </w:rPr>
              <w:t>District Tech Lead</w:t>
            </w:r>
            <w:r w:rsidRPr="0016144D">
              <w:rPr>
                <w:rFonts w:ascii="Calibri" w:hAnsi="Calibri" w:cs="Calibri"/>
              </w:rPr>
              <w:t>. No Assistant or secondary roles.</w:t>
            </w:r>
          </w:p>
        </w:tc>
      </w:tr>
      <w:tr w:rsidR="003C3732" w:rsidRPr="00C65D82" w14:paraId="0A61E6E6" w14:textId="77777777" w:rsidTr="0016144D">
        <w:tc>
          <w:tcPr>
            <w:tcW w:w="0" w:type="auto"/>
            <w:hideMark/>
          </w:tcPr>
          <w:p w14:paraId="132335FF" w14:textId="77777777" w:rsidR="003C3732" w:rsidRPr="0016144D" w:rsidRDefault="003C3732">
            <w:pPr>
              <w:pStyle w:val="p1"/>
              <w:rPr>
                <w:rFonts w:ascii="Calibri" w:hAnsi="Calibri" w:cs="Calibri"/>
              </w:rPr>
            </w:pPr>
            <w:r w:rsidRPr="00D9258C">
              <w:rPr>
                <w:rFonts w:ascii="Calibri" w:hAnsi="Calibri" w:cs="Calibri"/>
              </w:rPr>
              <w:t>BR-02</w:t>
            </w:r>
          </w:p>
        </w:tc>
        <w:tc>
          <w:tcPr>
            <w:tcW w:w="0" w:type="auto"/>
            <w:hideMark/>
          </w:tcPr>
          <w:p w14:paraId="48DB311B" w14:textId="77777777" w:rsidR="003C3732" w:rsidRPr="0016144D" w:rsidRDefault="003C3732">
            <w:pPr>
              <w:pStyle w:val="p1"/>
              <w:rPr>
                <w:rFonts w:ascii="Calibri" w:hAnsi="Calibri" w:cs="Calibri"/>
              </w:rPr>
            </w:pPr>
            <w:r w:rsidRPr="0016144D">
              <w:rPr>
                <w:rFonts w:ascii="Calibri" w:hAnsi="Calibri" w:cs="Calibri"/>
              </w:rPr>
              <w:t>Invitation Power</w:t>
            </w:r>
          </w:p>
        </w:tc>
        <w:tc>
          <w:tcPr>
            <w:tcW w:w="0" w:type="auto"/>
            <w:hideMark/>
          </w:tcPr>
          <w:p w14:paraId="1BF7BEDD" w14:textId="77777777" w:rsidR="003C3732" w:rsidRPr="0016144D" w:rsidRDefault="003C3732">
            <w:pPr>
              <w:pStyle w:val="p1"/>
              <w:rPr>
                <w:rFonts w:ascii="Calibri" w:hAnsi="Calibri" w:cs="Calibri"/>
              </w:rPr>
            </w:pPr>
            <w:r w:rsidRPr="0016144D">
              <w:rPr>
                <w:rFonts w:ascii="Calibri" w:hAnsi="Calibri" w:cs="Calibri"/>
              </w:rPr>
              <w:t>District Tech Leads may invite additional District Tech Leads.</w:t>
            </w:r>
          </w:p>
        </w:tc>
      </w:tr>
      <w:tr w:rsidR="003C3732" w:rsidRPr="00C65D82" w14:paraId="54CEDA6F" w14:textId="77777777" w:rsidTr="0016144D">
        <w:tc>
          <w:tcPr>
            <w:tcW w:w="0" w:type="auto"/>
            <w:hideMark/>
          </w:tcPr>
          <w:p w14:paraId="68E3CB63" w14:textId="77777777" w:rsidR="003C3732" w:rsidRPr="0016144D" w:rsidRDefault="003C3732">
            <w:pPr>
              <w:pStyle w:val="p1"/>
              <w:rPr>
                <w:rFonts w:ascii="Calibri" w:hAnsi="Calibri" w:cs="Calibri"/>
              </w:rPr>
            </w:pPr>
            <w:r w:rsidRPr="00D9258C">
              <w:rPr>
                <w:rFonts w:ascii="Calibri" w:hAnsi="Calibri" w:cs="Calibri"/>
              </w:rPr>
              <w:t>BR-03</w:t>
            </w:r>
          </w:p>
        </w:tc>
        <w:tc>
          <w:tcPr>
            <w:tcW w:w="0" w:type="auto"/>
            <w:hideMark/>
          </w:tcPr>
          <w:p w14:paraId="05FE79E6" w14:textId="77777777" w:rsidR="003C3732" w:rsidRPr="0016144D" w:rsidRDefault="003C3732">
            <w:pPr>
              <w:pStyle w:val="p1"/>
              <w:rPr>
                <w:rFonts w:ascii="Calibri" w:hAnsi="Calibri" w:cs="Calibri"/>
              </w:rPr>
            </w:pPr>
            <w:r w:rsidRPr="0016144D">
              <w:rPr>
                <w:rFonts w:ascii="Calibri" w:hAnsi="Calibri" w:cs="Calibri"/>
              </w:rPr>
              <w:t>No Peer Removal</w:t>
            </w:r>
          </w:p>
        </w:tc>
        <w:tc>
          <w:tcPr>
            <w:tcW w:w="0" w:type="auto"/>
            <w:hideMark/>
          </w:tcPr>
          <w:p w14:paraId="0E97135F" w14:textId="77777777" w:rsidR="003C3732" w:rsidRPr="0016144D" w:rsidRDefault="003C3732">
            <w:pPr>
              <w:pStyle w:val="p1"/>
              <w:rPr>
                <w:rFonts w:ascii="Calibri" w:hAnsi="Calibri" w:cs="Calibri"/>
              </w:rPr>
            </w:pPr>
            <w:r w:rsidRPr="0016144D">
              <w:rPr>
                <w:rFonts w:ascii="Calibri" w:hAnsi="Calibri" w:cs="Calibri"/>
              </w:rPr>
              <w:t xml:space="preserve">District Tech Leads </w:t>
            </w:r>
            <w:r w:rsidRPr="00D9258C">
              <w:rPr>
                <w:rStyle w:val="s1"/>
                <w:rFonts w:ascii="Calibri" w:eastAsiaTheme="majorEastAsia" w:hAnsi="Calibri" w:cs="Calibri"/>
              </w:rPr>
              <w:t>cannot</w:t>
            </w:r>
            <w:r w:rsidRPr="0016144D">
              <w:rPr>
                <w:rFonts w:ascii="Calibri" w:hAnsi="Calibri" w:cs="Calibri"/>
              </w:rPr>
              <w:t xml:space="preserve"> deactivate or remove other Tech Leads. Only ScholarPath Admin can perform these actions.</w:t>
            </w:r>
          </w:p>
        </w:tc>
      </w:tr>
      <w:tr w:rsidR="003C3732" w:rsidRPr="00C65D82" w14:paraId="5CB85139" w14:textId="77777777" w:rsidTr="0016144D">
        <w:tc>
          <w:tcPr>
            <w:tcW w:w="0" w:type="auto"/>
            <w:hideMark/>
          </w:tcPr>
          <w:p w14:paraId="1E9EB3A3" w14:textId="77777777" w:rsidR="003C3732" w:rsidRPr="0016144D" w:rsidRDefault="003C3732">
            <w:pPr>
              <w:pStyle w:val="p1"/>
              <w:rPr>
                <w:rFonts w:ascii="Calibri" w:hAnsi="Calibri" w:cs="Calibri"/>
              </w:rPr>
            </w:pPr>
            <w:r w:rsidRPr="00D9258C">
              <w:rPr>
                <w:rFonts w:ascii="Calibri" w:hAnsi="Calibri" w:cs="Calibri"/>
              </w:rPr>
              <w:t>BR-04</w:t>
            </w:r>
          </w:p>
        </w:tc>
        <w:tc>
          <w:tcPr>
            <w:tcW w:w="0" w:type="auto"/>
            <w:hideMark/>
          </w:tcPr>
          <w:p w14:paraId="495E297D" w14:textId="77777777" w:rsidR="003C3732" w:rsidRPr="0016144D" w:rsidRDefault="003C3732">
            <w:pPr>
              <w:pStyle w:val="p1"/>
              <w:rPr>
                <w:rFonts w:ascii="Calibri" w:hAnsi="Calibri" w:cs="Calibri"/>
              </w:rPr>
            </w:pPr>
            <w:r w:rsidRPr="0016144D">
              <w:rPr>
                <w:rFonts w:ascii="Calibri" w:hAnsi="Calibri" w:cs="Calibri"/>
              </w:rPr>
              <w:t>Minimum Team Rule</w:t>
            </w:r>
          </w:p>
        </w:tc>
        <w:tc>
          <w:tcPr>
            <w:tcW w:w="0" w:type="auto"/>
            <w:hideMark/>
          </w:tcPr>
          <w:p w14:paraId="3C6A7FDF" w14:textId="77777777" w:rsidR="003C3732" w:rsidRPr="0016144D" w:rsidRDefault="003C3732">
            <w:pPr>
              <w:pStyle w:val="p1"/>
              <w:rPr>
                <w:rFonts w:ascii="Calibri" w:hAnsi="Calibri" w:cs="Calibri"/>
              </w:rPr>
            </w:pPr>
            <w:r w:rsidRPr="0016144D">
              <w:rPr>
                <w:rFonts w:ascii="Calibri" w:hAnsi="Calibri" w:cs="Calibri"/>
              </w:rPr>
              <w:t xml:space="preserve">At least </w:t>
            </w:r>
            <w:r w:rsidRPr="00D9258C">
              <w:rPr>
                <w:rStyle w:val="s1"/>
                <w:rFonts w:ascii="Calibri" w:eastAsiaTheme="majorEastAsia" w:hAnsi="Calibri" w:cs="Calibri"/>
              </w:rPr>
              <w:t>one active</w:t>
            </w:r>
            <w:r w:rsidRPr="0016144D">
              <w:rPr>
                <w:rFonts w:ascii="Calibri" w:hAnsi="Calibri" w:cs="Calibri"/>
              </w:rPr>
              <w:t xml:space="preserve"> District Tech Lead must always exist.</w:t>
            </w:r>
          </w:p>
        </w:tc>
      </w:tr>
      <w:tr w:rsidR="003C3732" w:rsidRPr="00C65D82" w14:paraId="0B2BBC3E" w14:textId="77777777" w:rsidTr="0016144D">
        <w:tc>
          <w:tcPr>
            <w:tcW w:w="0" w:type="auto"/>
            <w:hideMark/>
          </w:tcPr>
          <w:p w14:paraId="2610CEED" w14:textId="77777777" w:rsidR="003C3732" w:rsidRPr="0016144D" w:rsidRDefault="003C3732">
            <w:pPr>
              <w:pStyle w:val="p1"/>
              <w:rPr>
                <w:rFonts w:ascii="Calibri" w:hAnsi="Calibri" w:cs="Calibri"/>
              </w:rPr>
            </w:pPr>
            <w:r w:rsidRPr="00D9258C">
              <w:rPr>
                <w:rFonts w:ascii="Calibri" w:hAnsi="Calibri" w:cs="Calibri"/>
              </w:rPr>
              <w:t>BR-05</w:t>
            </w:r>
          </w:p>
        </w:tc>
        <w:tc>
          <w:tcPr>
            <w:tcW w:w="0" w:type="auto"/>
            <w:hideMark/>
          </w:tcPr>
          <w:p w14:paraId="6DDF1E0E" w14:textId="77777777" w:rsidR="003C3732" w:rsidRPr="0016144D" w:rsidRDefault="003C3732">
            <w:pPr>
              <w:pStyle w:val="p1"/>
              <w:rPr>
                <w:rFonts w:ascii="Calibri" w:hAnsi="Calibri" w:cs="Calibri"/>
              </w:rPr>
            </w:pPr>
            <w:r w:rsidRPr="0016144D">
              <w:rPr>
                <w:rFonts w:ascii="Calibri" w:hAnsi="Calibri" w:cs="Calibri"/>
              </w:rPr>
              <w:t>Invitation Restrictions</w:t>
            </w:r>
          </w:p>
        </w:tc>
        <w:tc>
          <w:tcPr>
            <w:tcW w:w="0" w:type="auto"/>
            <w:hideMark/>
          </w:tcPr>
          <w:p w14:paraId="2390F5A0" w14:textId="77777777" w:rsidR="003C3732" w:rsidRPr="0016144D" w:rsidRDefault="003C3732">
            <w:pPr>
              <w:pStyle w:val="p1"/>
              <w:rPr>
                <w:rFonts w:ascii="Calibri" w:hAnsi="Calibri" w:cs="Calibri"/>
              </w:rPr>
            </w:pPr>
            <w:r w:rsidRPr="0016144D">
              <w:rPr>
                <w:rFonts w:ascii="Calibri" w:hAnsi="Calibri" w:cs="Calibri"/>
              </w:rPr>
              <w:t>Invited email must not exist in another district.</w:t>
            </w:r>
          </w:p>
        </w:tc>
      </w:tr>
      <w:tr w:rsidR="003C3732" w:rsidRPr="00C65D82" w14:paraId="18D6ED96" w14:textId="77777777" w:rsidTr="0016144D">
        <w:tc>
          <w:tcPr>
            <w:tcW w:w="0" w:type="auto"/>
            <w:hideMark/>
          </w:tcPr>
          <w:p w14:paraId="27E14415" w14:textId="77777777" w:rsidR="003C3732" w:rsidRPr="0016144D" w:rsidRDefault="003C3732">
            <w:pPr>
              <w:pStyle w:val="p1"/>
              <w:rPr>
                <w:rFonts w:ascii="Calibri" w:hAnsi="Calibri" w:cs="Calibri"/>
              </w:rPr>
            </w:pPr>
            <w:r w:rsidRPr="00D9258C">
              <w:rPr>
                <w:rFonts w:ascii="Calibri" w:hAnsi="Calibri" w:cs="Calibri"/>
              </w:rPr>
              <w:t>BR-06</w:t>
            </w:r>
          </w:p>
        </w:tc>
        <w:tc>
          <w:tcPr>
            <w:tcW w:w="0" w:type="auto"/>
            <w:hideMark/>
          </w:tcPr>
          <w:p w14:paraId="07FD9DE4" w14:textId="77777777" w:rsidR="003C3732" w:rsidRPr="0016144D" w:rsidRDefault="003C3732">
            <w:pPr>
              <w:pStyle w:val="p1"/>
              <w:rPr>
                <w:rFonts w:ascii="Calibri" w:hAnsi="Calibri" w:cs="Calibri"/>
              </w:rPr>
            </w:pPr>
            <w:r w:rsidRPr="0016144D">
              <w:rPr>
                <w:rFonts w:ascii="Calibri" w:hAnsi="Calibri" w:cs="Calibri"/>
              </w:rPr>
              <w:t>Status Types</w:t>
            </w:r>
          </w:p>
        </w:tc>
        <w:tc>
          <w:tcPr>
            <w:tcW w:w="0" w:type="auto"/>
            <w:hideMark/>
          </w:tcPr>
          <w:p w14:paraId="279EF983" w14:textId="77777777" w:rsidR="003C3732" w:rsidRPr="0016144D" w:rsidRDefault="003C3732">
            <w:pPr>
              <w:pStyle w:val="p1"/>
              <w:rPr>
                <w:rFonts w:ascii="Calibri" w:hAnsi="Calibri" w:cs="Calibri"/>
              </w:rPr>
            </w:pPr>
            <w:r w:rsidRPr="0016144D">
              <w:rPr>
                <w:rStyle w:val="s1"/>
                <w:rFonts w:ascii="Calibri" w:eastAsiaTheme="majorEastAsia" w:hAnsi="Calibri" w:cs="Calibri"/>
              </w:rPr>
              <w:t xml:space="preserve">Member statuses: </w:t>
            </w:r>
            <w:r w:rsidRPr="00D9258C">
              <w:rPr>
                <w:rFonts w:ascii="Calibri" w:hAnsi="Calibri" w:cs="Calibri"/>
              </w:rPr>
              <w:t>Invited</w:t>
            </w:r>
            <w:r w:rsidRPr="0016144D">
              <w:rPr>
                <w:rStyle w:val="s1"/>
                <w:rFonts w:ascii="Calibri" w:eastAsiaTheme="majorEastAsia" w:hAnsi="Calibri" w:cs="Calibri"/>
              </w:rPr>
              <w:t xml:space="preserve">, </w:t>
            </w:r>
            <w:r w:rsidRPr="00D9258C">
              <w:rPr>
                <w:rFonts w:ascii="Calibri" w:hAnsi="Calibri" w:cs="Calibri"/>
              </w:rPr>
              <w:t>Active</w:t>
            </w:r>
            <w:r w:rsidRPr="0016144D">
              <w:rPr>
                <w:rStyle w:val="s1"/>
                <w:rFonts w:ascii="Calibri" w:eastAsiaTheme="majorEastAsia" w:hAnsi="Calibri" w:cs="Calibri"/>
              </w:rPr>
              <w:t xml:space="preserve">, </w:t>
            </w:r>
            <w:r w:rsidRPr="00D9258C">
              <w:rPr>
                <w:rFonts w:ascii="Calibri" w:hAnsi="Calibri" w:cs="Calibri"/>
              </w:rPr>
              <w:t>Deactivated</w:t>
            </w:r>
            <w:r w:rsidRPr="0016144D">
              <w:rPr>
                <w:rStyle w:val="s1"/>
                <w:rFonts w:ascii="Calibri" w:eastAsiaTheme="majorEastAsia" w:hAnsi="Calibri" w:cs="Calibri"/>
              </w:rPr>
              <w:t>.</w:t>
            </w:r>
          </w:p>
        </w:tc>
      </w:tr>
      <w:tr w:rsidR="003C3732" w:rsidRPr="00C65D82" w14:paraId="7B6AE27A" w14:textId="77777777" w:rsidTr="0016144D">
        <w:tc>
          <w:tcPr>
            <w:tcW w:w="0" w:type="auto"/>
            <w:hideMark/>
          </w:tcPr>
          <w:p w14:paraId="0865428D" w14:textId="77777777" w:rsidR="003C3732" w:rsidRPr="0016144D" w:rsidRDefault="003C3732">
            <w:pPr>
              <w:pStyle w:val="p1"/>
              <w:rPr>
                <w:rFonts w:ascii="Calibri" w:hAnsi="Calibri" w:cs="Calibri"/>
              </w:rPr>
            </w:pPr>
            <w:r w:rsidRPr="00D9258C">
              <w:rPr>
                <w:rFonts w:ascii="Calibri" w:hAnsi="Calibri" w:cs="Calibri"/>
              </w:rPr>
              <w:t>BR-07</w:t>
            </w:r>
          </w:p>
        </w:tc>
        <w:tc>
          <w:tcPr>
            <w:tcW w:w="0" w:type="auto"/>
            <w:hideMark/>
          </w:tcPr>
          <w:p w14:paraId="2FB6D166" w14:textId="77777777" w:rsidR="003C3732" w:rsidRPr="0016144D" w:rsidRDefault="003C3732">
            <w:pPr>
              <w:pStyle w:val="p1"/>
              <w:rPr>
                <w:rFonts w:ascii="Calibri" w:hAnsi="Calibri" w:cs="Calibri"/>
              </w:rPr>
            </w:pPr>
            <w:r w:rsidRPr="0016144D">
              <w:rPr>
                <w:rFonts w:ascii="Calibri" w:hAnsi="Calibri" w:cs="Calibri"/>
              </w:rPr>
              <w:t>Login Visibility</w:t>
            </w:r>
          </w:p>
        </w:tc>
        <w:tc>
          <w:tcPr>
            <w:tcW w:w="0" w:type="auto"/>
            <w:hideMark/>
          </w:tcPr>
          <w:p w14:paraId="138BF60C" w14:textId="77777777" w:rsidR="003C3732" w:rsidRPr="0016144D" w:rsidRDefault="003C3732">
            <w:pPr>
              <w:pStyle w:val="p1"/>
              <w:rPr>
                <w:rFonts w:ascii="Calibri" w:hAnsi="Calibri" w:cs="Calibri"/>
              </w:rPr>
            </w:pPr>
            <w:r w:rsidRPr="0016144D">
              <w:rPr>
                <w:rFonts w:ascii="Calibri" w:hAnsi="Calibri" w:cs="Calibri"/>
              </w:rPr>
              <w:t>District Tech Leads can view last login timestamp for each tech member.</w:t>
            </w:r>
          </w:p>
        </w:tc>
      </w:tr>
      <w:tr w:rsidR="003C3732" w:rsidRPr="00C65D82" w14:paraId="3288AD4A" w14:textId="77777777" w:rsidTr="0016144D">
        <w:tc>
          <w:tcPr>
            <w:tcW w:w="0" w:type="auto"/>
            <w:hideMark/>
          </w:tcPr>
          <w:p w14:paraId="4E7F6465" w14:textId="77777777" w:rsidR="003C3732" w:rsidRPr="0016144D" w:rsidRDefault="003C3732">
            <w:pPr>
              <w:pStyle w:val="p1"/>
              <w:rPr>
                <w:rFonts w:ascii="Calibri" w:hAnsi="Calibri" w:cs="Calibri"/>
              </w:rPr>
            </w:pPr>
            <w:r w:rsidRPr="00D9258C">
              <w:rPr>
                <w:rFonts w:ascii="Calibri" w:hAnsi="Calibri" w:cs="Calibri"/>
              </w:rPr>
              <w:t>BR-08</w:t>
            </w:r>
          </w:p>
        </w:tc>
        <w:tc>
          <w:tcPr>
            <w:tcW w:w="0" w:type="auto"/>
            <w:hideMark/>
          </w:tcPr>
          <w:p w14:paraId="083B5D1F" w14:textId="77777777" w:rsidR="003C3732" w:rsidRPr="0016144D" w:rsidRDefault="003C3732">
            <w:pPr>
              <w:pStyle w:val="p1"/>
              <w:rPr>
                <w:rFonts w:ascii="Calibri" w:hAnsi="Calibri" w:cs="Calibri"/>
              </w:rPr>
            </w:pPr>
            <w:r w:rsidRPr="0016144D">
              <w:rPr>
                <w:rFonts w:ascii="Calibri" w:hAnsi="Calibri" w:cs="Calibri"/>
              </w:rPr>
              <w:t>Audit Logging</w:t>
            </w:r>
          </w:p>
        </w:tc>
        <w:tc>
          <w:tcPr>
            <w:tcW w:w="0" w:type="auto"/>
            <w:hideMark/>
          </w:tcPr>
          <w:p w14:paraId="68702D59" w14:textId="77777777" w:rsidR="003C3732" w:rsidRPr="0016144D" w:rsidRDefault="003C3732">
            <w:pPr>
              <w:pStyle w:val="p1"/>
              <w:rPr>
                <w:rFonts w:ascii="Calibri" w:hAnsi="Calibri" w:cs="Calibri"/>
              </w:rPr>
            </w:pPr>
            <w:r w:rsidRPr="0016144D">
              <w:rPr>
                <w:rFonts w:ascii="Calibri" w:hAnsi="Calibri" w:cs="Calibri"/>
              </w:rPr>
              <w:t>Invite, resend invitation, activation, and admin removals must be logged.</w:t>
            </w:r>
          </w:p>
        </w:tc>
      </w:tr>
      <w:tr w:rsidR="003C3732" w:rsidRPr="00C65D82" w14:paraId="27527F7A" w14:textId="77777777" w:rsidTr="0016144D">
        <w:tc>
          <w:tcPr>
            <w:tcW w:w="0" w:type="auto"/>
            <w:hideMark/>
          </w:tcPr>
          <w:p w14:paraId="406CB052" w14:textId="77777777" w:rsidR="003C3732" w:rsidRPr="0016144D" w:rsidRDefault="003C3732">
            <w:pPr>
              <w:pStyle w:val="p1"/>
              <w:rPr>
                <w:rFonts w:ascii="Calibri" w:hAnsi="Calibri" w:cs="Calibri"/>
              </w:rPr>
            </w:pPr>
            <w:r w:rsidRPr="00D9258C">
              <w:rPr>
                <w:rFonts w:ascii="Calibri" w:hAnsi="Calibri" w:cs="Calibri"/>
              </w:rPr>
              <w:t>BR-09</w:t>
            </w:r>
          </w:p>
        </w:tc>
        <w:tc>
          <w:tcPr>
            <w:tcW w:w="0" w:type="auto"/>
            <w:hideMark/>
          </w:tcPr>
          <w:p w14:paraId="24B51BB9" w14:textId="77777777" w:rsidR="003C3732" w:rsidRPr="0016144D" w:rsidRDefault="003C3732">
            <w:pPr>
              <w:pStyle w:val="p1"/>
              <w:rPr>
                <w:rFonts w:ascii="Calibri" w:hAnsi="Calibri" w:cs="Calibri"/>
              </w:rPr>
            </w:pPr>
            <w:r w:rsidRPr="0016144D">
              <w:rPr>
                <w:rFonts w:ascii="Calibri" w:hAnsi="Calibri" w:cs="Calibri"/>
              </w:rPr>
              <w:t>Activation Process</w:t>
            </w:r>
          </w:p>
        </w:tc>
        <w:tc>
          <w:tcPr>
            <w:tcW w:w="0" w:type="auto"/>
            <w:hideMark/>
          </w:tcPr>
          <w:p w14:paraId="52F54B31" w14:textId="77777777" w:rsidR="003C3732" w:rsidRPr="0016144D" w:rsidRDefault="003C3732">
            <w:pPr>
              <w:pStyle w:val="p1"/>
              <w:rPr>
                <w:rFonts w:ascii="Calibri" w:hAnsi="Calibri" w:cs="Calibri"/>
              </w:rPr>
            </w:pPr>
            <w:r w:rsidRPr="0016144D">
              <w:rPr>
                <w:rFonts w:ascii="Calibri" w:hAnsi="Calibri" w:cs="Calibri"/>
              </w:rPr>
              <w:t>Invited Tech Leads must set a password through a secure 24-hour activation link.</w:t>
            </w:r>
          </w:p>
        </w:tc>
      </w:tr>
    </w:tbl>
    <w:p w14:paraId="22F13BA5" w14:textId="774E8166" w:rsidR="003C3732" w:rsidRPr="00060AF5" w:rsidRDefault="003C3732" w:rsidP="003C3732">
      <w:pPr>
        <w:rPr>
          <w:rStyle w:val="s1"/>
          <w:rFonts w:ascii="Calibri" w:eastAsiaTheme="majorEastAsia" w:hAnsi="Calibri" w:cs="Calibri"/>
        </w:rPr>
      </w:pPr>
    </w:p>
    <w:p w14:paraId="16FB96F4" w14:textId="28FC6F81" w:rsidR="003C3732" w:rsidRPr="0016144D" w:rsidRDefault="003C3732" w:rsidP="0016144D">
      <w:pPr>
        <w:spacing w:before="100" w:beforeAutospacing="1" w:after="100" w:afterAutospacing="1"/>
        <w:outlineLvl w:val="2"/>
        <w:rPr>
          <w:rFonts w:ascii="Calibri" w:hAnsi="Calibri" w:cs="Calibri"/>
          <w:b/>
          <w:sz w:val="27"/>
          <w:szCs w:val="27"/>
        </w:rPr>
      </w:pPr>
      <w:r w:rsidRPr="0016144D">
        <w:rPr>
          <w:rFonts w:ascii="Calibri" w:hAnsi="Calibri" w:cs="Calibri"/>
          <w:b/>
          <w:sz w:val="27"/>
          <w:szCs w:val="27"/>
        </w:rPr>
        <w:t>Pre-Conditions</w:t>
      </w:r>
    </w:p>
    <w:p w14:paraId="4CDAD3A6" w14:textId="77777777" w:rsidR="003C3732" w:rsidRPr="00060AF5" w:rsidRDefault="003C3732" w:rsidP="00590A31">
      <w:pPr>
        <w:pStyle w:val="p1"/>
        <w:numPr>
          <w:ilvl w:val="0"/>
          <w:numId w:val="337"/>
        </w:numPr>
        <w:rPr>
          <w:rFonts w:ascii="Calibri" w:hAnsi="Calibri" w:cs="Calibri"/>
        </w:rPr>
      </w:pPr>
      <w:r w:rsidRPr="00060AF5">
        <w:rPr>
          <w:rFonts w:ascii="Calibri" w:hAnsi="Calibri" w:cs="Calibri"/>
        </w:rPr>
        <w:t>District account is active.</w:t>
      </w:r>
    </w:p>
    <w:p w14:paraId="01F66C50" w14:textId="77777777" w:rsidR="003C3732" w:rsidRPr="00060AF5" w:rsidRDefault="003C3732" w:rsidP="00590A31">
      <w:pPr>
        <w:pStyle w:val="p1"/>
        <w:numPr>
          <w:ilvl w:val="0"/>
          <w:numId w:val="337"/>
        </w:numPr>
        <w:rPr>
          <w:rFonts w:ascii="Calibri" w:hAnsi="Calibri" w:cs="Calibri"/>
        </w:rPr>
      </w:pPr>
      <w:r w:rsidRPr="00060AF5">
        <w:rPr>
          <w:rFonts w:ascii="Calibri" w:hAnsi="Calibri" w:cs="Calibri"/>
        </w:rPr>
        <w:t>User is an authenticated District Tech Lead.</w:t>
      </w:r>
    </w:p>
    <w:p w14:paraId="65A5E6D7" w14:textId="77777777" w:rsidR="003C3732" w:rsidRPr="00060AF5" w:rsidRDefault="003C3732" w:rsidP="00590A31">
      <w:pPr>
        <w:pStyle w:val="p1"/>
        <w:numPr>
          <w:ilvl w:val="0"/>
          <w:numId w:val="337"/>
        </w:numPr>
        <w:rPr>
          <w:rFonts w:ascii="Calibri" w:hAnsi="Calibri" w:cs="Calibri"/>
        </w:rPr>
      </w:pPr>
      <w:r w:rsidRPr="00060AF5">
        <w:rPr>
          <w:rFonts w:ascii="Calibri" w:hAnsi="Calibri" w:cs="Calibri"/>
        </w:rPr>
        <w:t>User has completed onboarding.</w:t>
      </w:r>
    </w:p>
    <w:p w14:paraId="6BE6FDC0" w14:textId="676C7F46" w:rsidR="003C3732" w:rsidRPr="00060AF5" w:rsidRDefault="003C3732" w:rsidP="00060AF5">
      <w:pPr>
        <w:spacing w:before="100" w:beforeAutospacing="1" w:after="100" w:afterAutospacing="1"/>
        <w:outlineLvl w:val="2"/>
        <w:rPr>
          <w:rFonts w:ascii="Calibri" w:hAnsi="Calibri" w:cs="Calibri"/>
        </w:rPr>
      </w:pPr>
      <w:r w:rsidRPr="00060AF5">
        <w:rPr>
          <w:rStyle w:val="apple-converted-space"/>
          <w:rFonts w:ascii="Calibri" w:hAnsi="Calibri" w:cs="Calibri"/>
        </w:rPr>
        <w:t> </w:t>
      </w:r>
      <w:r w:rsidRPr="00060AF5">
        <w:rPr>
          <w:rFonts w:ascii="Calibri" w:hAnsi="Calibri" w:cs="Calibri"/>
          <w:b/>
          <w:sz w:val="27"/>
          <w:szCs w:val="27"/>
        </w:rPr>
        <w:t>Steps</w:t>
      </w:r>
    </w:p>
    <w:p w14:paraId="17A19A20" w14:textId="4394286A" w:rsidR="003C3732" w:rsidRPr="00060AF5" w:rsidRDefault="003C3732" w:rsidP="00590A31">
      <w:pPr>
        <w:pStyle w:val="ListParagraph"/>
        <w:numPr>
          <w:ilvl w:val="0"/>
          <w:numId w:val="340"/>
        </w:numPr>
        <w:rPr>
          <w:rFonts w:ascii="Calibri" w:hAnsi="Calibri" w:cs="Calibri"/>
        </w:rPr>
      </w:pPr>
      <w:r w:rsidRPr="00060AF5">
        <w:rPr>
          <w:rFonts w:ascii="Calibri" w:hAnsi="Calibri" w:cs="Calibri"/>
        </w:rPr>
        <w:t>View District Tech Team</w:t>
      </w:r>
    </w:p>
    <w:p w14:paraId="39BDDB55" w14:textId="77777777" w:rsidR="00060AF5" w:rsidRPr="00060AF5" w:rsidRDefault="00060AF5" w:rsidP="00060AF5">
      <w:pPr>
        <w:rPr>
          <w:rFonts w:ascii="Calibri" w:hAnsi="Calibri" w:cs="Calibri"/>
        </w:rPr>
      </w:pPr>
    </w:p>
    <w:p w14:paraId="2DA27C57" w14:textId="77777777" w:rsidR="003C3732" w:rsidRPr="00060AF5" w:rsidRDefault="003C3732" w:rsidP="00590A31">
      <w:pPr>
        <w:pStyle w:val="ListParagraph"/>
        <w:numPr>
          <w:ilvl w:val="0"/>
          <w:numId w:val="341"/>
        </w:numPr>
        <w:rPr>
          <w:rFonts w:ascii="Calibri" w:hAnsi="Calibri" w:cs="Calibri"/>
        </w:rPr>
      </w:pPr>
      <w:r w:rsidRPr="00060AF5">
        <w:rPr>
          <w:rStyle w:val="s1"/>
          <w:rFonts w:ascii="Calibri" w:eastAsiaTheme="majorEastAsia" w:hAnsi="Calibri" w:cs="Calibri"/>
        </w:rPr>
        <w:t xml:space="preserve">User navigates to </w:t>
      </w:r>
      <w:r w:rsidRPr="00060AF5">
        <w:rPr>
          <w:rFonts w:ascii="Calibri" w:hAnsi="Calibri" w:cs="Calibri"/>
        </w:rPr>
        <w:t>Notifications &amp; Settings → Team</w:t>
      </w:r>
      <w:r w:rsidRPr="00060AF5">
        <w:rPr>
          <w:rStyle w:val="s1"/>
          <w:rFonts w:ascii="Calibri" w:eastAsiaTheme="majorEastAsia" w:hAnsi="Calibri" w:cs="Calibri"/>
        </w:rPr>
        <w:t>.</w:t>
      </w:r>
    </w:p>
    <w:p w14:paraId="4D88F0B8" w14:textId="77777777" w:rsidR="003C3732" w:rsidRPr="00060AF5" w:rsidRDefault="003C3732" w:rsidP="00590A31">
      <w:pPr>
        <w:pStyle w:val="ListParagraph"/>
        <w:numPr>
          <w:ilvl w:val="0"/>
          <w:numId w:val="341"/>
        </w:numPr>
        <w:rPr>
          <w:rFonts w:ascii="Calibri" w:hAnsi="Calibri" w:cs="Calibri"/>
        </w:rPr>
      </w:pPr>
      <w:r w:rsidRPr="00060AF5">
        <w:rPr>
          <w:rFonts w:ascii="Calibri" w:hAnsi="Calibri" w:cs="Calibri"/>
        </w:rPr>
        <w:t>System displays team members in a table with columns: Name, Email, Status, Last Login, Actions.</w:t>
      </w:r>
    </w:p>
    <w:p w14:paraId="198797E4" w14:textId="35FA9F70" w:rsidR="003C3732" w:rsidRPr="00060AF5" w:rsidRDefault="003C3732" w:rsidP="003C3732">
      <w:pPr>
        <w:rPr>
          <w:rStyle w:val="s1"/>
          <w:rFonts w:ascii="Calibri" w:eastAsiaTheme="majorEastAsia" w:hAnsi="Calibri" w:cs="Calibri"/>
        </w:rPr>
      </w:pPr>
    </w:p>
    <w:p w14:paraId="01DABF87" w14:textId="77777777" w:rsidR="003C3732" w:rsidRPr="00060AF5" w:rsidRDefault="003C3732" w:rsidP="00060AF5">
      <w:pPr>
        <w:rPr>
          <w:rFonts w:ascii="Calibri" w:eastAsiaTheme="majorEastAsia" w:hAnsi="Calibri" w:cs="Calibri"/>
        </w:rPr>
      </w:pPr>
      <w:r w:rsidRPr="00060AF5">
        <w:rPr>
          <w:rFonts w:ascii="Calibri" w:hAnsi="Calibri" w:cs="Calibri"/>
        </w:rPr>
        <w:t>2. Invite a New District Tech Lead</w:t>
      </w:r>
    </w:p>
    <w:p w14:paraId="3FF24C46" w14:textId="77777777" w:rsidR="003C3732" w:rsidRPr="00060AF5" w:rsidRDefault="003C3732" w:rsidP="00590A31">
      <w:pPr>
        <w:pStyle w:val="ListParagraph"/>
        <w:numPr>
          <w:ilvl w:val="0"/>
          <w:numId w:val="342"/>
        </w:numPr>
        <w:rPr>
          <w:rFonts w:ascii="Calibri" w:hAnsi="Calibri" w:cs="Calibri"/>
        </w:rPr>
      </w:pPr>
      <w:r w:rsidRPr="00060AF5">
        <w:rPr>
          <w:rStyle w:val="s1"/>
          <w:rFonts w:ascii="Calibri" w:eastAsiaTheme="majorEastAsia" w:hAnsi="Calibri" w:cs="Calibri"/>
        </w:rPr>
        <w:t xml:space="preserve">User clicks </w:t>
      </w:r>
      <w:r w:rsidRPr="00060AF5">
        <w:rPr>
          <w:rFonts w:ascii="Calibri" w:hAnsi="Calibri" w:cs="Calibri"/>
        </w:rPr>
        <w:t>Invite District Tech Lead</w:t>
      </w:r>
      <w:r w:rsidRPr="00060AF5">
        <w:rPr>
          <w:rStyle w:val="s1"/>
          <w:rFonts w:ascii="Calibri" w:eastAsiaTheme="majorEastAsia" w:hAnsi="Calibri" w:cs="Calibri"/>
        </w:rPr>
        <w:t>.</w:t>
      </w:r>
    </w:p>
    <w:p w14:paraId="4D64F60B" w14:textId="77777777" w:rsidR="003C3732" w:rsidRPr="00060AF5" w:rsidRDefault="003C3732" w:rsidP="00590A31">
      <w:pPr>
        <w:pStyle w:val="ListParagraph"/>
        <w:numPr>
          <w:ilvl w:val="0"/>
          <w:numId w:val="342"/>
        </w:numPr>
        <w:rPr>
          <w:rFonts w:ascii="Calibri" w:hAnsi="Calibri" w:cs="Calibri"/>
        </w:rPr>
      </w:pPr>
      <w:r w:rsidRPr="00060AF5">
        <w:rPr>
          <w:rFonts w:ascii="Calibri" w:hAnsi="Calibri" w:cs="Calibri"/>
        </w:rPr>
        <w:t xml:space="preserve">System opens the </w:t>
      </w:r>
      <w:r w:rsidRPr="00060AF5">
        <w:rPr>
          <w:rFonts w:ascii="Calibri" w:hAnsi="Calibri" w:cs="Calibri"/>
          <w:i/>
        </w:rPr>
        <w:t>Invite Tech Lead</w:t>
      </w:r>
      <w:r w:rsidRPr="00060AF5">
        <w:rPr>
          <w:rFonts w:ascii="Calibri" w:hAnsi="Calibri" w:cs="Calibri"/>
        </w:rPr>
        <w:t xml:space="preserve"> modal with fields:</w:t>
      </w:r>
    </w:p>
    <w:p w14:paraId="353FE1F5" w14:textId="77777777" w:rsidR="003C3732" w:rsidRPr="00060AF5" w:rsidRDefault="003C3732" w:rsidP="00060AF5">
      <w:pPr>
        <w:ind w:left="720" w:firstLine="720"/>
        <w:rPr>
          <w:rFonts w:ascii="Calibri" w:hAnsi="Calibri" w:cs="Calibri"/>
        </w:rPr>
      </w:pPr>
      <w:r w:rsidRPr="00060AF5">
        <w:rPr>
          <w:rFonts w:ascii="Calibri" w:hAnsi="Calibri" w:cs="Calibri"/>
        </w:rPr>
        <w:t>Full Name</w:t>
      </w:r>
    </w:p>
    <w:p w14:paraId="6ECC454C" w14:textId="77777777" w:rsidR="003C3732" w:rsidRPr="00060AF5" w:rsidRDefault="003C3732" w:rsidP="00060AF5">
      <w:pPr>
        <w:ind w:left="720" w:firstLine="720"/>
        <w:rPr>
          <w:rFonts w:ascii="Calibri" w:hAnsi="Calibri" w:cs="Calibri"/>
        </w:rPr>
      </w:pPr>
      <w:r w:rsidRPr="00060AF5">
        <w:rPr>
          <w:rFonts w:ascii="Calibri" w:hAnsi="Calibri" w:cs="Calibri"/>
        </w:rPr>
        <w:t>Email Address</w:t>
      </w:r>
    </w:p>
    <w:p w14:paraId="2D8B77E3" w14:textId="77777777" w:rsidR="003C3732" w:rsidRPr="00060AF5" w:rsidRDefault="003C3732" w:rsidP="00060AF5">
      <w:pPr>
        <w:rPr>
          <w:rFonts w:ascii="Calibri" w:hAnsi="Calibri" w:cs="Calibri"/>
        </w:rPr>
      </w:pPr>
      <w:r w:rsidRPr="00060AF5">
        <w:rPr>
          <w:rFonts w:ascii="Calibri" w:hAnsi="Calibri" w:cs="Calibri"/>
        </w:rPr>
        <w:t xml:space="preserve">User enters details and clicks </w:t>
      </w:r>
      <w:r w:rsidRPr="00060AF5">
        <w:rPr>
          <w:rStyle w:val="s1"/>
          <w:rFonts w:ascii="Calibri" w:eastAsiaTheme="majorEastAsia" w:hAnsi="Calibri" w:cs="Calibri"/>
        </w:rPr>
        <w:t>Send Invite</w:t>
      </w:r>
      <w:r w:rsidRPr="00060AF5">
        <w:rPr>
          <w:rFonts w:ascii="Calibri" w:hAnsi="Calibri" w:cs="Calibri"/>
        </w:rPr>
        <w:t>.</w:t>
      </w:r>
    </w:p>
    <w:p w14:paraId="5A82FBEE" w14:textId="77777777" w:rsidR="003C3732" w:rsidRPr="00060AF5" w:rsidRDefault="003C3732" w:rsidP="00060AF5">
      <w:pPr>
        <w:rPr>
          <w:rFonts w:ascii="Calibri" w:hAnsi="Calibri" w:cs="Calibri"/>
        </w:rPr>
      </w:pPr>
      <w:r w:rsidRPr="00060AF5">
        <w:rPr>
          <w:rFonts w:ascii="Calibri" w:hAnsi="Calibri" w:cs="Calibri"/>
        </w:rPr>
        <w:t>System validates uniqueness of email.</w:t>
      </w:r>
    </w:p>
    <w:p w14:paraId="6E07C9B3" w14:textId="77777777" w:rsidR="003C3732" w:rsidRPr="00060AF5" w:rsidRDefault="003C3732" w:rsidP="00060AF5">
      <w:pPr>
        <w:rPr>
          <w:rFonts w:ascii="Calibri" w:hAnsi="Calibri" w:cs="Calibri"/>
        </w:rPr>
      </w:pPr>
      <w:r w:rsidRPr="00060AF5">
        <w:rPr>
          <w:rFonts w:ascii="Calibri" w:hAnsi="Calibri" w:cs="Calibri"/>
        </w:rPr>
        <w:t>System sends invitation email with 24-hour activation link.</w:t>
      </w:r>
    </w:p>
    <w:p w14:paraId="3BD1DBFA" w14:textId="77777777" w:rsidR="003C3732" w:rsidRPr="00060AF5" w:rsidRDefault="003C3732" w:rsidP="00060AF5">
      <w:pPr>
        <w:rPr>
          <w:rFonts w:ascii="Calibri" w:hAnsi="Calibri" w:cs="Calibri"/>
        </w:rPr>
      </w:pPr>
      <w:r w:rsidRPr="00060AF5">
        <w:rPr>
          <w:rFonts w:ascii="Calibri" w:hAnsi="Calibri" w:cs="Calibri"/>
        </w:rPr>
        <w:t>System logs audit entry:</w:t>
      </w:r>
    </w:p>
    <w:p w14:paraId="7CF0DAB6" w14:textId="77777777" w:rsidR="003C3732" w:rsidRPr="00060AF5" w:rsidRDefault="003C3732" w:rsidP="00060AF5">
      <w:pPr>
        <w:rPr>
          <w:rFonts w:ascii="Calibri" w:hAnsi="Calibri" w:cs="Calibri"/>
        </w:rPr>
      </w:pPr>
      <w:r w:rsidRPr="00060AF5">
        <w:rPr>
          <w:rFonts w:ascii="Calibri" w:hAnsi="Calibri" w:cs="Calibri"/>
        </w:rPr>
        <w:t>“District Tech Lead Invited — {{email}} by {{</w:t>
      </w:r>
      <w:proofErr w:type="spellStart"/>
      <w:r w:rsidRPr="00060AF5">
        <w:rPr>
          <w:rFonts w:ascii="Calibri" w:hAnsi="Calibri" w:cs="Calibri"/>
        </w:rPr>
        <w:t>inviter_name</w:t>
      </w:r>
      <w:proofErr w:type="spellEnd"/>
      <w:r w:rsidRPr="00060AF5">
        <w:rPr>
          <w:rFonts w:ascii="Calibri" w:hAnsi="Calibri" w:cs="Calibri"/>
        </w:rPr>
        <w:t>}}”</w:t>
      </w:r>
    </w:p>
    <w:p w14:paraId="3F03709A" w14:textId="77777777" w:rsidR="003C3732" w:rsidRPr="00060AF5" w:rsidRDefault="003C3732" w:rsidP="00060AF5">
      <w:pPr>
        <w:rPr>
          <w:rFonts w:ascii="Calibri" w:hAnsi="Calibri" w:cs="Calibri"/>
        </w:rPr>
      </w:pPr>
      <w:r w:rsidRPr="00060AF5">
        <w:rPr>
          <w:rFonts w:ascii="Calibri" w:hAnsi="Calibri" w:cs="Calibri"/>
        </w:rPr>
        <w:t xml:space="preserve">Table updates with member status = </w:t>
      </w:r>
      <w:r w:rsidRPr="00060AF5">
        <w:rPr>
          <w:rStyle w:val="s1"/>
          <w:rFonts w:ascii="Calibri" w:eastAsiaTheme="majorEastAsia" w:hAnsi="Calibri" w:cs="Calibri"/>
        </w:rPr>
        <w:t>Invited</w:t>
      </w:r>
      <w:r w:rsidRPr="00060AF5">
        <w:rPr>
          <w:rFonts w:ascii="Calibri" w:hAnsi="Calibri" w:cs="Calibri"/>
        </w:rPr>
        <w:t>.</w:t>
      </w:r>
    </w:p>
    <w:p w14:paraId="1A60D11F" w14:textId="6C472BDC" w:rsidR="009E46EB" w:rsidRPr="00060AF5" w:rsidRDefault="009E46EB" w:rsidP="00060AF5">
      <w:pPr>
        <w:rPr>
          <w:rFonts w:ascii="Calibri" w:hAnsi="Calibri" w:cs="Calibri"/>
        </w:rPr>
      </w:pPr>
      <w:r w:rsidRPr="00060AF5">
        <w:rPr>
          <w:rFonts w:ascii="Calibri" w:hAnsi="Calibri" w:cs="Calibri"/>
        </w:rPr>
        <w:t>ScholarPath — District Tech Lead Invitation Email Template</w:t>
      </w:r>
    </w:p>
    <w:p w14:paraId="0F4352EE" w14:textId="77777777" w:rsidR="009E46EB" w:rsidRPr="00060AF5" w:rsidRDefault="009E46EB" w:rsidP="00060AF5">
      <w:pPr>
        <w:rPr>
          <w:rFonts w:ascii="Calibri" w:hAnsi="Calibri" w:cs="Calibri"/>
        </w:rPr>
      </w:pPr>
    </w:p>
    <w:p w14:paraId="24D11E93" w14:textId="77777777" w:rsidR="009E46EB" w:rsidRPr="00060AF5" w:rsidRDefault="009E46EB" w:rsidP="00060AF5">
      <w:pPr>
        <w:rPr>
          <w:rFonts w:ascii="Calibri" w:hAnsi="Calibri" w:cs="Calibri"/>
        </w:rPr>
      </w:pPr>
      <w:r w:rsidRPr="00060AF5">
        <w:rPr>
          <w:rStyle w:val="s2"/>
          <w:rFonts w:ascii="Calibri" w:eastAsiaTheme="majorEastAsia" w:hAnsi="Calibri" w:cs="Calibri"/>
        </w:rPr>
        <w:t>Subject:</w:t>
      </w:r>
      <w:r w:rsidRPr="00060AF5">
        <w:rPr>
          <w:rFonts w:ascii="Calibri" w:hAnsi="Calibri" w:cs="Calibri"/>
        </w:rPr>
        <w:t xml:space="preserve"> You’ve Been Invited to Join ScholarPath as a District Tech Lead</w:t>
      </w:r>
    </w:p>
    <w:p w14:paraId="058EA407" w14:textId="48662E3F" w:rsidR="009E46EB" w:rsidRPr="00060AF5" w:rsidRDefault="009E46EB" w:rsidP="009E46EB">
      <w:pPr>
        <w:rPr>
          <w:rStyle w:val="s1"/>
          <w:rFonts w:ascii="Calibri" w:eastAsiaTheme="majorEastAsia" w:hAnsi="Calibri" w:cs="Calibri"/>
        </w:rPr>
      </w:pPr>
    </w:p>
    <w:p w14:paraId="4C3763FA" w14:textId="77777777" w:rsidR="009E46EB" w:rsidRPr="00060AF5" w:rsidRDefault="009E46EB" w:rsidP="00060AF5">
      <w:pPr>
        <w:rPr>
          <w:rFonts w:ascii="Calibri" w:eastAsiaTheme="majorEastAsia" w:hAnsi="Calibri" w:cs="Calibri"/>
        </w:rPr>
      </w:pPr>
      <w:r w:rsidRPr="00060AF5">
        <w:rPr>
          <w:rFonts w:ascii="Calibri" w:hAnsi="Calibri" w:cs="Calibri"/>
        </w:rPr>
        <w:t>Hi {{</w:t>
      </w:r>
      <w:proofErr w:type="spellStart"/>
      <w:r w:rsidRPr="00060AF5">
        <w:rPr>
          <w:rFonts w:ascii="Calibri" w:hAnsi="Calibri" w:cs="Calibri"/>
        </w:rPr>
        <w:t>recipient_name</w:t>
      </w:r>
      <w:proofErr w:type="spellEnd"/>
      <w:r w:rsidRPr="00060AF5">
        <w:rPr>
          <w:rFonts w:ascii="Calibri" w:hAnsi="Calibri" w:cs="Calibri"/>
        </w:rPr>
        <w:t>}},</w:t>
      </w:r>
    </w:p>
    <w:p w14:paraId="040359F2" w14:textId="77777777" w:rsidR="009E46EB" w:rsidRPr="00060AF5" w:rsidRDefault="009E46EB" w:rsidP="00060AF5">
      <w:pPr>
        <w:rPr>
          <w:rFonts w:ascii="Calibri" w:hAnsi="Calibri" w:cs="Calibri"/>
        </w:rPr>
      </w:pPr>
    </w:p>
    <w:p w14:paraId="0F9E5084" w14:textId="77777777" w:rsidR="009E46EB" w:rsidRPr="00060AF5" w:rsidRDefault="009E46EB" w:rsidP="00060AF5">
      <w:pPr>
        <w:rPr>
          <w:rFonts w:ascii="Calibri" w:hAnsi="Calibri" w:cs="Calibri"/>
        </w:rPr>
      </w:pPr>
      <w:r w:rsidRPr="00060AF5">
        <w:rPr>
          <w:rStyle w:val="s3"/>
          <w:rFonts w:ascii="Calibri" w:hAnsi="Calibri" w:cs="Calibri"/>
        </w:rPr>
        <w:t xml:space="preserve">You’ve been invited to join the </w:t>
      </w:r>
      <w:r w:rsidRPr="00060AF5">
        <w:rPr>
          <w:rFonts w:ascii="Calibri" w:hAnsi="Calibri" w:cs="Calibri"/>
        </w:rPr>
        <w:t>{{</w:t>
      </w:r>
      <w:proofErr w:type="spellStart"/>
      <w:r w:rsidRPr="00060AF5">
        <w:rPr>
          <w:rFonts w:ascii="Calibri" w:hAnsi="Calibri" w:cs="Calibri"/>
        </w:rPr>
        <w:t>district_name</w:t>
      </w:r>
      <w:proofErr w:type="spellEnd"/>
      <w:r w:rsidRPr="00060AF5">
        <w:rPr>
          <w:rFonts w:ascii="Calibri" w:hAnsi="Calibri" w:cs="Calibri"/>
        </w:rPr>
        <w:t>}} District</w:t>
      </w:r>
      <w:r w:rsidRPr="00060AF5">
        <w:rPr>
          <w:rStyle w:val="s3"/>
          <w:rFonts w:ascii="Calibri" w:hAnsi="Calibri" w:cs="Calibri"/>
        </w:rPr>
        <w:t xml:space="preserve"> on </w:t>
      </w:r>
      <w:proofErr w:type="spellStart"/>
      <w:r w:rsidRPr="00060AF5">
        <w:rPr>
          <w:rFonts w:ascii="Calibri" w:hAnsi="Calibri" w:cs="Calibri"/>
        </w:rPr>
        <w:t>ScholarPath</w:t>
      </w:r>
      <w:proofErr w:type="spellEnd"/>
      <w:r w:rsidRPr="00060AF5">
        <w:rPr>
          <w:rStyle w:val="s3"/>
          <w:rFonts w:ascii="Calibri" w:hAnsi="Calibri" w:cs="Calibri"/>
        </w:rPr>
        <w:t xml:space="preserve"> as a </w:t>
      </w:r>
      <w:r w:rsidRPr="00060AF5">
        <w:rPr>
          <w:rFonts w:ascii="Calibri" w:hAnsi="Calibri" w:cs="Calibri"/>
        </w:rPr>
        <w:t>District Tech Lead</w:t>
      </w:r>
      <w:r w:rsidRPr="00060AF5">
        <w:rPr>
          <w:rStyle w:val="s3"/>
          <w:rFonts w:ascii="Calibri" w:hAnsi="Calibri" w:cs="Calibri"/>
        </w:rPr>
        <w:t>.</w:t>
      </w:r>
    </w:p>
    <w:p w14:paraId="478382E3" w14:textId="77777777" w:rsidR="009E46EB" w:rsidRPr="00060AF5" w:rsidRDefault="009E46EB" w:rsidP="00060AF5">
      <w:pPr>
        <w:rPr>
          <w:rFonts w:ascii="Calibri" w:hAnsi="Calibri" w:cs="Calibri"/>
        </w:rPr>
      </w:pPr>
    </w:p>
    <w:p w14:paraId="1B411B61" w14:textId="77777777" w:rsidR="009E46EB" w:rsidRPr="00060AF5" w:rsidRDefault="009E46EB" w:rsidP="00060AF5">
      <w:pPr>
        <w:rPr>
          <w:rFonts w:ascii="Calibri" w:hAnsi="Calibri" w:cs="Calibri"/>
        </w:rPr>
      </w:pPr>
      <w:r w:rsidRPr="00060AF5">
        <w:rPr>
          <w:rFonts w:ascii="Calibri" w:hAnsi="Calibri" w:cs="Calibri"/>
        </w:rPr>
        <w:t>As a District Tech Lead, you’ll help manage:</w:t>
      </w:r>
    </w:p>
    <w:p w14:paraId="2BC414B5" w14:textId="77777777" w:rsidR="009E46EB" w:rsidRPr="00060AF5" w:rsidRDefault="009E46EB" w:rsidP="00060AF5">
      <w:pPr>
        <w:rPr>
          <w:rFonts w:ascii="Calibri" w:hAnsi="Calibri" w:cs="Calibri"/>
        </w:rPr>
      </w:pPr>
      <w:r w:rsidRPr="00060AF5">
        <w:rPr>
          <w:rFonts w:ascii="Calibri" w:hAnsi="Calibri" w:cs="Calibri"/>
        </w:rPr>
        <w:t>Data integrations &amp; nightly syncs</w:t>
      </w:r>
    </w:p>
    <w:p w14:paraId="1C5B2DA3" w14:textId="77777777" w:rsidR="009E46EB" w:rsidRPr="00060AF5" w:rsidRDefault="009E46EB" w:rsidP="00060AF5">
      <w:pPr>
        <w:rPr>
          <w:rFonts w:ascii="Calibri" w:hAnsi="Calibri" w:cs="Calibri"/>
        </w:rPr>
      </w:pPr>
      <w:r w:rsidRPr="00060AF5">
        <w:rPr>
          <w:rFonts w:ascii="Calibri" w:hAnsi="Calibri" w:cs="Calibri"/>
        </w:rPr>
        <w:t xml:space="preserve">SSO configuration (Google, SAML, </w:t>
      </w:r>
      <w:proofErr w:type="spellStart"/>
      <w:r w:rsidRPr="00060AF5">
        <w:rPr>
          <w:rFonts w:ascii="Calibri" w:hAnsi="Calibri" w:cs="Calibri"/>
        </w:rPr>
        <w:t>ClassLink</w:t>
      </w:r>
      <w:proofErr w:type="spellEnd"/>
      <w:r w:rsidRPr="00060AF5">
        <w:rPr>
          <w:rFonts w:ascii="Calibri" w:hAnsi="Calibri" w:cs="Calibri"/>
        </w:rPr>
        <w:t>)</w:t>
      </w:r>
    </w:p>
    <w:p w14:paraId="70F27D6F" w14:textId="77777777" w:rsidR="009E46EB" w:rsidRPr="00060AF5" w:rsidRDefault="009E46EB" w:rsidP="00060AF5">
      <w:pPr>
        <w:rPr>
          <w:rFonts w:ascii="Calibri" w:hAnsi="Calibri" w:cs="Calibri"/>
        </w:rPr>
      </w:pPr>
      <w:r w:rsidRPr="00060AF5">
        <w:rPr>
          <w:rFonts w:ascii="Calibri" w:hAnsi="Calibri" w:cs="Calibri"/>
        </w:rPr>
        <w:t>Security policies &amp; authentication health</w:t>
      </w:r>
    </w:p>
    <w:p w14:paraId="21C30682" w14:textId="77777777" w:rsidR="009E46EB" w:rsidRPr="00060AF5" w:rsidRDefault="009E46EB" w:rsidP="00060AF5">
      <w:pPr>
        <w:rPr>
          <w:rFonts w:ascii="Calibri" w:hAnsi="Calibri" w:cs="Calibri"/>
        </w:rPr>
      </w:pPr>
      <w:r w:rsidRPr="00060AF5">
        <w:rPr>
          <w:rFonts w:ascii="Calibri" w:hAnsi="Calibri" w:cs="Calibri"/>
        </w:rPr>
        <w:t>Compliance documentation</w:t>
      </w:r>
    </w:p>
    <w:p w14:paraId="51DD7461" w14:textId="77777777" w:rsidR="009E46EB" w:rsidRPr="00060AF5" w:rsidRDefault="009E46EB" w:rsidP="00060AF5">
      <w:pPr>
        <w:rPr>
          <w:rFonts w:ascii="Calibri" w:hAnsi="Calibri" w:cs="Calibri"/>
        </w:rPr>
      </w:pPr>
      <w:r w:rsidRPr="00060AF5">
        <w:rPr>
          <w:rFonts w:ascii="Calibri" w:hAnsi="Calibri" w:cs="Calibri"/>
        </w:rPr>
        <w:t>Notifications &amp; district-level settings</w:t>
      </w:r>
    </w:p>
    <w:p w14:paraId="37C68E32" w14:textId="77777777" w:rsidR="009E46EB" w:rsidRPr="00060AF5" w:rsidRDefault="009E46EB" w:rsidP="00060AF5">
      <w:pPr>
        <w:rPr>
          <w:rFonts w:ascii="Calibri" w:hAnsi="Calibri" w:cs="Calibri"/>
        </w:rPr>
      </w:pPr>
    </w:p>
    <w:p w14:paraId="5749EFA7" w14:textId="77777777" w:rsidR="009E46EB" w:rsidRPr="00060AF5" w:rsidRDefault="009E46EB" w:rsidP="00060AF5">
      <w:pPr>
        <w:rPr>
          <w:rFonts w:ascii="Calibri" w:hAnsi="Calibri" w:cs="Calibri"/>
        </w:rPr>
      </w:pPr>
      <w:r w:rsidRPr="00060AF5">
        <w:rPr>
          <w:rFonts w:ascii="Calibri" w:hAnsi="Calibri" w:cs="Calibri"/>
        </w:rPr>
        <w:t>To get started, please activate your account:</w:t>
      </w:r>
    </w:p>
    <w:p w14:paraId="4A7BAB31" w14:textId="13091077" w:rsidR="009E46EB" w:rsidRPr="00060AF5" w:rsidRDefault="009E46EB" w:rsidP="009E46EB">
      <w:pPr>
        <w:rPr>
          <w:rStyle w:val="s1"/>
          <w:rFonts w:ascii="Calibri" w:eastAsiaTheme="majorEastAsia" w:hAnsi="Calibri" w:cs="Calibri"/>
        </w:rPr>
      </w:pPr>
    </w:p>
    <w:p w14:paraId="05634242" w14:textId="5DC95615" w:rsidR="009E46EB" w:rsidRPr="00060AF5" w:rsidRDefault="009E46EB" w:rsidP="00060AF5">
      <w:pPr>
        <w:rPr>
          <w:rFonts w:ascii="Calibri" w:eastAsiaTheme="majorEastAsia" w:hAnsi="Calibri" w:cs="Calibri"/>
        </w:rPr>
      </w:pPr>
      <w:r w:rsidRPr="00060AF5">
        <w:rPr>
          <w:rFonts w:ascii="Calibri" w:hAnsi="Calibri" w:cs="Calibri"/>
        </w:rPr>
        <w:t xml:space="preserve"> Activate Your Account</w:t>
      </w:r>
    </w:p>
    <w:p w14:paraId="4BF18E15" w14:textId="77777777" w:rsidR="009E46EB" w:rsidRPr="00060AF5" w:rsidRDefault="009E46EB" w:rsidP="00060AF5">
      <w:pPr>
        <w:rPr>
          <w:rFonts w:ascii="Calibri" w:hAnsi="Calibri" w:cs="Calibri"/>
        </w:rPr>
      </w:pPr>
    </w:p>
    <w:p w14:paraId="0CE486A3" w14:textId="77777777" w:rsidR="009E46EB" w:rsidRPr="00060AF5" w:rsidRDefault="009E46EB" w:rsidP="00060AF5">
      <w:pPr>
        <w:rPr>
          <w:rFonts w:ascii="Calibri" w:hAnsi="Calibri" w:cs="Calibri"/>
        </w:rPr>
      </w:pPr>
      <w:r w:rsidRPr="00060AF5">
        <w:rPr>
          <w:rFonts w:ascii="Calibri" w:hAnsi="Calibri" w:cs="Calibri"/>
        </w:rPr>
        <w:t>Click the link below to set your password and complete your profile:</w:t>
      </w:r>
    </w:p>
    <w:p w14:paraId="360DC7DF" w14:textId="77777777" w:rsidR="009E46EB" w:rsidRPr="00060AF5" w:rsidRDefault="009E46EB" w:rsidP="00060AF5">
      <w:pPr>
        <w:rPr>
          <w:rFonts w:ascii="Calibri" w:hAnsi="Calibri" w:cs="Calibri"/>
        </w:rPr>
      </w:pPr>
    </w:p>
    <w:p w14:paraId="49B999BE" w14:textId="77777777" w:rsidR="009E46EB" w:rsidRPr="00060AF5" w:rsidRDefault="009E46EB" w:rsidP="00060AF5">
      <w:pPr>
        <w:rPr>
          <w:rFonts w:ascii="Calibri" w:hAnsi="Calibri" w:cs="Calibri"/>
        </w:rPr>
      </w:pPr>
      <w:r w:rsidRPr="00060AF5">
        <w:rPr>
          <w:rFonts w:ascii="Calibri" w:hAnsi="Calibri" w:cs="Calibri"/>
        </w:rPr>
        <w:t>{{</w:t>
      </w:r>
      <w:proofErr w:type="spellStart"/>
      <w:r w:rsidRPr="00060AF5">
        <w:rPr>
          <w:rFonts w:ascii="Calibri" w:hAnsi="Calibri" w:cs="Calibri"/>
        </w:rPr>
        <w:t>activation_link</w:t>
      </w:r>
      <w:proofErr w:type="spellEnd"/>
      <w:r w:rsidRPr="00060AF5">
        <w:rPr>
          <w:rFonts w:ascii="Calibri" w:hAnsi="Calibri" w:cs="Calibri"/>
        </w:rPr>
        <w:t>}}</w:t>
      </w:r>
    </w:p>
    <w:p w14:paraId="704BDECB" w14:textId="77777777" w:rsidR="009E46EB" w:rsidRPr="00060AF5" w:rsidRDefault="009E46EB" w:rsidP="00060AF5">
      <w:pPr>
        <w:rPr>
          <w:rFonts w:ascii="Calibri" w:hAnsi="Calibri" w:cs="Calibri"/>
        </w:rPr>
      </w:pPr>
    </w:p>
    <w:p w14:paraId="29AF0A9B" w14:textId="77777777" w:rsidR="009E46EB" w:rsidRPr="00060AF5" w:rsidRDefault="009E46EB" w:rsidP="009E46EB">
      <w:pPr>
        <w:rPr>
          <w:rFonts w:ascii="Calibri" w:hAnsi="Calibri" w:cs="Calibri"/>
          <w:color w:val="0E0E0E"/>
          <w:sz w:val="21"/>
          <w:szCs w:val="21"/>
        </w:rPr>
      </w:pPr>
      <w:r w:rsidRPr="00060AF5">
        <w:rPr>
          <w:rFonts w:ascii="Calibri" w:hAnsi="Calibri" w:cs="Calibri"/>
          <w:color w:val="0E0E0E"/>
          <w:sz w:val="21"/>
          <w:szCs w:val="21"/>
        </w:rPr>
        <w:t xml:space="preserve">This link will expire in </w:t>
      </w:r>
      <w:r w:rsidRPr="00060AF5">
        <w:rPr>
          <w:rStyle w:val="s2"/>
          <w:rFonts w:ascii="Calibri" w:eastAsiaTheme="majorEastAsia" w:hAnsi="Calibri" w:cs="Calibri"/>
          <w:color w:val="0E0E0E"/>
          <w:sz w:val="21"/>
          <w:szCs w:val="21"/>
        </w:rPr>
        <w:t>24 hours</w:t>
      </w:r>
      <w:r w:rsidRPr="00060AF5">
        <w:rPr>
          <w:rFonts w:ascii="Calibri" w:hAnsi="Calibri" w:cs="Calibri"/>
          <w:color w:val="0E0E0E"/>
          <w:sz w:val="21"/>
          <w:szCs w:val="21"/>
        </w:rPr>
        <w:t xml:space="preserve"> for security purposes.</w:t>
      </w:r>
    </w:p>
    <w:p w14:paraId="3B36B5B3" w14:textId="0FF84DF5" w:rsidR="009E46EB" w:rsidRPr="00060AF5" w:rsidRDefault="009E46EB" w:rsidP="009E46EB">
      <w:pPr>
        <w:rPr>
          <w:rStyle w:val="s1"/>
          <w:rFonts w:ascii="Calibri" w:eastAsiaTheme="majorEastAsia" w:hAnsi="Calibri" w:cs="Calibri"/>
        </w:rPr>
      </w:pPr>
    </w:p>
    <w:p w14:paraId="3CE56241" w14:textId="77777777" w:rsidR="009E46EB" w:rsidRPr="00060AF5" w:rsidRDefault="009E46EB" w:rsidP="00060AF5">
      <w:pPr>
        <w:rPr>
          <w:rFonts w:ascii="Calibri" w:eastAsiaTheme="majorEastAsia" w:hAnsi="Calibri" w:cs="Calibri"/>
        </w:rPr>
      </w:pPr>
      <w:r w:rsidRPr="00060AF5">
        <w:rPr>
          <w:rFonts w:ascii="Calibri" w:hAnsi="Calibri" w:cs="Calibri"/>
        </w:rPr>
        <w:t>What Happens Next?</w:t>
      </w:r>
    </w:p>
    <w:p w14:paraId="46F7235E" w14:textId="77777777" w:rsidR="009E46EB" w:rsidRPr="00060AF5" w:rsidRDefault="009E46EB" w:rsidP="00060AF5">
      <w:pPr>
        <w:rPr>
          <w:rFonts w:ascii="Calibri" w:hAnsi="Calibri" w:cs="Calibri"/>
        </w:rPr>
      </w:pPr>
    </w:p>
    <w:p w14:paraId="12149921" w14:textId="77777777" w:rsidR="009E46EB" w:rsidRPr="00060AF5" w:rsidRDefault="009E46EB" w:rsidP="00060AF5">
      <w:pPr>
        <w:rPr>
          <w:rFonts w:ascii="Calibri" w:hAnsi="Calibri" w:cs="Calibri"/>
        </w:rPr>
      </w:pPr>
      <w:r w:rsidRPr="00060AF5">
        <w:rPr>
          <w:rFonts w:ascii="Calibri" w:hAnsi="Calibri" w:cs="Calibri"/>
        </w:rPr>
        <w:t>Once you activate your account, you’ll complete a quick onboarding setup:</w:t>
      </w:r>
    </w:p>
    <w:p w14:paraId="3B434182" w14:textId="77777777" w:rsidR="009E46EB" w:rsidRPr="00060AF5" w:rsidRDefault="009E46EB" w:rsidP="00060AF5">
      <w:pPr>
        <w:rPr>
          <w:rFonts w:ascii="Calibri" w:hAnsi="Calibri" w:cs="Calibri"/>
        </w:rPr>
      </w:pPr>
      <w:r w:rsidRPr="00060AF5">
        <w:rPr>
          <w:rFonts w:ascii="Calibri" w:hAnsi="Calibri" w:cs="Calibri"/>
        </w:rPr>
        <w:t>Confirm your district profile</w:t>
      </w:r>
    </w:p>
    <w:p w14:paraId="1E34ECC0" w14:textId="77777777" w:rsidR="009E46EB" w:rsidRPr="00060AF5" w:rsidRDefault="009E46EB" w:rsidP="00060AF5">
      <w:pPr>
        <w:rPr>
          <w:rFonts w:ascii="Calibri" w:hAnsi="Calibri" w:cs="Calibri"/>
        </w:rPr>
      </w:pPr>
      <w:r w:rsidRPr="00060AF5">
        <w:rPr>
          <w:rFonts w:ascii="Calibri" w:hAnsi="Calibri" w:cs="Calibri"/>
        </w:rPr>
        <w:t>Upload required MOU (if not completed already)</w:t>
      </w:r>
    </w:p>
    <w:p w14:paraId="6F6B3107" w14:textId="77777777" w:rsidR="009E46EB" w:rsidRPr="00060AF5" w:rsidRDefault="009E46EB" w:rsidP="00060AF5">
      <w:pPr>
        <w:rPr>
          <w:rFonts w:ascii="Calibri" w:hAnsi="Calibri" w:cs="Calibri"/>
        </w:rPr>
      </w:pPr>
      <w:r w:rsidRPr="00060AF5">
        <w:rPr>
          <w:rFonts w:ascii="Calibri" w:hAnsi="Calibri" w:cs="Calibri"/>
        </w:rPr>
        <w:t>Review basic security settings</w:t>
      </w:r>
    </w:p>
    <w:p w14:paraId="7E44CAFB" w14:textId="77777777" w:rsidR="009E46EB" w:rsidRPr="00060AF5" w:rsidRDefault="009E46EB" w:rsidP="00060AF5">
      <w:pPr>
        <w:rPr>
          <w:rFonts w:ascii="Calibri" w:hAnsi="Calibri" w:cs="Calibri"/>
        </w:rPr>
      </w:pPr>
      <w:r w:rsidRPr="00060AF5">
        <w:rPr>
          <w:rFonts w:ascii="Calibri" w:hAnsi="Calibri" w:cs="Calibri"/>
        </w:rPr>
        <w:t xml:space="preserve">Start accessing your district Dashboard and Security </w:t>
      </w:r>
      <w:proofErr w:type="spellStart"/>
      <w:r w:rsidRPr="00060AF5">
        <w:rPr>
          <w:rFonts w:ascii="Calibri" w:hAnsi="Calibri" w:cs="Calibri"/>
        </w:rPr>
        <w:t>Center</w:t>
      </w:r>
      <w:proofErr w:type="spellEnd"/>
    </w:p>
    <w:p w14:paraId="302BFF89" w14:textId="43D359D0" w:rsidR="009E46EB" w:rsidRPr="00060AF5" w:rsidRDefault="009E46EB" w:rsidP="009E46EB">
      <w:pPr>
        <w:rPr>
          <w:rStyle w:val="s1"/>
          <w:rFonts w:ascii="Calibri" w:eastAsiaTheme="majorEastAsia" w:hAnsi="Calibri" w:cs="Calibri"/>
        </w:rPr>
      </w:pPr>
    </w:p>
    <w:p w14:paraId="22F70A74" w14:textId="77777777" w:rsidR="009E46EB" w:rsidRPr="00060AF5" w:rsidRDefault="009E46EB" w:rsidP="00060AF5">
      <w:pPr>
        <w:rPr>
          <w:rFonts w:ascii="Calibri" w:eastAsiaTheme="majorEastAsia" w:hAnsi="Calibri" w:cs="Calibri"/>
        </w:rPr>
      </w:pPr>
      <w:r w:rsidRPr="00060AF5">
        <w:rPr>
          <w:rFonts w:ascii="Calibri" w:hAnsi="Calibri" w:cs="Calibri"/>
        </w:rPr>
        <w:t>Need Help?</w:t>
      </w:r>
    </w:p>
    <w:p w14:paraId="7A58DC41" w14:textId="77777777" w:rsidR="009E46EB" w:rsidRPr="00060AF5" w:rsidRDefault="009E46EB" w:rsidP="00060AF5">
      <w:pPr>
        <w:rPr>
          <w:rFonts w:ascii="Calibri" w:hAnsi="Calibri" w:cs="Calibri"/>
        </w:rPr>
      </w:pPr>
    </w:p>
    <w:p w14:paraId="3E069AD5" w14:textId="77777777" w:rsidR="009E46EB" w:rsidRPr="00060AF5" w:rsidRDefault="009E46EB" w:rsidP="00060AF5">
      <w:pPr>
        <w:rPr>
          <w:rFonts w:ascii="Calibri" w:hAnsi="Calibri" w:cs="Calibri"/>
        </w:rPr>
      </w:pPr>
      <w:r w:rsidRPr="00060AF5">
        <w:rPr>
          <w:rFonts w:ascii="Calibri" w:hAnsi="Calibri" w:cs="Calibri"/>
        </w:rPr>
        <w:t>Our support team is available if you need assistance.</w:t>
      </w:r>
    </w:p>
    <w:p w14:paraId="1E6EA28A" w14:textId="77777777" w:rsidR="009E46EB" w:rsidRPr="00060AF5" w:rsidRDefault="009E46EB" w:rsidP="00060AF5">
      <w:pPr>
        <w:rPr>
          <w:rFonts w:ascii="Calibri" w:hAnsi="Calibri" w:cs="Calibri"/>
        </w:rPr>
      </w:pPr>
    </w:p>
    <w:p w14:paraId="155E54B6" w14:textId="77777777" w:rsidR="009E46EB" w:rsidRPr="00060AF5" w:rsidRDefault="009E46EB" w:rsidP="00060AF5">
      <w:pPr>
        <w:rPr>
          <w:rFonts w:ascii="Calibri" w:hAnsi="Calibri" w:cs="Calibri"/>
        </w:rPr>
      </w:pPr>
      <w:r w:rsidRPr="00060AF5">
        <w:rPr>
          <w:rStyle w:val="s3"/>
          <w:rFonts w:ascii="Calibri" w:hAnsi="Calibri" w:cs="Calibri"/>
        </w:rPr>
        <w:t xml:space="preserve">Email: </w:t>
      </w:r>
      <w:r w:rsidRPr="00060AF5">
        <w:rPr>
          <w:rFonts w:ascii="Calibri" w:hAnsi="Calibri" w:cs="Calibri"/>
        </w:rPr>
        <w:t>support@scholarpath.com</w:t>
      </w:r>
    </w:p>
    <w:p w14:paraId="5EE49605" w14:textId="77777777" w:rsidR="009E46EB" w:rsidRPr="00060AF5" w:rsidRDefault="009E46EB" w:rsidP="00060AF5">
      <w:pPr>
        <w:rPr>
          <w:rFonts w:ascii="Calibri" w:hAnsi="Calibri" w:cs="Calibri"/>
        </w:rPr>
      </w:pPr>
      <w:r w:rsidRPr="00060AF5">
        <w:rPr>
          <w:rStyle w:val="s3"/>
          <w:rFonts w:ascii="Calibri" w:hAnsi="Calibri" w:cs="Calibri"/>
        </w:rPr>
        <w:t xml:space="preserve">Website: </w:t>
      </w:r>
      <w:r w:rsidRPr="00060AF5">
        <w:rPr>
          <w:rFonts w:ascii="Calibri" w:hAnsi="Calibri" w:cs="Calibri"/>
        </w:rPr>
        <w:t>www.scholarpath.com</w:t>
      </w:r>
    </w:p>
    <w:p w14:paraId="025C17BC" w14:textId="1E29680A" w:rsidR="009E46EB" w:rsidRPr="00060AF5" w:rsidRDefault="009E46EB" w:rsidP="009E46EB">
      <w:pPr>
        <w:rPr>
          <w:rStyle w:val="s1"/>
          <w:rFonts w:ascii="Calibri" w:eastAsiaTheme="majorEastAsia" w:hAnsi="Calibri" w:cs="Calibri"/>
        </w:rPr>
      </w:pPr>
    </w:p>
    <w:p w14:paraId="22073993" w14:textId="77777777" w:rsidR="009E46EB" w:rsidRPr="00060AF5" w:rsidRDefault="009E46EB" w:rsidP="00060AF5">
      <w:pPr>
        <w:rPr>
          <w:rFonts w:ascii="Calibri" w:eastAsiaTheme="majorEastAsia" w:hAnsi="Calibri" w:cs="Calibri"/>
        </w:rPr>
      </w:pPr>
      <w:r w:rsidRPr="00060AF5">
        <w:rPr>
          <w:rFonts w:ascii="Calibri" w:hAnsi="Calibri" w:cs="Calibri"/>
        </w:rPr>
        <w:t>Thank you,</w:t>
      </w:r>
    </w:p>
    <w:p w14:paraId="0A3891AD" w14:textId="77777777" w:rsidR="009E46EB" w:rsidRPr="00060AF5" w:rsidRDefault="009E46EB" w:rsidP="00060AF5">
      <w:pPr>
        <w:rPr>
          <w:rFonts w:ascii="Calibri" w:hAnsi="Calibri" w:cs="Calibri"/>
        </w:rPr>
      </w:pPr>
      <w:r w:rsidRPr="00060AF5">
        <w:rPr>
          <w:rFonts w:ascii="Calibri" w:hAnsi="Calibri" w:cs="Calibri"/>
        </w:rPr>
        <w:t>The ScholarPath Team</w:t>
      </w:r>
    </w:p>
    <w:p w14:paraId="37395917" w14:textId="35891B8E" w:rsidR="009E46EB" w:rsidRPr="00060AF5" w:rsidRDefault="009E46EB" w:rsidP="009E46EB">
      <w:pPr>
        <w:rPr>
          <w:rStyle w:val="s1"/>
          <w:rFonts w:ascii="Calibri" w:eastAsiaTheme="majorEastAsia" w:hAnsi="Calibri" w:cs="Calibri"/>
        </w:rPr>
      </w:pPr>
    </w:p>
    <w:p w14:paraId="53EAC60E" w14:textId="6AC27C83" w:rsidR="009E46EB" w:rsidRPr="00060AF5" w:rsidRDefault="009E46EB" w:rsidP="00060AF5">
      <w:pPr>
        <w:rPr>
          <w:rFonts w:ascii="Calibri" w:hAnsi="Calibri" w:cs="Calibri"/>
        </w:rPr>
      </w:pPr>
      <w:r w:rsidRPr="00060AF5">
        <w:rPr>
          <w:rFonts w:ascii="Calibri" w:hAnsi="Calibri" w:cs="Calibri"/>
        </w:rPr>
        <w:t>Security Notes (Shown at Bottom of Email)</w:t>
      </w:r>
    </w:p>
    <w:p w14:paraId="70BCE977" w14:textId="77777777" w:rsidR="009E46EB" w:rsidRPr="00060AF5" w:rsidRDefault="009E46EB" w:rsidP="00060AF5">
      <w:pPr>
        <w:rPr>
          <w:rFonts w:ascii="Calibri" w:hAnsi="Calibri" w:cs="Calibri"/>
        </w:rPr>
      </w:pPr>
      <w:r w:rsidRPr="00060AF5">
        <w:rPr>
          <w:rFonts w:ascii="Calibri" w:hAnsi="Calibri" w:cs="Calibri"/>
          <w:i/>
        </w:rPr>
        <w:t>For your security, never share your activation link with anyone.</w:t>
      </w:r>
    </w:p>
    <w:p w14:paraId="1A556707" w14:textId="77777777" w:rsidR="009E46EB" w:rsidRPr="00060AF5" w:rsidRDefault="009E46EB" w:rsidP="00060AF5">
      <w:pPr>
        <w:rPr>
          <w:rFonts w:ascii="Calibri" w:hAnsi="Calibri" w:cs="Calibri"/>
        </w:rPr>
      </w:pPr>
      <w:r w:rsidRPr="00060AF5">
        <w:rPr>
          <w:rFonts w:ascii="Calibri" w:hAnsi="Calibri" w:cs="Calibri"/>
          <w:i/>
        </w:rPr>
        <w:t>If you did not expect this invitation, please contact ScholarPath Support immediately.</w:t>
      </w:r>
    </w:p>
    <w:p w14:paraId="0203A0C9" w14:textId="6AC36EAA" w:rsidR="003C3732" w:rsidRPr="00060AF5" w:rsidRDefault="003C3732" w:rsidP="003C3732">
      <w:pPr>
        <w:rPr>
          <w:rStyle w:val="s1"/>
          <w:rFonts w:ascii="Calibri" w:eastAsiaTheme="majorEastAsia" w:hAnsi="Calibri" w:cs="Calibri"/>
        </w:rPr>
      </w:pPr>
    </w:p>
    <w:p w14:paraId="603BF484" w14:textId="77777777" w:rsidR="003C3732" w:rsidRPr="00060AF5" w:rsidRDefault="003C3732" w:rsidP="00060AF5">
      <w:pPr>
        <w:rPr>
          <w:rFonts w:ascii="Calibri" w:eastAsiaTheme="majorEastAsia" w:hAnsi="Calibri" w:cs="Calibri"/>
        </w:rPr>
      </w:pPr>
      <w:r w:rsidRPr="00060AF5">
        <w:rPr>
          <w:rFonts w:ascii="Calibri" w:hAnsi="Calibri" w:cs="Calibri"/>
        </w:rPr>
        <w:t>3. Resend Invitation</w:t>
      </w:r>
    </w:p>
    <w:p w14:paraId="77206051" w14:textId="77777777" w:rsidR="003C3732" w:rsidRPr="00060AF5" w:rsidRDefault="003C3732" w:rsidP="00060AF5">
      <w:pPr>
        <w:rPr>
          <w:rFonts w:ascii="Calibri" w:hAnsi="Calibri" w:cs="Calibri"/>
        </w:rPr>
      </w:pPr>
      <w:r w:rsidRPr="00060AF5">
        <w:rPr>
          <w:rFonts w:ascii="Calibri" w:hAnsi="Calibri" w:cs="Calibri"/>
        </w:rPr>
        <w:t xml:space="preserve">User clicks </w:t>
      </w:r>
      <w:r w:rsidRPr="00060AF5">
        <w:rPr>
          <w:rStyle w:val="s1"/>
          <w:rFonts w:ascii="Calibri" w:eastAsiaTheme="majorEastAsia" w:hAnsi="Calibri" w:cs="Calibri"/>
        </w:rPr>
        <w:t>Resend Invite</w:t>
      </w:r>
      <w:r w:rsidRPr="00060AF5">
        <w:rPr>
          <w:rFonts w:ascii="Calibri" w:hAnsi="Calibri" w:cs="Calibri"/>
        </w:rPr>
        <w:t xml:space="preserve"> for an Invited user.</w:t>
      </w:r>
    </w:p>
    <w:p w14:paraId="301BF7A4" w14:textId="77777777" w:rsidR="003C3732" w:rsidRPr="00060AF5" w:rsidRDefault="003C3732" w:rsidP="00060AF5">
      <w:pPr>
        <w:rPr>
          <w:rFonts w:ascii="Calibri" w:hAnsi="Calibri" w:cs="Calibri"/>
        </w:rPr>
      </w:pPr>
      <w:r w:rsidRPr="00060AF5">
        <w:rPr>
          <w:rFonts w:ascii="Calibri" w:hAnsi="Calibri" w:cs="Calibri"/>
        </w:rPr>
        <w:t>System sends a fresh activation email.</w:t>
      </w:r>
    </w:p>
    <w:p w14:paraId="3BF81DEE" w14:textId="77777777" w:rsidR="003C3732" w:rsidRPr="00060AF5" w:rsidRDefault="003C3732" w:rsidP="00060AF5">
      <w:pPr>
        <w:rPr>
          <w:rFonts w:ascii="Calibri" w:hAnsi="Calibri" w:cs="Calibri"/>
        </w:rPr>
      </w:pPr>
      <w:r w:rsidRPr="00060AF5">
        <w:rPr>
          <w:rFonts w:ascii="Calibri" w:hAnsi="Calibri" w:cs="Calibri"/>
        </w:rPr>
        <w:t>System logs audit event:</w:t>
      </w:r>
    </w:p>
    <w:p w14:paraId="38A0F4A6" w14:textId="77777777" w:rsidR="003C3732" w:rsidRPr="00060AF5" w:rsidRDefault="003C3732" w:rsidP="00060AF5">
      <w:pPr>
        <w:rPr>
          <w:rFonts w:ascii="Calibri" w:hAnsi="Calibri" w:cs="Calibri"/>
        </w:rPr>
      </w:pPr>
      <w:r w:rsidRPr="00060AF5">
        <w:rPr>
          <w:rFonts w:ascii="Calibri" w:hAnsi="Calibri" w:cs="Calibri"/>
        </w:rPr>
        <w:t>“Invitation Resent — {{email}} by {{</w:t>
      </w:r>
      <w:proofErr w:type="spellStart"/>
      <w:r w:rsidRPr="00060AF5">
        <w:rPr>
          <w:rFonts w:ascii="Calibri" w:hAnsi="Calibri" w:cs="Calibri"/>
        </w:rPr>
        <w:t>sender_name</w:t>
      </w:r>
      <w:proofErr w:type="spellEnd"/>
      <w:r w:rsidRPr="00060AF5">
        <w:rPr>
          <w:rFonts w:ascii="Calibri" w:hAnsi="Calibri" w:cs="Calibri"/>
        </w:rPr>
        <w:t>}}”</w:t>
      </w:r>
    </w:p>
    <w:p w14:paraId="11D65F32" w14:textId="77777777" w:rsidR="003C3732" w:rsidRPr="00060AF5" w:rsidRDefault="003C3732" w:rsidP="00060AF5">
      <w:pPr>
        <w:rPr>
          <w:rFonts w:ascii="Calibri" w:hAnsi="Calibri" w:cs="Calibri"/>
        </w:rPr>
      </w:pPr>
      <w:r w:rsidRPr="00060AF5">
        <w:rPr>
          <w:rFonts w:ascii="Calibri" w:hAnsi="Calibri" w:cs="Calibri"/>
        </w:rPr>
        <w:t>Success toast shown.</w:t>
      </w:r>
    </w:p>
    <w:p w14:paraId="680EC14D" w14:textId="66796DEF" w:rsidR="003C3732" w:rsidRPr="00060AF5" w:rsidRDefault="003C3732" w:rsidP="003C3732">
      <w:pPr>
        <w:rPr>
          <w:rStyle w:val="s1"/>
          <w:rFonts w:ascii="Calibri" w:eastAsiaTheme="majorEastAsia" w:hAnsi="Calibri" w:cs="Calibri"/>
        </w:rPr>
      </w:pPr>
    </w:p>
    <w:p w14:paraId="191A9366" w14:textId="77777777" w:rsidR="003C3732" w:rsidRPr="00060AF5" w:rsidRDefault="003C3732" w:rsidP="00060AF5">
      <w:pPr>
        <w:rPr>
          <w:rFonts w:ascii="Calibri" w:eastAsiaTheme="majorEastAsia" w:hAnsi="Calibri" w:cs="Calibri"/>
        </w:rPr>
      </w:pPr>
      <w:r w:rsidRPr="00060AF5">
        <w:rPr>
          <w:rFonts w:ascii="Calibri" w:hAnsi="Calibri" w:cs="Calibri"/>
        </w:rPr>
        <w:t>4. View Status and Last Login</w:t>
      </w:r>
    </w:p>
    <w:p w14:paraId="2B955D2A" w14:textId="77777777" w:rsidR="003C3732" w:rsidRPr="00060AF5" w:rsidRDefault="003C3732" w:rsidP="00060AF5">
      <w:pPr>
        <w:rPr>
          <w:rFonts w:ascii="Calibri" w:hAnsi="Calibri" w:cs="Calibri"/>
        </w:rPr>
      </w:pPr>
      <w:r w:rsidRPr="00060AF5">
        <w:rPr>
          <w:rFonts w:ascii="Calibri" w:hAnsi="Calibri" w:cs="Calibri"/>
        </w:rPr>
        <w:t>User views each member’s:</w:t>
      </w:r>
    </w:p>
    <w:p w14:paraId="1C23D513" w14:textId="77777777" w:rsidR="003C3732" w:rsidRPr="00060AF5" w:rsidRDefault="003C3732" w:rsidP="00060AF5">
      <w:pPr>
        <w:rPr>
          <w:rFonts w:ascii="Calibri" w:hAnsi="Calibri" w:cs="Calibri"/>
        </w:rPr>
      </w:pPr>
    </w:p>
    <w:p w14:paraId="25B1F1F3" w14:textId="77777777" w:rsidR="003C3732" w:rsidRPr="00060AF5" w:rsidRDefault="003C3732" w:rsidP="00060AF5">
      <w:pPr>
        <w:rPr>
          <w:rFonts w:ascii="Calibri" w:hAnsi="Calibri" w:cs="Calibri"/>
        </w:rPr>
      </w:pPr>
      <w:r w:rsidRPr="00060AF5">
        <w:rPr>
          <w:rFonts w:ascii="Calibri" w:hAnsi="Calibri" w:cs="Calibri"/>
        </w:rPr>
        <w:t>Status (Active / Invited / Deactivated)</w:t>
      </w:r>
    </w:p>
    <w:p w14:paraId="369BCC06" w14:textId="77777777" w:rsidR="003C3732" w:rsidRPr="00060AF5" w:rsidRDefault="003C3732" w:rsidP="00060AF5">
      <w:pPr>
        <w:rPr>
          <w:rFonts w:ascii="Calibri" w:hAnsi="Calibri" w:cs="Calibri"/>
        </w:rPr>
      </w:pPr>
      <w:r w:rsidRPr="00060AF5">
        <w:rPr>
          <w:rFonts w:ascii="Calibri" w:hAnsi="Calibri" w:cs="Calibri"/>
        </w:rPr>
        <w:t>Last Login date/time</w:t>
      </w:r>
    </w:p>
    <w:p w14:paraId="11EEC65E" w14:textId="77777777" w:rsidR="003C3732" w:rsidRPr="00060AF5" w:rsidRDefault="003C3732" w:rsidP="00060AF5">
      <w:pPr>
        <w:rPr>
          <w:rFonts w:ascii="Calibri" w:hAnsi="Calibri" w:cs="Calibri"/>
        </w:rPr>
      </w:pPr>
    </w:p>
    <w:p w14:paraId="103CC2DE" w14:textId="77777777" w:rsidR="003C3732" w:rsidRPr="00060AF5" w:rsidRDefault="003C3732" w:rsidP="00060AF5">
      <w:pPr>
        <w:rPr>
          <w:rFonts w:ascii="Calibri" w:hAnsi="Calibri" w:cs="Calibri"/>
        </w:rPr>
      </w:pPr>
      <w:r w:rsidRPr="00060AF5">
        <w:rPr>
          <w:rFonts w:ascii="Calibri" w:hAnsi="Calibri" w:cs="Calibri"/>
        </w:rPr>
        <w:t>No edit or deactivate options are shown.</w:t>
      </w:r>
    </w:p>
    <w:p w14:paraId="060C7367" w14:textId="5B7B6588" w:rsidR="003C3732" w:rsidRPr="00060AF5" w:rsidRDefault="003C3732" w:rsidP="003C3732">
      <w:pPr>
        <w:rPr>
          <w:rStyle w:val="s1"/>
          <w:rFonts w:ascii="Calibri" w:eastAsiaTheme="majorEastAsia" w:hAnsi="Calibri" w:cs="Calibri"/>
        </w:rPr>
      </w:pPr>
    </w:p>
    <w:p w14:paraId="26B3E51A" w14:textId="77777777" w:rsidR="003C3732" w:rsidRPr="00060AF5" w:rsidRDefault="003C3732" w:rsidP="00060AF5">
      <w:pPr>
        <w:rPr>
          <w:rFonts w:ascii="Calibri" w:eastAsiaTheme="majorEastAsia" w:hAnsi="Calibri" w:cs="Calibri"/>
        </w:rPr>
      </w:pPr>
      <w:r w:rsidRPr="00060AF5">
        <w:rPr>
          <w:rFonts w:ascii="Calibri" w:hAnsi="Calibri" w:cs="Calibri"/>
        </w:rPr>
        <w:t>5. ScholarPath Admin Actions (Outside This Screen)</w:t>
      </w:r>
    </w:p>
    <w:p w14:paraId="7605C9AB" w14:textId="79C3EF94" w:rsidR="003C3732" w:rsidRPr="00060AF5" w:rsidRDefault="003C3732" w:rsidP="00060AF5">
      <w:pPr>
        <w:rPr>
          <w:rFonts w:ascii="Calibri" w:hAnsi="Calibri" w:cs="Calibri"/>
        </w:rPr>
      </w:pPr>
      <w:r w:rsidRPr="00060AF5">
        <w:rPr>
          <w:rFonts w:ascii="Calibri" w:hAnsi="Calibri" w:cs="Calibri"/>
        </w:rPr>
        <w:t>ScholarPath Admin may:</w:t>
      </w:r>
    </w:p>
    <w:p w14:paraId="5716A818" w14:textId="77777777" w:rsidR="003C3732" w:rsidRPr="00060AF5" w:rsidRDefault="003C3732" w:rsidP="00060AF5">
      <w:pPr>
        <w:rPr>
          <w:rFonts w:ascii="Calibri" w:hAnsi="Calibri" w:cs="Calibri"/>
        </w:rPr>
      </w:pPr>
      <w:r w:rsidRPr="00060AF5">
        <w:rPr>
          <w:rFonts w:ascii="Calibri" w:hAnsi="Calibri" w:cs="Calibri"/>
        </w:rPr>
        <w:t>Deactivate</w:t>
      </w:r>
    </w:p>
    <w:p w14:paraId="5C37E5B9" w14:textId="36D0FDD5" w:rsidR="003C3732" w:rsidRPr="00060AF5" w:rsidRDefault="003C3732" w:rsidP="00060AF5">
      <w:pPr>
        <w:rPr>
          <w:rFonts w:ascii="Calibri" w:hAnsi="Calibri" w:cs="Calibri"/>
        </w:rPr>
      </w:pPr>
      <w:r w:rsidRPr="00060AF5">
        <w:rPr>
          <w:rFonts w:ascii="Calibri" w:hAnsi="Calibri" w:cs="Calibri"/>
        </w:rPr>
        <w:t>Reactivate</w:t>
      </w:r>
    </w:p>
    <w:p w14:paraId="6774CD1C" w14:textId="77777777" w:rsidR="003C3732" w:rsidRPr="00060AF5" w:rsidRDefault="003C3732" w:rsidP="00060AF5">
      <w:pPr>
        <w:rPr>
          <w:rFonts w:ascii="Calibri" w:hAnsi="Calibri" w:cs="Calibri"/>
        </w:rPr>
      </w:pPr>
      <w:r w:rsidRPr="00060AF5">
        <w:rPr>
          <w:rFonts w:ascii="Calibri" w:hAnsi="Calibri" w:cs="Calibri"/>
        </w:rPr>
        <w:t>When this occurs, District Tech Leads will see updated status in the Team table.</w:t>
      </w:r>
    </w:p>
    <w:p w14:paraId="06EDA263" w14:textId="77777777" w:rsidR="003C3732" w:rsidRPr="00060AF5" w:rsidRDefault="003C3732" w:rsidP="00060AF5">
      <w:pPr>
        <w:rPr>
          <w:rFonts w:ascii="Calibri" w:hAnsi="Calibri" w:cs="Calibri"/>
        </w:rPr>
      </w:pPr>
      <w:r w:rsidRPr="00060AF5">
        <w:rPr>
          <w:rFonts w:ascii="Calibri" w:hAnsi="Calibri" w:cs="Calibri"/>
        </w:rPr>
        <w:t>System logs each admin action in audit history.</w:t>
      </w:r>
    </w:p>
    <w:p w14:paraId="5B0EFC24" w14:textId="77777777" w:rsidR="003C3732" w:rsidRPr="0016144D" w:rsidRDefault="003C3732" w:rsidP="0016144D">
      <w:pPr>
        <w:spacing w:before="100" w:beforeAutospacing="1" w:after="100" w:afterAutospacing="1"/>
        <w:outlineLvl w:val="2"/>
        <w:rPr>
          <w:rFonts w:ascii="Calibri" w:hAnsi="Calibri" w:cs="Calibri"/>
          <w:b/>
          <w:sz w:val="27"/>
          <w:szCs w:val="27"/>
        </w:rPr>
      </w:pPr>
      <w:r w:rsidRPr="0016144D">
        <w:rPr>
          <w:rFonts w:ascii="Calibri" w:hAnsi="Calibri" w:cs="Calibri"/>
          <w:b/>
          <w:sz w:val="27"/>
          <w:szCs w:val="27"/>
        </w:rPr>
        <w:t>Negative Flows</w:t>
      </w:r>
    </w:p>
    <w:tbl>
      <w:tblPr>
        <w:tblStyle w:val="TableGrid"/>
        <w:tblW w:w="0" w:type="auto"/>
        <w:tblLook w:val="04A0" w:firstRow="1" w:lastRow="0" w:firstColumn="1" w:lastColumn="0" w:noHBand="0" w:noVBand="1"/>
      </w:tblPr>
      <w:tblGrid>
        <w:gridCol w:w="4190"/>
        <w:gridCol w:w="4826"/>
      </w:tblGrid>
      <w:tr w:rsidR="003C3732" w:rsidRPr="00C65D82" w14:paraId="4B6CB216" w14:textId="77777777" w:rsidTr="00060AF5">
        <w:tc>
          <w:tcPr>
            <w:tcW w:w="0" w:type="auto"/>
            <w:hideMark/>
          </w:tcPr>
          <w:p w14:paraId="68EBE3CB" w14:textId="77777777" w:rsidR="003C3732" w:rsidRPr="00060AF5" w:rsidRDefault="003C3732">
            <w:pPr>
              <w:pStyle w:val="p1"/>
              <w:jc w:val="center"/>
              <w:rPr>
                <w:rFonts w:ascii="Calibri" w:hAnsi="Calibri" w:cs="Calibri"/>
                <w:b/>
              </w:rPr>
            </w:pPr>
            <w:r w:rsidRPr="00060AF5">
              <w:rPr>
                <w:rFonts w:ascii="Calibri" w:hAnsi="Calibri" w:cs="Calibri"/>
                <w:b/>
              </w:rPr>
              <w:t>Scenario</w:t>
            </w:r>
          </w:p>
        </w:tc>
        <w:tc>
          <w:tcPr>
            <w:tcW w:w="0" w:type="auto"/>
            <w:hideMark/>
          </w:tcPr>
          <w:p w14:paraId="3C8EC01B" w14:textId="77777777" w:rsidR="003C3732" w:rsidRPr="00060AF5" w:rsidRDefault="003C3732">
            <w:pPr>
              <w:pStyle w:val="p1"/>
              <w:jc w:val="center"/>
              <w:rPr>
                <w:rFonts w:ascii="Calibri" w:hAnsi="Calibri" w:cs="Calibri"/>
                <w:b/>
              </w:rPr>
            </w:pPr>
            <w:r w:rsidRPr="00060AF5">
              <w:rPr>
                <w:rFonts w:ascii="Calibri" w:hAnsi="Calibri" w:cs="Calibri"/>
                <w:b/>
              </w:rPr>
              <w:t>System Response</w:t>
            </w:r>
          </w:p>
        </w:tc>
      </w:tr>
      <w:tr w:rsidR="003C3732" w:rsidRPr="00C65D82" w14:paraId="24042981" w14:textId="77777777" w:rsidTr="00060AF5">
        <w:tc>
          <w:tcPr>
            <w:tcW w:w="0" w:type="auto"/>
            <w:hideMark/>
          </w:tcPr>
          <w:p w14:paraId="23F8CD83" w14:textId="77777777" w:rsidR="003C3732" w:rsidRPr="00060AF5" w:rsidRDefault="003C3732">
            <w:pPr>
              <w:pStyle w:val="p1"/>
              <w:rPr>
                <w:rFonts w:ascii="Calibri" w:hAnsi="Calibri" w:cs="Calibri"/>
              </w:rPr>
            </w:pPr>
            <w:r w:rsidRPr="00060AF5">
              <w:rPr>
                <w:rFonts w:ascii="Calibri" w:hAnsi="Calibri" w:cs="Calibri"/>
              </w:rPr>
              <w:t>Email already exists under another district</w:t>
            </w:r>
          </w:p>
        </w:tc>
        <w:tc>
          <w:tcPr>
            <w:tcW w:w="0" w:type="auto"/>
            <w:hideMark/>
          </w:tcPr>
          <w:p w14:paraId="1AF0D410" w14:textId="77777777" w:rsidR="003C3732" w:rsidRPr="00060AF5" w:rsidRDefault="003C3732">
            <w:pPr>
              <w:pStyle w:val="p1"/>
              <w:rPr>
                <w:rFonts w:ascii="Calibri" w:hAnsi="Calibri" w:cs="Calibri"/>
              </w:rPr>
            </w:pPr>
            <w:r w:rsidRPr="00060AF5">
              <w:rPr>
                <w:rFonts w:ascii="Calibri" w:hAnsi="Calibri" w:cs="Calibri"/>
              </w:rPr>
              <w:t>“</w:t>
            </w:r>
            <w:r w:rsidRPr="00060AF5">
              <w:rPr>
                <w:rFonts w:ascii="Segoe UI Symbol" w:hAnsi="Segoe UI Symbol" w:cs="Segoe UI Symbol"/>
              </w:rPr>
              <w:t>⚠</w:t>
            </w:r>
            <w:r w:rsidRPr="00060AF5">
              <w:rPr>
                <w:rFonts w:ascii="Calibri" w:hAnsi="Calibri" w:cs="Calibri"/>
              </w:rPr>
              <w:t xml:space="preserve"> This email is already associated with another district.”</w:t>
            </w:r>
          </w:p>
        </w:tc>
      </w:tr>
      <w:tr w:rsidR="003C3732" w:rsidRPr="00C65D82" w14:paraId="76B8AF18" w14:textId="77777777" w:rsidTr="00060AF5">
        <w:tc>
          <w:tcPr>
            <w:tcW w:w="0" w:type="auto"/>
            <w:hideMark/>
          </w:tcPr>
          <w:p w14:paraId="4EB8FC79" w14:textId="77777777" w:rsidR="003C3732" w:rsidRPr="00060AF5" w:rsidRDefault="003C3732">
            <w:pPr>
              <w:pStyle w:val="p1"/>
              <w:rPr>
                <w:rFonts w:ascii="Calibri" w:hAnsi="Calibri" w:cs="Calibri"/>
              </w:rPr>
            </w:pPr>
            <w:r w:rsidRPr="00060AF5">
              <w:rPr>
                <w:rFonts w:ascii="Calibri" w:hAnsi="Calibri" w:cs="Calibri"/>
              </w:rPr>
              <w:t>Invalid email format</w:t>
            </w:r>
          </w:p>
        </w:tc>
        <w:tc>
          <w:tcPr>
            <w:tcW w:w="0" w:type="auto"/>
            <w:hideMark/>
          </w:tcPr>
          <w:p w14:paraId="29BA9A28" w14:textId="77777777" w:rsidR="003C3732" w:rsidRPr="00060AF5" w:rsidRDefault="003C3732">
            <w:pPr>
              <w:pStyle w:val="p1"/>
              <w:rPr>
                <w:rFonts w:ascii="Calibri" w:hAnsi="Calibri" w:cs="Calibri"/>
              </w:rPr>
            </w:pPr>
            <w:r w:rsidRPr="00060AF5">
              <w:rPr>
                <w:rFonts w:ascii="Calibri" w:hAnsi="Calibri" w:cs="Calibri"/>
              </w:rPr>
              <w:t>“</w:t>
            </w:r>
            <w:r w:rsidRPr="00060AF5">
              <w:rPr>
                <w:rFonts w:ascii="Segoe UI Symbol" w:hAnsi="Segoe UI Symbol" w:cs="Segoe UI Symbol"/>
              </w:rPr>
              <w:t>⚠</w:t>
            </w:r>
            <w:r w:rsidRPr="00060AF5">
              <w:rPr>
                <w:rFonts w:ascii="Calibri" w:hAnsi="Calibri" w:cs="Calibri"/>
              </w:rPr>
              <w:t xml:space="preserve"> Please enter a valid email address.”</w:t>
            </w:r>
          </w:p>
        </w:tc>
      </w:tr>
      <w:tr w:rsidR="003C3732" w:rsidRPr="00C65D82" w14:paraId="15AE5DA7" w14:textId="77777777" w:rsidTr="00060AF5">
        <w:tc>
          <w:tcPr>
            <w:tcW w:w="0" w:type="auto"/>
            <w:hideMark/>
          </w:tcPr>
          <w:p w14:paraId="26221F43" w14:textId="77777777" w:rsidR="003C3732" w:rsidRPr="00060AF5" w:rsidRDefault="003C3732">
            <w:pPr>
              <w:pStyle w:val="p1"/>
              <w:rPr>
                <w:rFonts w:ascii="Calibri" w:hAnsi="Calibri" w:cs="Calibri"/>
              </w:rPr>
            </w:pPr>
            <w:r w:rsidRPr="00060AF5">
              <w:rPr>
                <w:rFonts w:ascii="Calibri" w:hAnsi="Calibri" w:cs="Calibri"/>
              </w:rPr>
              <w:t>Email sending failure</w:t>
            </w:r>
          </w:p>
        </w:tc>
        <w:tc>
          <w:tcPr>
            <w:tcW w:w="0" w:type="auto"/>
            <w:hideMark/>
          </w:tcPr>
          <w:p w14:paraId="06160444" w14:textId="77777777" w:rsidR="003C3732" w:rsidRPr="00060AF5" w:rsidRDefault="003C3732">
            <w:pPr>
              <w:pStyle w:val="p1"/>
              <w:rPr>
                <w:rFonts w:ascii="Calibri" w:hAnsi="Calibri" w:cs="Calibri"/>
              </w:rPr>
            </w:pPr>
            <w:r w:rsidRPr="00060AF5">
              <w:rPr>
                <w:rFonts w:ascii="Calibri" w:hAnsi="Calibri" w:cs="Calibri"/>
              </w:rPr>
              <w:t>“</w:t>
            </w:r>
            <w:r w:rsidRPr="00060AF5">
              <w:rPr>
                <w:rFonts w:ascii="Segoe UI Symbol" w:hAnsi="Segoe UI Symbol" w:cs="Segoe UI Symbol"/>
              </w:rPr>
              <w:t>⚠</w:t>
            </w:r>
            <w:r w:rsidRPr="00060AF5">
              <w:rPr>
                <w:rFonts w:ascii="Calibri" w:hAnsi="Calibri" w:cs="Calibri"/>
              </w:rPr>
              <w:t xml:space="preserve"> Unable to send invitation. Please try again.”</w:t>
            </w:r>
          </w:p>
        </w:tc>
      </w:tr>
      <w:tr w:rsidR="003C3732" w:rsidRPr="00C65D82" w14:paraId="3E25C34D" w14:textId="77777777" w:rsidTr="00060AF5">
        <w:tc>
          <w:tcPr>
            <w:tcW w:w="0" w:type="auto"/>
            <w:hideMark/>
          </w:tcPr>
          <w:p w14:paraId="5D4B84F1" w14:textId="77777777" w:rsidR="003C3732" w:rsidRPr="00060AF5" w:rsidRDefault="003C3732">
            <w:pPr>
              <w:pStyle w:val="p1"/>
              <w:rPr>
                <w:rFonts w:ascii="Calibri" w:hAnsi="Calibri" w:cs="Calibri"/>
              </w:rPr>
            </w:pPr>
            <w:r w:rsidRPr="00060AF5">
              <w:rPr>
                <w:rFonts w:ascii="Calibri" w:hAnsi="Calibri" w:cs="Calibri"/>
              </w:rPr>
              <w:t>Attempt to deactivate/remove a user as Tech Lead</w:t>
            </w:r>
          </w:p>
        </w:tc>
        <w:tc>
          <w:tcPr>
            <w:tcW w:w="0" w:type="auto"/>
            <w:hideMark/>
          </w:tcPr>
          <w:p w14:paraId="3537F103" w14:textId="77777777" w:rsidR="003C3732" w:rsidRPr="00060AF5" w:rsidRDefault="003C3732">
            <w:pPr>
              <w:pStyle w:val="p1"/>
              <w:rPr>
                <w:rFonts w:ascii="Calibri" w:hAnsi="Calibri" w:cs="Calibri"/>
              </w:rPr>
            </w:pPr>
            <w:r w:rsidRPr="00060AF5">
              <w:rPr>
                <w:rFonts w:ascii="Calibri" w:hAnsi="Calibri" w:cs="Calibri"/>
              </w:rPr>
              <w:t>No button shown; action impossible.</w:t>
            </w:r>
          </w:p>
        </w:tc>
      </w:tr>
      <w:tr w:rsidR="003C3732" w:rsidRPr="00C65D82" w14:paraId="024FD004" w14:textId="77777777" w:rsidTr="00060AF5">
        <w:tc>
          <w:tcPr>
            <w:tcW w:w="0" w:type="auto"/>
            <w:hideMark/>
          </w:tcPr>
          <w:p w14:paraId="49C23830" w14:textId="77777777" w:rsidR="003C3732" w:rsidRPr="00060AF5" w:rsidRDefault="003C3732">
            <w:pPr>
              <w:pStyle w:val="p1"/>
              <w:rPr>
                <w:rFonts w:ascii="Calibri" w:hAnsi="Calibri" w:cs="Calibri"/>
              </w:rPr>
            </w:pPr>
            <w:r w:rsidRPr="00060AF5">
              <w:rPr>
                <w:rFonts w:ascii="Calibri" w:hAnsi="Calibri" w:cs="Calibri"/>
              </w:rPr>
              <w:t>All Tech Leads accidentally deactivated by Admin</w:t>
            </w:r>
          </w:p>
        </w:tc>
        <w:tc>
          <w:tcPr>
            <w:tcW w:w="0" w:type="auto"/>
            <w:hideMark/>
          </w:tcPr>
          <w:p w14:paraId="3AF273C3" w14:textId="77777777" w:rsidR="003C3732" w:rsidRPr="00060AF5" w:rsidRDefault="003C3732">
            <w:pPr>
              <w:pStyle w:val="p1"/>
              <w:rPr>
                <w:rFonts w:ascii="Calibri" w:hAnsi="Calibri" w:cs="Calibri"/>
              </w:rPr>
            </w:pPr>
            <w:r w:rsidRPr="00060AF5">
              <w:rPr>
                <w:rFonts w:ascii="Calibri" w:hAnsi="Calibri" w:cs="Calibri"/>
              </w:rPr>
              <w:t>Blocked: “</w:t>
            </w:r>
            <w:r w:rsidRPr="00060AF5">
              <w:rPr>
                <w:rFonts w:ascii="Segoe UI Emoji" w:hAnsi="Segoe UI Emoji" w:cs="Segoe UI Emoji"/>
              </w:rPr>
              <w:t>❌</w:t>
            </w:r>
            <w:r w:rsidRPr="00060AF5">
              <w:rPr>
                <w:rFonts w:ascii="Calibri" w:hAnsi="Calibri" w:cs="Calibri"/>
              </w:rPr>
              <w:t xml:space="preserve"> At least one active District Tech Lead is required.”</w:t>
            </w:r>
          </w:p>
        </w:tc>
      </w:tr>
    </w:tbl>
    <w:p w14:paraId="57929099" w14:textId="5BF8B591" w:rsidR="003C3732" w:rsidRPr="00060AF5" w:rsidRDefault="003C3732" w:rsidP="00DB60AE">
      <w:pPr>
        <w:rPr>
          <w:rFonts w:ascii="Calibri" w:eastAsiaTheme="majorEastAsia" w:hAnsi="Calibri" w:cs="Calibri"/>
        </w:rPr>
      </w:pPr>
    </w:p>
    <w:p w14:paraId="2CC218D9" w14:textId="77777777" w:rsidR="003C3732" w:rsidRPr="0016144D" w:rsidRDefault="003C3732" w:rsidP="0016144D">
      <w:pPr>
        <w:spacing w:before="100" w:beforeAutospacing="1" w:after="100" w:afterAutospacing="1"/>
        <w:outlineLvl w:val="2"/>
        <w:rPr>
          <w:rFonts w:ascii="Calibri" w:hAnsi="Calibri" w:cs="Calibri"/>
          <w:b/>
          <w:sz w:val="27"/>
          <w:szCs w:val="27"/>
        </w:rPr>
      </w:pPr>
      <w:r w:rsidRPr="0016144D">
        <w:rPr>
          <w:rFonts w:ascii="Calibri" w:hAnsi="Calibri" w:cs="Calibri"/>
          <w:b/>
          <w:sz w:val="27"/>
          <w:szCs w:val="27"/>
        </w:rPr>
        <w:t>Post-Conditions</w:t>
      </w:r>
    </w:p>
    <w:p w14:paraId="2D3FF973" w14:textId="77777777" w:rsidR="003C3732" w:rsidRPr="00060AF5" w:rsidRDefault="003C3732" w:rsidP="00590A31">
      <w:pPr>
        <w:pStyle w:val="p1"/>
        <w:numPr>
          <w:ilvl w:val="0"/>
          <w:numId w:val="338"/>
        </w:numPr>
        <w:rPr>
          <w:rFonts w:ascii="Calibri" w:hAnsi="Calibri" w:cs="Calibri"/>
        </w:rPr>
      </w:pPr>
      <w:r w:rsidRPr="00060AF5">
        <w:rPr>
          <w:rFonts w:ascii="Calibri" w:hAnsi="Calibri" w:cs="Calibri"/>
        </w:rPr>
        <w:t>New District Tech Leads are invited and visible in the team table.</w:t>
      </w:r>
    </w:p>
    <w:p w14:paraId="0A518899" w14:textId="77777777" w:rsidR="003C3732" w:rsidRPr="00060AF5" w:rsidRDefault="003C3732" w:rsidP="00590A31">
      <w:pPr>
        <w:pStyle w:val="p1"/>
        <w:numPr>
          <w:ilvl w:val="0"/>
          <w:numId w:val="338"/>
        </w:numPr>
        <w:rPr>
          <w:rFonts w:ascii="Calibri" w:hAnsi="Calibri" w:cs="Calibri"/>
        </w:rPr>
      </w:pPr>
      <w:r w:rsidRPr="00060AF5">
        <w:rPr>
          <w:rFonts w:ascii="Calibri" w:hAnsi="Calibri" w:cs="Calibri"/>
        </w:rPr>
        <w:t>Invitation events are logged in audit logs.</w:t>
      </w:r>
    </w:p>
    <w:p w14:paraId="74F2048F" w14:textId="77777777" w:rsidR="003C3732" w:rsidRPr="00060AF5" w:rsidRDefault="003C3732" w:rsidP="00590A31">
      <w:pPr>
        <w:pStyle w:val="p1"/>
        <w:numPr>
          <w:ilvl w:val="0"/>
          <w:numId w:val="338"/>
        </w:numPr>
        <w:rPr>
          <w:rFonts w:ascii="Calibri" w:hAnsi="Calibri" w:cs="Calibri"/>
        </w:rPr>
      </w:pPr>
      <w:r w:rsidRPr="00060AF5">
        <w:rPr>
          <w:rFonts w:ascii="Calibri" w:hAnsi="Calibri" w:cs="Calibri"/>
        </w:rPr>
        <w:t>Status and last login timestamps are always up-to-date.</w:t>
      </w:r>
    </w:p>
    <w:p w14:paraId="0D3DEB37" w14:textId="7CF6617C" w:rsidR="003C3732" w:rsidRPr="00060AF5" w:rsidRDefault="003C3732" w:rsidP="00590A31">
      <w:pPr>
        <w:pStyle w:val="p1"/>
        <w:numPr>
          <w:ilvl w:val="0"/>
          <w:numId w:val="338"/>
        </w:numPr>
        <w:rPr>
          <w:rStyle w:val="s1"/>
          <w:rFonts w:ascii="Calibri" w:hAnsi="Calibri" w:cs="Calibri"/>
        </w:rPr>
      </w:pPr>
      <w:r w:rsidRPr="00060AF5">
        <w:rPr>
          <w:rFonts w:ascii="Calibri" w:hAnsi="Calibri" w:cs="Calibri"/>
        </w:rPr>
        <w:t>Removal and deactivation actions are restricted to ScholarPath Admin.</w:t>
      </w:r>
    </w:p>
    <w:p w14:paraId="7F4042CD" w14:textId="50AB68CF" w:rsidR="003C3732" w:rsidRPr="0016144D" w:rsidRDefault="003C3732" w:rsidP="0016144D">
      <w:pPr>
        <w:spacing w:before="100" w:beforeAutospacing="1" w:after="100" w:afterAutospacing="1"/>
        <w:outlineLvl w:val="2"/>
        <w:rPr>
          <w:rFonts w:ascii="Calibri" w:hAnsi="Calibri" w:cs="Calibri"/>
          <w:b/>
          <w:sz w:val="27"/>
          <w:szCs w:val="27"/>
        </w:rPr>
      </w:pPr>
      <w:r w:rsidRPr="0016144D">
        <w:rPr>
          <w:rFonts w:ascii="Calibri" w:hAnsi="Calibri" w:cs="Calibri"/>
          <w:b/>
          <w:sz w:val="27"/>
          <w:szCs w:val="27"/>
        </w:rPr>
        <w:t>Special Requirements</w:t>
      </w:r>
    </w:p>
    <w:p w14:paraId="5F4FAD81" w14:textId="77777777" w:rsidR="003C3732" w:rsidRPr="00060AF5" w:rsidRDefault="003C3732" w:rsidP="00590A31">
      <w:pPr>
        <w:pStyle w:val="p1"/>
        <w:numPr>
          <w:ilvl w:val="0"/>
          <w:numId w:val="339"/>
        </w:numPr>
        <w:rPr>
          <w:rFonts w:ascii="Calibri" w:hAnsi="Calibri" w:cs="Calibri"/>
        </w:rPr>
      </w:pPr>
      <w:r w:rsidRPr="00060AF5">
        <w:rPr>
          <w:rFonts w:ascii="Calibri" w:hAnsi="Calibri" w:cs="Calibri"/>
        </w:rPr>
        <w:t>Email invitation must use ScholarPath-branded template.</w:t>
      </w:r>
    </w:p>
    <w:p w14:paraId="0EC01172" w14:textId="77777777" w:rsidR="003C3732" w:rsidRPr="00060AF5" w:rsidRDefault="003C3732" w:rsidP="00590A31">
      <w:pPr>
        <w:pStyle w:val="p1"/>
        <w:numPr>
          <w:ilvl w:val="0"/>
          <w:numId w:val="339"/>
        </w:numPr>
        <w:rPr>
          <w:rFonts w:ascii="Calibri" w:hAnsi="Calibri" w:cs="Calibri"/>
        </w:rPr>
      </w:pPr>
      <w:r w:rsidRPr="00060AF5">
        <w:rPr>
          <w:rFonts w:ascii="Calibri" w:hAnsi="Calibri" w:cs="Calibri"/>
        </w:rPr>
        <w:t xml:space="preserve">Activation link must expire in </w:t>
      </w:r>
      <w:r w:rsidRPr="00060AF5">
        <w:rPr>
          <w:rStyle w:val="s1"/>
          <w:rFonts w:ascii="Calibri" w:eastAsiaTheme="majorEastAsia" w:hAnsi="Calibri" w:cs="Calibri"/>
        </w:rPr>
        <w:t>24 hours</w:t>
      </w:r>
      <w:r w:rsidRPr="00060AF5">
        <w:rPr>
          <w:rFonts w:ascii="Calibri" w:hAnsi="Calibri" w:cs="Calibri"/>
        </w:rPr>
        <w:t>.</w:t>
      </w:r>
    </w:p>
    <w:p w14:paraId="796A053F" w14:textId="77777777" w:rsidR="003C3732" w:rsidRPr="00060AF5" w:rsidRDefault="003C3732" w:rsidP="00590A31">
      <w:pPr>
        <w:pStyle w:val="p1"/>
        <w:numPr>
          <w:ilvl w:val="0"/>
          <w:numId w:val="339"/>
        </w:numPr>
        <w:rPr>
          <w:rFonts w:ascii="Calibri" w:hAnsi="Calibri" w:cs="Calibri"/>
        </w:rPr>
      </w:pPr>
      <w:r w:rsidRPr="00060AF5">
        <w:rPr>
          <w:rFonts w:ascii="Calibri" w:hAnsi="Calibri" w:cs="Calibri"/>
        </w:rPr>
        <w:t>Table supports search by name and email.</w:t>
      </w:r>
    </w:p>
    <w:p w14:paraId="735842FC" w14:textId="77777777" w:rsidR="003C3732" w:rsidRPr="00060AF5" w:rsidRDefault="003C3732" w:rsidP="00590A31">
      <w:pPr>
        <w:pStyle w:val="p1"/>
        <w:numPr>
          <w:ilvl w:val="0"/>
          <w:numId w:val="339"/>
        </w:numPr>
        <w:rPr>
          <w:rFonts w:ascii="Calibri" w:hAnsi="Calibri" w:cs="Calibri"/>
        </w:rPr>
      </w:pPr>
      <w:r w:rsidRPr="00060AF5">
        <w:rPr>
          <w:rFonts w:ascii="Calibri" w:hAnsi="Calibri" w:cs="Calibri"/>
        </w:rPr>
        <w:t>Status chips:</w:t>
      </w:r>
    </w:p>
    <w:p w14:paraId="1C0EBC8E" w14:textId="77777777" w:rsidR="003C3732" w:rsidRPr="00060AF5" w:rsidRDefault="003C3732" w:rsidP="00590A31">
      <w:pPr>
        <w:pStyle w:val="p1"/>
        <w:numPr>
          <w:ilvl w:val="1"/>
          <w:numId w:val="339"/>
        </w:numPr>
        <w:rPr>
          <w:rFonts w:ascii="Calibri" w:hAnsi="Calibri" w:cs="Calibri"/>
        </w:rPr>
      </w:pPr>
      <w:r w:rsidRPr="00060AF5">
        <w:rPr>
          <w:rFonts w:ascii="Segoe UI Emoji" w:hAnsi="Segoe UI Emoji" w:cs="Segoe UI Emoji"/>
        </w:rPr>
        <w:t>🟢</w:t>
      </w:r>
      <w:r w:rsidRPr="00060AF5">
        <w:rPr>
          <w:rFonts w:ascii="Calibri" w:hAnsi="Calibri" w:cs="Calibri"/>
        </w:rPr>
        <w:t xml:space="preserve"> Active</w:t>
      </w:r>
    </w:p>
    <w:p w14:paraId="7C644290" w14:textId="77777777" w:rsidR="003C3732" w:rsidRPr="00060AF5" w:rsidRDefault="003C3732" w:rsidP="00590A31">
      <w:pPr>
        <w:pStyle w:val="p1"/>
        <w:numPr>
          <w:ilvl w:val="1"/>
          <w:numId w:val="339"/>
        </w:numPr>
        <w:rPr>
          <w:rFonts w:ascii="Calibri" w:hAnsi="Calibri" w:cs="Calibri"/>
        </w:rPr>
      </w:pPr>
      <w:r w:rsidRPr="00060AF5">
        <w:rPr>
          <w:rFonts w:ascii="Segoe UI Emoji" w:hAnsi="Segoe UI Emoji" w:cs="Segoe UI Emoji"/>
        </w:rPr>
        <w:t>🟡</w:t>
      </w:r>
      <w:r w:rsidRPr="00060AF5">
        <w:rPr>
          <w:rFonts w:ascii="Calibri" w:hAnsi="Calibri" w:cs="Calibri"/>
        </w:rPr>
        <w:t xml:space="preserve"> Invited</w:t>
      </w:r>
    </w:p>
    <w:p w14:paraId="2D5A8A3F" w14:textId="77777777" w:rsidR="003C3732" w:rsidRPr="00060AF5" w:rsidRDefault="003C3732" w:rsidP="00590A31">
      <w:pPr>
        <w:pStyle w:val="p1"/>
        <w:numPr>
          <w:ilvl w:val="1"/>
          <w:numId w:val="339"/>
        </w:numPr>
        <w:rPr>
          <w:rFonts w:ascii="Calibri" w:hAnsi="Calibri" w:cs="Calibri"/>
        </w:rPr>
      </w:pPr>
      <w:r w:rsidRPr="00060AF5">
        <w:rPr>
          <w:rFonts w:ascii="Segoe UI Emoji" w:hAnsi="Segoe UI Emoji" w:cs="Segoe UI Emoji"/>
        </w:rPr>
        <w:t>🔴</w:t>
      </w:r>
      <w:r w:rsidRPr="00060AF5">
        <w:rPr>
          <w:rFonts w:ascii="Calibri" w:hAnsi="Calibri" w:cs="Calibri"/>
        </w:rPr>
        <w:t xml:space="preserve"> Deactivated</w:t>
      </w:r>
    </w:p>
    <w:p w14:paraId="05765700" w14:textId="77777777" w:rsidR="003C3732" w:rsidRPr="00060AF5" w:rsidRDefault="003C3732" w:rsidP="00590A31">
      <w:pPr>
        <w:pStyle w:val="p1"/>
        <w:numPr>
          <w:ilvl w:val="0"/>
          <w:numId w:val="339"/>
        </w:numPr>
        <w:rPr>
          <w:rFonts w:ascii="Calibri" w:hAnsi="Calibri" w:cs="Calibri"/>
        </w:rPr>
      </w:pPr>
      <w:r w:rsidRPr="00060AF5">
        <w:rPr>
          <w:rFonts w:ascii="Calibri" w:hAnsi="Calibri" w:cs="Calibri"/>
        </w:rPr>
        <w:t>No role dropdowns or permissions panel anywhere.</w:t>
      </w:r>
    </w:p>
    <w:p w14:paraId="6317489E" w14:textId="258800E1" w:rsidR="003C3732" w:rsidRPr="00060AF5" w:rsidRDefault="003C3732" w:rsidP="00590A31">
      <w:pPr>
        <w:pStyle w:val="p1"/>
        <w:numPr>
          <w:ilvl w:val="0"/>
          <w:numId w:val="339"/>
        </w:numPr>
        <w:rPr>
          <w:rStyle w:val="s1"/>
          <w:rFonts w:ascii="Calibri" w:hAnsi="Calibri" w:cs="Calibri"/>
        </w:rPr>
      </w:pPr>
      <w:r w:rsidRPr="00060AF5">
        <w:rPr>
          <w:rFonts w:ascii="Calibri" w:hAnsi="Calibri" w:cs="Calibri"/>
        </w:rPr>
        <w:t>Tech Lead cannot modify or remove any other Tech Lead.</w:t>
      </w:r>
    </w:p>
    <w:p w14:paraId="1DCDEF8B" w14:textId="4E5715A2" w:rsidR="003C3732" w:rsidRPr="0016144D" w:rsidRDefault="003C3732" w:rsidP="0016144D">
      <w:pPr>
        <w:spacing w:before="100" w:beforeAutospacing="1" w:after="100" w:afterAutospacing="1"/>
        <w:outlineLvl w:val="2"/>
        <w:rPr>
          <w:rFonts w:ascii="Calibri" w:hAnsi="Calibri" w:cs="Calibri"/>
          <w:b/>
          <w:sz w:val="27"/>
          <w:szCs w:val="27"/>
        </w:rPr>
      </w:pPr>
      <w:r w:rsidRPr="0016144D">
        <w:rPr>
          <w:rFonts w:ascii="Calibri" w:hAnsi="Calibri" w:cs="Calibri"/>
          <w:b/>
          <w:sz w:val="27"/>
          <w:szCs w:val="27"/>
        </w:rPr>
        <w:t>Screen Element Matrix (SEM)</w:t>
      </w:r>
    </w:p>
    <w:tbl>
      <w:tblPr>
        <w:tblStyle w:val="TableGrid"/>
        <w:tblW w:w="0" w:type="auto"/>
        <w:tblLook w:val="04A0" w:firstRow="1" w:lastRow="0" w:firstColumn="1" w:lastColumn="0" w:noHBand="0" w:noVBand="1"/>
      </w:tblPr>
      <w:tblGrid>
        <w:gridCol w:w="1087"/>
        <w:gridCol w:w="1114"/>
        <w:gridCol w:w="2925"/>
        <w:gridCol w:w="3890"/>
      </w:tblGrid>
      <w:tr w:rsidR="003C3732" w:rsidRPr="00C65D82" w14:paraId="2DB975BD" w14:textId="77777777" w:rsidTr="00060AF5">
        <w:tc>
          <w:tcPr>
            <w:tcW w:w="0" w:type="auto"/>
            <w:hideMark/>
          </w:tcPr>
          <w:p w14:paraId="006B6A56" w14:textId="77777777" w:rsidR="003C3732" w:rsidRPr="00060AF5" w:rsidRDefault="003C3732">
            <w:pPr>
              <w:pStyle w:val="p1"/>
              <w:jc w:val="center"/>
              <w:rPr>
                <w:rFonts w:ascii="Calibri" w:hAnsi="Calibri" w:cs="Calibri"/>
                <w:b/>
              </w:rPr>
            </w:pPr>
            <w:r w:rsidRPr="00060AF5">
              <w:rPr>
                <w:rFonts w:ascii="Calibri" w:hAnsi="Calibri" w:cs="Calibri"/>
                <w:b/>
              </w:rPr>
              <w:t>Element</w:t>
            </w:r>
          </w:p>
        </w:tc>
        <w:tc>
          <w:tcPr>
            <w:tcW w:w="0" w:type="auto"/>
            <w:hideMark/>
          </w:tcPr>
          <w:p w14:paraId="33DB199E" w14:textId="77777777" w:rsidR="003C3732" w:rsidRPr="00060AF5" w:rsidRDefault="003C3732">
            <w:pPr>
              <w:pStyle w:val="p1"/>
              <w:jc w:val="center"/>
              <w:rPr>
                <w:rFonts w:ascii="Calibri" w:hAnsi="Calibri" w:cs="Calibri"/>
                <w:b/>
              </w:rPr>
            </w:pPr>
            <w:r w:rsidRPr="00060AF5">
              <w:rPr>
                <w:rFonts w:ascii="Calibri" w:hAnsi="Calibri" w:cs="Calibri"/>
                <w:b/>
              </w:rPr>
              <w:t>Type</w:t>
            </w:r>
          </w:p>
        </w:tc>
        <w:tc>
          <w:tcPr>
            <w:tcW w:w="0" w:type="auto"/>
            <w:hideMark/>
          </w:tcPr>
          <w:p w14:paraId="77729AF6" w14:textId="77777777" w:rsidR="003C3732" w:rsidRPr="00060AF5" w:rsidRDefault="003C3732">
            <w:pPr>
              <w:pStyle w:val="p1"/>
              <w:jc w:val="center"/>
              <w:rPr>
                <w:rFonts w:ascii="Calibri" w:hAnsi="Calibri" w:cs="Calibri"/>
                <w:b/>
              </w:rPr>
            </w:pPr>
            <w:r w:rsidRPr="00060AF5">
              <w:rPr>
                <w:rFonts w:ascii="Calibri" w:hAnsi="Calibri" w:cs="Calibri"/>
                <w:b/>
              </w:rPr>
              <w:t>Purpose / Use</w:t>
            </w:r>
          </w:p>
        </w:tc>
        <w:tc>
          <w:tcPr>
            <w:tcW w:w="0" w:type="auto"/>
            <w:hideMark/>
          </w:tcPr>
          <w:p w14:paraId="02AFCF89" w14:textId="77777777" w:rsidR="003C3732" w:rsidRPr="00060AF5" w:rsidRDefault="003C3732">
            <w:pPr>
              <w:pStyle w:val="p1"/>
              <w:jc w:val="center"/>
              <w:rPr>
                <w:rFonts w:ascii="Calibri" w:hAnsi="Calibri" w:cs="Calibri"/>
                <w:b/>
              </w:rPr>
            </w:pPr>
            <w:r w:rsidRPr="00060AF5">
              <w:rPr>
                <w:rFonts w:ascii="Calibri" w:hAnsi="Calibri" w:cs="Calibri"/>
                <w:b/>
              </w:rPr>
              <w:t>Dependency / API</w:t>
            </w:r>
          </w:p>
        </w:tc>
      </w:tr>
      <w:tr w:rsidR="003C3732" w:rsidRPr="00C65D82" w14:paraId="09459A3A" w14:textId="77777777" w:rsidTr="00060AF5">
        <w:tc>
          <w:tcPr>
            <w:tcW w:w="0" w:type="auto"/>
            <w:hideMark/>
          </w:tcPr>
          <w:p w14:paraId="3EE6ABA1" w14:textId="77777777" w:rsidR="003C3732" w:rsidRPr="00060AF5" w:rsidRDefault="003C3732">
            <w:pPr>
              <w:pStyle w:val="p1"/>
              <w:rPr>
                <w:rFonts w:ascii="Calibri" w:hAnsi="Calibri" w:cs="Calibri"/>
              </w:rPr>
            </w:pPr>
            <w:r w:rsidRPr="00060AF5">
              <w:rPr>
                <w:rFonts w:ascii="Calibri" w:hAnsi="Calibri" w:cs="Calibri"/>
              </w:rPr>
              <w:t>Team Table</w:t>
            </w:r>
          </w:p>
        </w:tc>
        <w:tc>
          <w:tcPr>
            <w:tcW w:w="0" w:type="auto"/>
            <w:hideMark/>
          </w:tcPr>
          <w:p w14:paraId="32531369" w14:textId="77777777" w:rsidR="003C3732" w:rsidRPr="00060AF5" w:rsidRDefault="003C3732">
            <w:pPr>
              <w:pStyle w:val="p1"/>
              <w:rPr>
                <w:rFonts w:ascii="Calibri" w:hAnsi="Calibri" w:cs="Calibri"/>
              </w:rPr>
            </w:pPr>
            <w:r w:rsidRPr="00060AF5">
              <w:rPr>
                <w:rFonts w:ascii="Calibri" w:hAnsi="Calibri" w:cs="Calibri"/>
              </w:rPr>
              <w:t>Table</w:t>
            </w:r>
          </w:p>
        </w:tc>
        <w:tc>
          <w:tcPr>
            <w:tcW w:w="0" w:type="auto"/>
            <w:hideMark/>
          </w:tcPr>
          <w:p w14:paraId="381C6768" w14:textId="77777777" w:rsidR="003C3732" w:rsidRPr="00060AF5" w:rsidRDefault="003C3732">
            <w:pPr>
              <w:pStyle w:val="p1"/>
              <w:rPr>
                <w:rFonts w:ascii="Calibri" w:hAnsi="Calibri" w:cs="Calibri"/>
              </w:rPr>
            </w:pPr>
            <w:r w:rsidRPr="00060AF5">
              <w:rPr>
                <w:rFonts w:ascii="Calibri" w:hAnsi="Calibri" w:cs="Calibri"/>
              </w:rPr>
              <w:t>Shows all District Tech Leads</w:t>
            </w:r>
          </w:p>
        </w:tc>
        <w:tc>
          <w:tcPr>
            <w:tcW w:w="0" w:type="auto"/>
            <w:hideMark/>
          </w:tcPr>
          <w:p w14:paraId="34B7C677" w14:textId="77777777" w:rsidR="003C3732" w:rsidRPr="00060AF5" w:rsidRDefault="003C3732">
            <w:pPr>
              <w:pStyle w:val="p1"/>
              <w:rPr>
                <w:rFonts w:ascii="Calibri" w:hAnsi="Calibri" w:cs="Calibri"/>
              </w:rPr>
            </w:pPr>
            <w:r w:rsidRPr="00060AF5">
              <w:rPr>
                <w:rFonts w:ascii="Calibri" w:hAnsi="Calibri" w:cs="Calibri"/>
              </w:rPr>
              <w:t>/</w:t>
            </w:r>
            <w:proofErr w:type="spellStart"/>
            <w:r w:rsidRPr="00060AF5">
              <w:rPr>
                <w:rFonts w:ascii="Calibri" w:hAnsi="Calibri" w:cs="Calibri"/>
              </w:rPr>
              <w:t>api</w:t>
            </w:r>
            <w:proofErr w:type="spellEnd"/>
            <w:r w:rsidRPr="00060AF5">
              <w:rPr>
                <w:rFonts w:ascii="Calibri" w:hAnsi="Calibri" w:cs="Calibri"/>
              </w:rPr>
              <w:t>/districts/{</w:t>
            </w:r>
            <w:proofErr w:type="spellStart"/>
            <w:r w:rsidRPr="00060AF5">
              <w:rPr>
                <w:rFonts w:ascii="Calibri" w:hAnsi="Calibri" w:cs="Calibri"/>
              </w:rPr>
              <w:t>districtId</w:t>
            </w:r>
            <w:proofErr w:type="spellEnd"/>
            <w:r w:rsidRPr="00060AF5">
              <w:rPr>
                <w:rFonts w:ascii="Calibri" w:hAnsi="Calibri" w:cs="Calibri"/>
              </w:rPr>
              <w:t>}/team</w:t>
            </w:r>
          </w:p>
        </w:tc>
      </w:tr>
      <w:tr w:rsidR="003C3732" w:rsidRPr="00C65D82" w14:paraId="2735A83A" w14:textId="77777777" w:rsidTr="00060AF5">
        <w:tc>
          <w:tcPr>
            <w:tcW w:w="0" w:type="auto"/>
            <w:hideMark/>
          </w:tcPr>
          <w:p w14:paraId="4E3A5220" w14:textId="77777777" w:rsidR="003C3732" w:rsidRPr="00060AF5" w:rsidRDefault="003C3732">
            <w:pPr>
              <w:pStyle w:val="p1"/>
              <w:rPr>
                <w:rFonts w:ascii="Calibri" w:hAnsi="Calibri" w:cs="Calibri"/>
              </w:rPr>
            </w:pPr>
            <w:r w:rsidRPr="00060AF5">
              <w:rPr>
                <w:rFonts w:ascii="Calibri" w:hAnsi="Calibri" w:cs="Calibri"/>
              </w:rPr>
              <w:t>Invite Button</w:t>
            </w:r>
          </w:p>
        </w:tc>
        <w:tc>
          <w:tcPr>
            <w:tcW w:w="0" w:type="auto"/>
            <w:hideMark/>
          </w:tcPr>
          <w:p w14:paraId="2E6D722A" w14:textId="77777777" w:rsidR="003C3732" w:rsidRPr="00060AF5" w:rsidRDefault="003C3732">
            <w:pPr>
              <w:pStyle w:val="p1"/>
              <w:rPr>
                <w:rFonts w:ascii="Calibri" w:hAnsi="Calibri" w:cs="Calibri"/>
              </w:rPr>
            </w:pPr>
            <w:r w:rsidRPr="00060AF5">
              <w:rPr>
                <w:rFonts w:ascii="Calibri" w:hAnsi="Calibri" w:cs="Calibri"/>
              </w:rPr>
              <w:t>Button</w:t>
            </w:r>
          </w:p>
        </w:tc>
        <w:tc>
          <w:tcPr>
            <w:tcW w:w="0" w:type="auto"/>
            <w:hideMark/>
          </w:tcPr>
          <w:p w14:paraId="37C1753F" w14:textId="77777777" w:rsidR="003C3732" w:rsidRPr="00060AF5" w:rsidRDefault="003C3732">
            <w:pPr>
              <w:pStyle w:val="p1"/>
              <w:rPr>
                <w:rFonts w:ascii="Calibri" w:hAnsi="Calibri" w:cs="Calibri"/>
              </w:rPr>
            </w:pPr>
            <w:r w:rsidRPr="00060AF5">
              <w:rPr>
                <w:rFonts w:ascii="Calibri" w:hAnsi="Calibri" w:cs="Calibri"/>
              </w:rPr>
              <w:t>Opens invitation modal</w:t>
            </w:r>
          </w:p>
        </w:tc>
        <w:tc>
          <w:tcPr>
            <w:tcW w:w="0" w:type="auto"/>
            <w:hideMark/>
          </w:tcPr>
          <w:p w14:paraId="13BBD060" w14:textId="77777777" w:rsidR="003C3732" w:rsidRPr="00060AF5" w:rsidRDefault="003C3732">
            <w:pPr>
              <w:pStyle w:val="p1"/>
              <w:rPr>
                <w:rFonts w:ascii="Calibri" w:hAnsi="Calibri" w:cs="Calibri"/>
              </w:rPr>
            </w:pPr>
            <w:r w:rsidRPr="00060AF5">
              <w:rPr>
                <w:rFonts w:ascii="Calibri" w:hAnsi="Calibri" w:cs="Calibri"/>
              </w:rPr>
              <w:t>Client-side</w:t>
            </w:r>
          </w:p>
        </w:tc>
      </w:tr>
      <w:tr w:rsidR="003C3732" w:rsidRPr="00C65D82" w14:paraId="0D5996FD" w14:textId="77777777" w:rsidTr="00060AF5">
        <w:tc>
          <w:tcPr>
            <w:tcW w:w="0" w:type="auto"/>
            <w:hideMark/>
          </w:tcPr>
          <w:p w14:paraId="50837922" w14:textId="77777777" w:rsidR="003C3732" w:rsidRPr="00060AF5" w:rsidRDefault="003C3732">
            <w:pPr>
              <w:pStyle w:val="p1"/>
              <w:rPr>
                <w:rFonts w:ascii="Calibri" w:hAnsi="Calibri" w:cs="Calibri"/>
              </w:rPr>
            </w:pPr>
            <w:r w:rsidRPr="00060AF5">
              <w:rPr>
                <w:rFonts w:ascii="Calibri" w:hAnsi="Calibri" w:cs="Calibri"/>
              </w:rPr>
              <w:t>Invite Modal</w:t>
            </w:r>
          </w:p>
        </w:tc>
        <w:tc>
          <w:tcPr>
            <w:tcW w:w="0" w:type="auto"/>
            <w:hideMark/>
          </w:tcPr>
          <w:p w14:paraId="5ECAF2CE" w14:textId="77777777" w:rsidR="003C3732" w:rsidRPr="00060AF5" w:rsidRDefault="003C3732">
            <w:pPr>
              <w:pStyle w:val="p1"/>
              <w:rPr>
                <w:rFonts w:ascii="Calibri" w:hAnsi="Calibri" w:cs="Calibri"/>
              </w:rPr>
            </w:pPr>
            <w:r w:rsidRPr="00060AF5">
              <w:rPr>
                <w:rFonts w:ascii="Calibri" w:hAnsi="Calibri" w:cs="Calibri"/>
              </w:rPr>
              <w:t>Modal</w:t>
            </w:r>
          </w:p>
        </w:tc>
        <w:tc>
          <w:tcPr>
            <w:tcW w:w="0" w:type="auto"/>
            <w:hideMark/>
          </w:tcPr>
          <w:p w14:paraId="2AD1A06E" w14:textId="77777777" w:rsidR="003C3732" w:rsidRPr="00060AF5" w:rsidRDefault="003C3732">
            <w:pPr>
              <w:pStyle w:val="p1"/>
              <w:rPr>
                <w:rFonts w:ascii="Calibri" w:hAnsi="Calibri" w:cs="Calibri"/>
              </w:rPr>
            </w:pPr>
            <w:r w:rsidRPr="00060AF5">
              <w:rPr>
                <w:rFonts w:ascii="Calibri" w:hAnsi="Calibri" w:cs="Calibri"/>
              </w:rPr>
              <w:t>Input for Name + Email</w:t>
            </w:r>
          </w:p>
        </w:tc>
        <w:tc>
          <w:tcPr>
            <w:tcW w:w="0" w:type="auto"/>
            <w:hideMark/>
          </w:tcPr>
          <w:p w14:paraId="47045C66" w14:textId="77777777" w:rsidR="003C3732" w:rsidRPr="00060AF5" w:rsidRDefault="003C3732">
            <w:pPr>
              <w:pStyle w:val="p1"/>
              <w:rPr>
                <w:rFonts w:ascii="Calibri" w:hAnsi="Calibri" w:cs="Calibri"/>
              </w:rPr>
            </w:pPr>
            <w:r w:rsidRPr="00060AF5">
              <w:rPr>
                <w:rFonts w:ascii="Calibri" w:hAnsi="Calibri" w:cs="Calibri"/>
              </w:rPr>
              <w:t>/</w:t>
            </w:r>
            <w:proofErr w:type="spellStart"/>
            <w:r w:rsidRPr="00060AF5">
              <w:rPr>
                <w:rFonts w:ascii="Calibri" w:hAnsi="Calibri" w:cs="Calibri"/>
              </w:rPr>
              <w:t>api</w:t>
            </w:r>
            <w:proofErr w:type="spellEnd"/>
            <w:r w:rsidRPr="00060AF5">
              <w:rPr>
                <w:rFonts w:ascii="Calibri" w:hAnsi="Calibri" w:cs="Calibri"/>
              </w:rPr>
              <w:t>/districts/{id}/team/invite</w:t>
            </w:r>
          </w:p>
        </w:tc>
      </w:tr>
      <w:tr w:rsidR="003C3732" w:rsidRPr="00C65D82" w14:paraId="4DFFA4FB" w14:textId="77777777" w:rsidTr="00060AF5">
        <w:tc>
          <w:tcPr>
            <w:tcW w:w="0" w:type="auto"/>
            <w:hideMark/>
          </w:tcPr>
          <w:p w14:paraId="41022AE5" w14:textId="77777777" w:rsidR="003C3732" w:rsidRPr="00060AF5" w:rsidRDefault="003C3732">
            <w:pPr>
              <w:pStyle w:val="p1"/>
              <w:rPr>
                <w:rFonts w:ascii="Calibri" w:hAnsi="Calibri" w:cs="Calibri"/>
              </w:rPr>
            </w:pPr>
            <w:r w:rsidRPr="00060AF5">
              <w:rPr>
                <w:rFonts w:ascii="Calibri" w:hAnsi="Calibri" w:cs="Calibri"/>
              </w:rPr>
              <w:t>Resend Invite</w:t>
            </w:r>
          </w:p>
        </w:tc>
        <w:tc>
          <w:tcPr>
            <w:tcW w:w="0" w:type="auto"/>
            <w:hideMark/>
          </w:tcPr>
          <w:p w14:paraId="0B347BDF" w14:textId="77777777" w:rsidR="003C3732" w:rsidRPr="00060AF5" w:rsidRDefault="003C3732">
            <w:pPr>
              <w:pStyle w:val="p1"/>
              <w:rPr>
                <w:rFonts w:ascii="Calibri" w:hAnsi="Calibri" w:cs="Calibri"/>
              </w:rPr>
            </w:pPr>
            <w:r w:rsidRPr="00060AF5">
              <w:rPr>
                <w:rFonts w:ascii="Calibri" w:hAnsi="Calibri" w:cs="Calibri"/>
              </w:rPr>
              <w:t>Action</w:t>
            </w:r>
          </w:p>
        </w:tc>
        <w:tc>
          <w:tcPr>
            <w:tcW w:w="0" w:type="auto"/>
            <w:hideMark/>
          </w:tcPr>
          <w:p w14:paraId="7780C3F8" w14:textId="77777777" w:rsidR="003C3732" w:rsidRPr="00060AF5" w:rsidRDefault="003C3732">
            <w:pPr>
              <w:pStyle w:val="p1"/>
              <w:rPr>
                <w:rFonts w:ascii="Calibri" w:hAnsi="Calibri" w:cs="Calibri"/>
              </w:rPr>
            </w:pPr>
            <w:r w:rsidRPr="00060AF5">
              <w:rPr>
                <w:rFonts w:ascii="Calibri" w:hAnsi="Calibri" w:cs="Calibri"/>
              </w:rPr>
              <w:t>Resend activation link</w:t>
            </w:r>
          </w:p>
        </w:tc>
        <w:tc>
          <w:tcPr>
            <w:tcW w:w="0" w:type="auto"/>
            <w:hideMark/>
          </w:tcPr>
          <w:p w14:paraId="21EAF682" w14:textId="77777777" w:rsidR="003C3732" w:rsidRPr="00060AF5" w:rsidRDefault="003C3732">
            <w:pPr>
              <w:pStyle w:val="p1"/>
              <w:rPr>
                <w:rFonts w:ascii="Calibri" w:hAnsi="Calibri" w:cs="Calibri"/>
              </w:rPr>
            </w:pPr>
            <w:r w:rsidRPr="00060AF5">
              <w:rPr>
                <w:rFonts w:ascii="Calibri" w:hAnsi="Calibri" w:cs="Calibri"/>
              </w:rPr>
              <w:t>/</w:t>
            </w:r>
            <w:proofErr w:type="spellStart"/>
            <w:r w:rsidRPr="00060AF5">
              <w:rPr>
                <w:rFonts w:ascii="Calibri" w:hAnsi="Calibri" w:cs="Calibri"/>
              </w:rPr>
              <w:t>api</w:t>
            </w:r>
            <w:proofErr w:type="spellEnd"/>
            <w:r w:rsidRPr="00060AF5">
              <w:rPr>
                <w:rFonts w:ascii="Calibri" w:hAnsi="Calibri" w:cs="Calibri"/>
              </w:rPr>
              <w:t>/districts/{id}/team/invite/resend</w:t>
            </w:r>
          </w:p>
        </w:tc>
      </w:tr>
      <w:tr w:rsidR="003C3732" w:rsidRPr="00C65D82" w14:paraId="360A1555" w14:textId="77777777" w:rsidTr="00060AF5">
        <w:tc>
          <w:tcPr>
            <w:tcW w:w="0" w:type="auto"/>
            <w:hideMark/>
          </w:tcPr>
          <w:p w14:paraId="6368FD29" w14:textId="77777777" w:rsidR="003C3732" w:rsidRPr="00060AF5" w:rsidRDefault="003C3732">
            <w:pPr>
              <w:pStyle w:val="p1"/>
              <w:rPr>
                <w:rFonts w:ascii="Calibri" w:hAnsi="Calibri" w:cs="Calibri"/>
              </w:rPr>
            </w:pPr>
            <w:r w:rsidRPr="00060AF5">
              <w:rPr>
                <w:rFonts w:ascii="Calibri" w:hAnsi="Calibri" w:cs="Calibri"/>
              </w:rPr>
              <w:t>Status Chip</w:t>
            </w:r>
          </w:p>
        </w:tc>
        <w:tc>
          <w:tcPr>
            <w:tcW w:w="0" w:type="auto"/>
            <w:hideMark/>
          </w:tcPr>
          <w:p w14:paraId="4DC4EEC7" w14:textId="77777777" w:rsidR="003C3732" w:rsidRPr="00060AF5" w:rsidRDefault="003C3732">
            <w:pPr>
              <w:pStyle w:val="p1"/>
              <w:rPr>
                <w:rFonts w:ascii="Calibri" w:hAnsi="Calibri" w:cs="Calibri"/>
              </w:rPr>
            </w:pPr>
            <w:r w:rsidRPr="00060AF5">
              <w:rPr>
                <w:rFonts w:ascii="Calibri" w:hAnsi="Calibri" w:cs="Calibri"/>
              </w:rPr>
              <w:t>Label</w:t>
            </w:r>
          </w:p>
        </w:tc>
        <w:tc>
          <w:tcPr>
            <w:tcW w:w="0" w:type="auto"/>
            <w:hideMark/>
          </w:tcPr>
          <w:p w14:paraId="17091CD1" w14:textId="77777777" w:rsidR="003C3732" w:rsidRPr="00060AF5" w:rsidRDefault="003C3732">
            <w:pPr>
              <w:pStyle w:val="p1"/>
              <w:rPr>
                <w:rFonts w:ascii="Calibri" w:hAnsi="Calibri" w:cs="Calibri"/>
              </w:rPr>
            </w:pPr>
            <w:r w:rsidRPr="00060AF5">
              <w:rPr>
                <w:rFonts w:ascii="Calibri" w:hAnsi="Calibri" w:cs="Calibri"/>
              </w:rPr>
              <w:t>Shows Invited/Active/Deactivated</w:t>
            </w:r>
          </w:p>
        </w:tc>
        <w:tc>
          <w:tcPr>
            <w:tcW w:w="0" w:type="auto"/>
            <w:hideMark/>
          </w:tcPr>
          <w:p w14:paraId="53A32D34" w14:textId="77777777" w:rsidR="003C3732" w:rsidRPr="00060AF5" w:rsidRDefault="003C3732">
            <w:pPr>
              <w:pStyle w:val="p1"/>
              <w:rPr>
                <w:rFonts w:ascii="Calibri" w:hAnsi="Calibri" w:cs="Calibri"/>
              </w:rPr>
            </w:pPr>
            <w:r w:rsidRPr="00060AF5">
              <w:rPr>
                <w:rFonts w:ascii="Calibri" w:hAnsi="Calibri" w:cs="Calibri"/>
              </w:rPr>
              <w:t>System computed</w:t>
            </w:r>
          </w:p>
        </w:tc>
      </w:tr>
      <w:tr w:rsidR="003C3732" w:rsidRPr="00C65D82" w14:paraId="40DF82A8" w14:textId="77777777" w:rsidTr="00060AF5">
        <w:tc>
          <w:tcPr>
            <w:tcW w:w="0" w:type="auto"/>
            <w:hideMark/>
          </w:tcPr>
          <w:p w14:paraId="3BE137DE" w14:textId="77777777" w:rsidR="003C3732" w:rsidRPr="00060AF5" w:rsidRDefault="003C3732">
            <w:pPr>
              <w:pStyle w:val="p1"/>
              <w:rPr>
                <w:rFonts w:ascii="Calibri" w:hAnsi="Calibri" w:cs="Calibri"/>
              </w:rPr>
            </w:pPr>
            <w:r w:rsidRPr="00060AF5">
              <w:rPr>
                <w:rFonts w:ascii="Calibri" w:hAnsi="Calibri" w:cs="Calibri"/>
              </w:rPr>
              <w:t>Last Login</w:t>
            </w:r>
          </w:p>
        </w:tc>
        <w:tc>
          <w:tcPr>
            <w:tcW w:w="0" w:type="auto"/>
            <w:hideMark/>
          </w:tcPr>
          <w:p w14:paraId="4A291F42" w14:textId="77777777" w:rsidR="003C3732" w:rsidRPr="00060AF5" w:rsidRDefault="003C3732">
            <w:pPr>
              <w:pStyle w:val="p1"/>
              <w:rPr>
                <w:rFonts w:ascii="Calibri" w:hAnsi="Calibri" w:cs="Calibri"/>
              </w:rPr>
            </w:pPr>
            <w:r w:rsidRPr="00060AF5">
              <w:rPr>
                <w:rFonts w:ascii="Calibri" w:hAnsi="Calibri" w:cs="Calibri"/>
              </w:rPr>
              <w:t>Text</w:t>
            </w:r>
          </w:p>
        </w:tc>
        <w:tc>
          <w:tcPr>
            <w:tcW w:w="0" w:type="auto"/>
            <w:hideMark/>
          </w:tcPr>
          <w:p w14:paraId="26A0F820" w14:textId="77777777" w:rsidR="003C3732" w:rsidRPr="00060AF5" w:rsidRDefault="003C3732">
            <w:pPr>
              <w:pStyle w:val="p1"/>
              <w:rPr>
                <w:rFonts w:ascii="Calibri" w:hAnsi="Calibri" w:cs="Calibri"/>
              </w:rPr>
            </w:pPr>
            <w:r w:rsidRPr="00060AF5">
              <w:rPr>
                <w:rFonts w:ascii="Calibri" w:hAnsi="Calibri" w:cs="Calibri"/>
              </w:rPr>
              <w:t>Shows last login timestamp</w:t>
            </w:r>
          </w:p>
        </w:tc>
        <w:tc>
          <w:tcPr>
            <w:tcW w:w="0" w:type="auto"/>
            <w:hideMark/>
          </w:tcPr>
          <w:p w14:paraId="085BB29A" w14:textId="77777777" w:rsidR="003C3732" w:rsidRPr="00060AF5" w:rsidRDefault="003C3732">
            <w:pPr>
              <w:pStyle w:val="p1"/>
              <w:rPr>
                <w:rFonts w:ascii="Calibri" w:hAnsi="Calibri" w:cs="Calibri"/>
              </w:rPr>
            </w:pPr>
            <w:r w:rsidRPr="00060AF5">
              <w:rPr>
                <w:rFonts w:ascii="Calibri" w:hAnsi="Calibri" w:cs="Calibri"/>
              </w:rPr>
              <w:t>Auth service</w:t>
            </w:r>
          </w:p>
        </w:tc>
      </w:tr>
      <w:tr w:rsidR="003C3732" w:rsidRPr="00C65D82" w14:paraId="12CB6279" w14:textId="77777777" w:rsidTr="00060AF5">
        <w:tc>
          <w:tcPr>
            <w:tcW w:w="0" w:type="auto"/>
            <w:hideMark/>
          </w:tcPr>
          <w:p w14:paraId="59A43029" w14:textId="77777777" w:rsidR="003C3732" w:rsidRPr="00060AF5" w:rsidRDefault="003C3732">
            <w:pPr>
              <w:pStyle w:val="p1"/>
              <w:rPr>
                <w:rFonts w:ascii="Calibri" w:hAnsi="Calibri" w:cs="Calibri"/>
              </w:rPr>
            </w:pPr>
            <w:r w:rsidRPr="00060AF5">
              <w:rPr>
                <w:rFonts w:ascii="Calibri" w:hAnsi="Calibri" w:cs="Calibri"/>
              </w:rPr>
              <w:t>Audit Log Link</w:t>
            </w:r>
          </w:p>
        </w:tc>
        <w:tc>
          <w:tcPr>
            <w:tcW w:w="0" w:type="auto"/>
            <w:hideMark/>
          </w:tcPr>
          <w:p w14:paraId="0AD87987" w14:textId="77777777" w:rsidR="003C3732" w:rsidRPr="00060AF5" w:rsidRDefault="003C3732">
            <w:pPr>
              <w:pStyle w:val="p1"/>
              <w:rPr>
                <w:rFonts w:ascii="Calibri" w:hAnsi="Calibri" w:cs="Calibri"/>
              </w:rPr>
            </w:pPr>
            <w:r w:rsidRPr="00060AF5">
              <w:rPr>
                <w:rFonts w:ascii="Calibri" w:hAnsi="Calibri" w:cs="Calibri"/>
              </w:rPr>
              <w:t>Text/CTA</w:t>
            </w:r>
          </w:p>
        </w:tc>
        <w:tc>
          <w:tcPr>
            <w:tcW w:w="0" w:type="auto"/>
            <w:hideMark/>
          </w:tcPr>
          <w:p w14:paraId="2DBAE159" w14:textId="77777777" w:rsidR="003C3732" w:rsidRPr="00060AF5" w:rsidRDefault="003C3732">
            <w:pPr>
              <w:pStyle w:val="p1"/>
              <w:rPr>
                <w:rFonts w:ascii="Calibri" w:hAnsi="Calibri" w:cs="Calibri"/>
              </w:rPr>
            </w:pPr>
            <w:r w:rsidRPr="00060AF5">
              <w:rPr>
                <w:rFonts w:ascii="Calibri" w:hAnsi="Calibri" w:cs="Calibri"/>
              </w:rPr>
              <w:t xml:space="preserve">Opens Security </w:t>
            </w:r>
            <w:proofErr w:type="spellStart"/>
            <w:r w:rsidRPr="00060AF5">
              <w:rPr>
                <w:rFonts w:ascii="Calibri" w:hAnsi="Calibri" w:cs="Calibri"/>
              </w:rPr>
              <w:t>Center</w:t>
            </w:r>
            <w:proofErr w:type="spellEnd"/>
            <w:r w:rsidRPr="00060AF5">
              <w:rPr>
                <w:rFonts w:ascii="Calibri" w:hAnsi="Calibri" w:cs="Calibri"/>
              </w:rPr>
              <w:t xml:space="preserve"> → Audit Logs</w:t>
            </w:r>
          </w:p>
        </w:tc>
        <w:tc>
          <w:tcPr>
            <w:tcW w:w="0" w:type="auto"/>
            <w:hideMark/>
          </w:tcPr>
          <w:p w14:paraId="7563DABC" w14:textId="77777777" w:rsidR="003C3732" w:rsidRPr="00060AF5" w:rsidRDefault="003C3732">
            <w:pPr>
              <w:pStyle w:val="p1"/>
              <w:rPr>
                <w:rFonts w:ascii="Calibri" w:hAnsi="Calibri" w:cs="Calibri"/>
              </w:rPr>
            </w:pPr>
            <w:r w:rsidRPr="00060AF5">
              <w:rPr>
                <w:rFonts w:ascii="Calibri" w:hAnsi="Calibri" w:cs="Calibri"/>
              </w:rPr>
              <w:t>/</w:t>
            </w:r>
            <w:proofErr w:type="spellStart"/>
            <w:r w:rsidRPr="00060AF5">
              <w:rPr>
                <w:rFonts w:ascii="Calibri" w:hAnsi="Calibri" w:cs="Calibri"/>
              </w:rPr>
              <w:t>api</w:t>
            </w:r>
            <w:proofErr w:type="spellEnd"/>
            <w:r w:rsidRPr="00060AF5">
              <w:rPr>
                <w:rFonts w:ascii="Calibri" w:hAnsi="Calibri" w:cs="Calibri"/>
              </w:rPr>
              <w:t>/security/audit</w:t>
            </w:r>
          </w:p>
        </w:tc>
      </w:tr>
    </w:tbl>
    <w:p w14:paraId="1F8D7F52" w14:textId="32F281BF" w:rsidR="003C3732" w:rsidRPr="00060AF5" w:rsidRDefault="003C3732" w:rsidP="003C3732">
      <w:pPr>
        <w:rPr>
          <w:rStyle w:val="s1"/>
          <w:rFonts w:ascii="Calibri" w:eastAsiaTheme="majorEastAsia" w:hAnsi="Calibri" w:cs="Calibri"/>
        </w:rPr>
      </w:pPr>
    </w:p>
    <w:p w14:paraId="58C1748A" w14:textId="77777777" w:rsidR="00DB60AE" w:rsidRPr="00F34612" w:rsidRDefault="00DB60AE" w:rsidP="00DB60AE">
      <w:pPr>
        <w:spacing w:before="100" w:beforeAutospacing="1" w:after="100" w:afterAutospacing="1"/>
        <w:outlineLvl w:val="2"/>
        <w:rPr>
          <w:rFonts w:ascii="Calibri" w:hAnsi="Calibri" w:cs="Calibri"/>
          <w:b/>
          <w:sz w:val="27"/>
          <w:szCs w:val="27"/>
        </w:rPr>
      </w:pPr>
      <w:r w:rsidRPr="00F34612">
        <w:rPr>
          <w:rFonts w:ascii="Calibri" w:hAnsi="Calibri" w:cs="Calibri"/>
          <w:b/>
          <w:sz w:val="27"/>
          <w:szCs w:val="27"/>
        </w:rPr>
        <w:t>Screenshots</w:t>
      </w:r>
    </w:p>
    <w:p w14:paraId="10A0ACF3" w14:textId="1B8A63C7" w:rsidR="00DB60AE" w:rsidRPr="006F6A7E" w:rsidRDefault="00440E38" w:rsidP="00DB60AE">
      <w:pPr>
        <w:keepNext/>
        <w:rPr>
          <w:rFonts w:ascii="Calibri" w:hAnsi="Calibri" w:cs="Calibri"/>
        </w:rPr>
      </w:pPr>
      <w:r w:rsidRPr="00440E38">
        <w:rPr>
          <w:rFonts w:ascii="Calibri" w:hAnsi="Calibri" w:cs="Calibri"/>
          <w:noProof/>
        </w:rPr>
        <w:drawing>
          <wp:inline distT="0" distB="0" distL="0" distR="0" wp14:anchorId="27229A11" wp14:editId="06785FD0">
            <wp:extent cx="5731510" cy="3586480"/>
            <wp:effectExtent l="0" t="0" r="0" b="0"/>
            <wp:docPr id="973821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21711" name=""/>
                    <pic:cNvPicPr/>
                  </pic:nvPicPr>
                  <pic:blipFill>
                    <a:blip r:embed="rId56"/>
                    <a:stretch>
                      <a:fillRect/>
                    </a:stretch>
                  </pic:blipFill>
                  <pic:spPr>
                    <a:xfrm>
                      <a:off x="0" y="0"/>
                      <a:ext cx="5731510" cy="3586480"/>
                    </a:xfrm>
                    <a:prstGeom prst="rect">
                      <a:avLst/>
                    </a:prstGeom>
                  </pic:spPr>
                </pic:pic>
              </a:graphicData>
            </a:graphic>
          </wp:inline>
        </w:drawing>
      </w:r>
    </w:p>
    <w:p w14:paraId="7F179F72" w14:textId="46FBE780" w:rsidR="00DB60AE" w:rsidRPr="006F6A7E" w:rsidRDefault="00DB60AE" w:rsidP="00DB60AE">
      <w:pPr>
        <w:pStyle w:val="Caption"/>
        <w:ind w:left="1440" w:firstLine="720"/>
        <w:rPr>
          <w:rFonts w:ascii="Calibri" w:hAnsi="Calibri" w:cs="Calibri"/>
        </w:rPr>
      </w:pPr>
      <w:r w:rsidRPr="006F6A7E">
        <w:rPr>
          <w:rFonts w:ascii="Calibri" w:hAnsi="Calibri" w:cs="Calibri"/>
        </w:rPr>
        <w:t xml:space="preserve">Figure </w:t>
      </w:r>
      <w:r w:rsidRPr="006F6A7E">
        <w:rPr>
          <w:rFonts w:ascii="Calibri" w:hAnsi="Calibri" w:cs="Calibri"/>
        </w:rPr>
        <w:fldChar w:fldCharType="begin"/>
      </w:r>
      <w:r w:rsidRPr="006F6A7E">
        <w:rPr>
          <w:rFonts w:ascii="Calibri" w:hAnsi="Calibri" w:cs="Calibri"/>
        </w:rPr>
        <w:instrText xml:space="preserve"> SEQ Figure \* ARABIC </w:instrText>
      </w:r>
      <w:r w:rsidRPr="006F6A7E">
        <w:rPr>
          <w:rFonts w:ascii="Calibri" w:hAnsi="Calibri" w:cs="Calibri"/>
        </w:rPr>
        <w:fldChar w:fldCharType="separate"/>
      </w:r>
      <w:r w:rsidRPr="006F6A7E">
        <w:rPr>
          <w:rFonts w:ascii="Calibri" w:hAnsi="Calibri" w:cs="Calibri"/>
        </w:rPr>
        <w:fldChar w:fldCharType="end"/>
      </w:r>
      <w:r w:rsidRPr="006F6A7E">
        <w:rPr>
          <w:rFonts w:ascii="Calibri" w:hAnsi="Calibri" w:cs="Calibri"/>
        </w:rPr>
        <w:t>: Notifications &amp; Settings &gt;&gt; Teams tab</w:t>
      </w:r>
    </w:p>
    <w:p w14:paraId="484CC8F5" w14:textId="242BADF5" w:rsidR="00DB60AE" w:rsidRPr="006F6A7E" w:rsidRDefault="00D64446" w:rsidP="00DB60AE">
      <w:pPr>
        <w:keepNext/>
        <w:jc w:val="center"/>
        <w:rPr>
          <w:rFonts w:ascii="Calibri" w:hAnsi="Calibri" w:cs="Calibri"/>
        </w:rPr>
      </w:pPr>
      <w:r w:rsidRPr="00D64446">
        <w:rPr>
          <w:rFonts w:ascii="Calibri" w:hAnsi="Calibri" w:cs="Calibri"/>
          <w:noProof/>
        </w:rPr>
        <w:drawing>
          <wp:inline distT="0" distB="0" distL="0" distR="0" wp14:anchorId="3ABD4FB2" wp14:editId="28480444">
            <wp:extent cx="5731510" cy="3561715"/>
            <wp:effectExtent l="0" t="0" r="0" b="0"/>
            <wp:docPr id="1658735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35344" name=""/>
                    <pic:cNvPicPr/>
                  </pic:nvPicPr>
                  <pic:blipFill>
                    <a:blip r:embed="rId57"/>
                    <a:stretch>
                      <a:fillRect/>
                    </a:stretch>
                  </pic:blipFill>
                  <pic:spPr>
                    <a:xfrm>
                      <a:off x="0" y="0"/>
                      <a:ext cx="5731510" cy="3561715"/>
                    </a:xfrm>
                    <a:prstGeom prst="rect">
                      <a:avLst/>
                    </a:prstGeom>
                  </pic:spPr>
                </pic:pic>
              </a:graphicData>
            </a:graphic>
          </wp:inline>
        </w:drawing>
      </w:r>
    </w:p>
    <w:p w14:paraId="44C63219" w14:textId="48ECE34E" w:rsidR="00DB60AE" w:rsidRPr="006F6A7E" w:rsidRDefault="00DB60AE" w:rsidP="00D64446">
      <w:pPr>
        <w:pStyle w:val="Caption"/>
        <w:ind w:left="2160" w:firstLine="720"/>
        <w:rPr>
          <w:rFonts w:ascii="Calibri" w:hAnsi="Calibri" w:cs="Calibri"/>
        </w:rPr>
      </w:pPr>
      <w:r w:rsidRPr="006F6A7E">
        <w:rPr>
          <w:rFonts w:ascii="Calibri" w:hAnsi="Calibri" w:cs="Calibri"/>
        </w:rPr>
        <w:t xml:space="preserve">Figure </w:t>
      </w:r>
      <w:r w:rsidRPr="006F6A7E">
        <w:rPr>
          <w:rFonts w:ascii="Calibri" w:hAnsi="Calibri" w:cs="Calibri"/>
        </w:rPr>
        <w:fldChar w:fldCharType="begin"/>
      </w:r>
      <w:r w:rsidRPr="006F6A7E">
        <w:rPr>
          <w:rFonts w:ascii="Calibri" w:hAnsi="Calibri" w:cs="Calibri"/>
        </w:rPr>
        <w:instrText xml:space="preserve"> SEQ Figure \* ARABIC </w:instrText>
      </w:r>
      <w:r w:rsidRPr="006F6A7E">
        <w:rPr>
          <w:rFonts w:ascii="Calibri" w:hAnsi="Calibri" w:cs="Calibri"/>
        </w:rPr>
        <w:fldChar w:fldCharType="separate"/>
      </w:r>
      <w:r w:rsidRPr="006F6A7E">
        <w:rPr>
          <w:rFonts w:ascii="Calibri" w:hAnsi="Calibri" w:cs="Calibri"/>
        </w:rPr>
        <w:fldChar w:fldCharType="end"/>
      </w:r>
      <w:r w:rsidRPr="006F6A7E">
        <w:rPr>
          <w:rFonts w:ascii="Calibri" w:hAnsi="Calibri" w:cs="Calibri"/>
        </w:rPr>
        <w:t>: Invite new team member pop up</w:t>
      </w:r>
    </w:p>
    <w:p w14:paraId="69847A75" w14:textId="77777777" w:rsidR="00DB60AE" w:rsidRPr="00060AF5" w:rsidRDefault="00DB60AE" w:rsidP="003C3732">
      <w:pPr>
        <w:rPr>
          <w:rStyle w:val="s1"/>
          <w:rFonts w:ascii="Calibri" w:eastAsiaTheme="majorEastAsia" w:hAnsi="Calibri" w:cs="Calibri"/>
        </w:rPr>
      </w:pPr>
    </w:p>
    <w:p w14:paraId="2846AED9" w14:textId="7AE83E6D" w:rsidR="003C3732" w:rsidRPr="0016144D" w:rsidRDefault="003C3732" w:rsidP="0016144D">
      <w:pPr>
        <w:spacing w:before="100" w:beforeAutospacing="1" w:after="100" w:afterAutospacing="1"/>
        <w:outlineLvl w:val="2"/>
        <w:rPr>
          <w:rFonts w:ascii="Calibri" w:hAnsi="Calibri" w:cs="Calibri"/>
          <w:b/>
          <w:sz w:val="27"/>
          <w:szCs w:val="27"/>
        </w:rPr>
      </w:pPr>
      <w:r w:rsidRPr="0016144D">
        <w:rPr>
          <w:rFonts w:ascii="Calibri" w:hAnsi="Calibri" w:cs="Calibri"/>
          <w:b/>
          <w:sz w:val="27"/>
          <w:szCs w:val="27"/>
        </w:rPr>
        <w:t>Involved APIs</w:t>
      </w:r>
    </w:p>
    <w:tbl>
      <w:tblPr>
        <w:tblStyle w:val="TableGrid"/>
        <w:tblW w:w="0" w:type="auto"/>
        <w:tblLook w:val="04A0" w:firstRow="1" w:lastRow="0" w:firstColumn="1" w:lastColumn="0" w:noHBand="0" w:noVBand="1"/>
      </w:tblPr>
      <w:tblGrid>
        <w:gridCol w:w="1184"/>
        <w:gridCol w:w="4484"/>
        <w:gridCol w:w="2188"/>
        <w:gridCol w:w="1160"/>
      </w:tblGrid>
      <w:tr w:rsidR="003C3732" w:rsidRPr="00C65D82" w14:paraId="3D68C636" w14:textId="77777777" w:rsidTr="00060AF5">
        <w:tc>
          <w:tcPr>
            <w:tcW w:w="0" w:type="auto"/>
            <w:hideMark/>
          </w:tcPr>
          <w:p w14:paraId="3AAE8BC1" w14:textId="77777777" w:rsidR="003C3732" w:rsidRPr="00060AF5" w:rsidRDefault="003C3732">
            <w:pPr>
              <w:pStyle w:val="p1"/>
              <w:jc w:val="center"/>
              <w:rPr>
                <w:rFonts w:ascii="Calibri" w:hAnsi="Calibri" w:cs="Calibri"/>
                <w:b/>
              </w:rPr>
            </w:pPr>
            <w:r w:rsidRPr="00060AF5">
              <w:rPr>
                <w:rFonts w:ascii="Calibri" w:hAnsi="Calibri" w:cs="Calibri"/>
                <w:b/>
              </w:rPr>
              <w:t>API Name</w:t>
            </w:r>
          </w:p>
        </w:tc>
        <w:tc>
          <w:tcPr>
            <w:tcW w:w="0" w:type="auto"/>
            <w:hideMark/>
          </w:tcPr>
          <w:p w14:paraId="55344B8C" w14:textId="77777777" w:rsidR="003C3732" w:rsidRPr="00060AF5" w:rsidRDefault="003C3732">
            <w:pPr>
              <w:pStyle w:val="p1"/>
              <w:jc w:val="center"/>
              <w:rPr>
                <w:rFonts w:ascii="Calibri" w:hAnsi="Calibri" w:cs="Calibri"/>
                <w:b/>
              </w:rPr>
            </w:pPr>
            <w:r w:rsidRPr="00060AF5">
              <w:rPr>
                <w:rFonts w:ascii="Calibri" w:hAnsi="Calibri" w:cs="Calibri"/>
                <w:b/>
              </w:rPr>
              <w:t>Endpoint</w:t>
            </w:r>
          </w:p>
        </w:tc>
        <w:tc>
          <w:tcPr>
            <w:tcW w:w="0" w:type="auto"/>
            <w:hideMark/>
          </w:tcPr>
          <w:p w14:paraId="52430AEE" w14:textId="77777777" w:rsidR="003C3732" w:rsidRPr="00060AF5" w:rsidRDefault="003C3732">
            <w:pPr>
              <w:pStyle w:val="p1"/>
              <w:jc w:val="center"/>
              <w:rPr>
                <w:rFonts w:ascii="Calibri" w:hAnsi="Calibri" w:cs="Calibri"/>
                <w:b/>
              </w:rPr>
            </w:pPr>
            <w:r w:rsidRPr="00060AF5">
              <w:rPr>
                <w:rFonts w:ascii="Calibri" w:hAnsi="Calibri" w:cs="Calibri"/>
                <w:b/>
              </w:rPr>
              <w:t>Description</w:t>
            </w:r>
          </w:p>
        </w:tc>
        <w:tc>
          <w:tcPr>
            <w:tcW w:w="0" w:type="auto"/>
            <w:hideMark/>
          </w:tcPr>
          <w:p w14:paraId="71073AD4" w14:textId="77777777" w:rsidR="003C3732" w:rsidRPr="00060AF5" w:rsidRDefault="003C3732">
            <w:pPr>
              <w:pStyle w:val="p1"/>
              <w:jc w:val="center"/>
              <w:rPr>
                <w:rFonts w:ascii="Calibri" w:hAnsi="Calibri" w:cs="Calibri"/>
                <w:b/>
              </w:rPr>
            </w:pPr>
            <w:r w:rsidRPr="00060AF5">
              <w:rPr>
                <w:rFonts w:ascii="Calibri" w:hAnsi="Calibri" w:cs="Calibri"/>
                <w:b/>
              </w:rPr>
              <w:t>When Called</w:t>
            </w:r>
          </w:p>
        </w:tc>
      </w:tr>
      <w:tr w:rsidR="003C3732" w:rsidRPr="00C65D82" w14:paraId="02DB0017" w14:textId="77777777" w:rsidTr="00060AF5">
        <w:tc>
          <w:tcPr>
            <w:tcW w:w="0" w:type="auto"/>
            <w:hideMark/>
          </w:tcPr>
          <w:p w14:paraId="7788CE5F" w14:textId="77777777" w:rsidR="003C3732" w:rsidRPr="00060AF5" w:rsidRDefault="003C3732">
            <w:pPr>
              <w:pStyle w:val="p1"/>
              <w:rPr>
                <w:rFonts w:ascii="Calibri" w:hAnsi="Calibri" w:cs="Calibri"/>
              </w:rPr>
            </w:pPr>
            <w:r w:rsidRPr="00060AF5">
              <w:rPr>
                <w:rFonts w:ascii="Calibri" w:hAnsi="Calibri" w:cs="Calibri"/>
              </w:rPr>
              <w:t>Get Tech Team</w:t>
            </w:r>
          </w:p>
        </w:tc>
        <w:tc>
          <w:tcPr>
            <w:tcW w:w="0" w:type="auto"/>
            <w:hideMark/>
          </w:tcPr>
          <w:p w14:paraId="5661FAA9" w14:textId="77777777" w:rsidR="003C3732" w:rsidRPr="00060AF5" w:rsidRDefault="003C3732">
            <w:pPr>
              <w:pStyle w:val="p1"/>
              <w:rPr>
                <w:rFonts w:ascii="Calibri" w:hAnsi="Calibri" w:cs="Calibri"/>
              </w:rPr>
            </w:pPr>
            <w:r w:rsidRPr="00060AF5">
              <w:rPr>
                <w:rFonts w:ascii="Calibri" w:hAnsi="Calibri" w:cs="Calibri"/>
              </w:rPr>
              <w:t>/</w:t>
            </w:r>
            <w:proofErr w:type="spellStart"/>
            <w:r w:rsidRPr="00060AF5">
              <w:rPr>
                <w:rFonts w:ascii="Calibri" w:hAnsi="Calibri" w:cs="Calibri"/>
              </w:rPr>
              <w:t>api</w:t>
            </w:r>
            <w:proofErr w:type="spellEnd"/>
            <w:r w:rsidRPr="00060AF5">
              <w:rPr>
                <w:rFonts w:ascii="Calibri" w:hAnsi="Calibri" w:cs="Calibri"/>
              </w:rPr>
              <w:t>/districts/{</w:t>
            </w:r>
            <w:proofErr w:type="spellStart"/>
            <w:r w:rsidRPr="00060AF5">
              <w:rPr>
                <w:rFonts w:ascii="Calibri" w:hAnsi="Calibri" w:cs="Calibri"/>
              </w:rPr>
              <w:t>districtId</w:t>
            </w:r>
            <w:proofErr w:type="spellEnd"/>
            <w:r w:rsidRPr="00060AF5">
              <w:rPr>
                <w:rFonts w:ascii="Calibri" w:hAnsi="Calibri" w:cs="Calibri"/>
              </w:rPr>
              <w:t>}/team</w:t>
            </w:r>
          </w:p>
        </w:tc>
        <w:tc>
          <w:tcPr>
            <w:tcW w:w="0" w:type="auto"/>
            <w:hideMark/>
          </w:tcPr>
          <w:p w14:paraId="07DA11AB" w14:textId="77777777" w:rsidR="003C3732" w:rsidRPr="00060AF5" w:rsidRDefault="003C3732">
            <w:pPr>
              <w:pStyle w:val="p1"/>
              <w:rPr>
                <w:rFonts w:ascii="Calibri" w:hAnsi="Calibri" w:cs="Calibri"/>
              </w:rPr>
            </w:pPr>
            <w:r w:rsidRPr="00060AF5">
              <w:rPr>
                <w:rFonts w:ascii="Calibri" w:hAnsi="Calibri" w:cs="Calibri"/>
              </w:rPr>
              <w:t>Fetch all Tech Leads</w:t>
            </w:r>
          </w:p>
        </w:tc>
        <w:tc>
          <w:tcPr>
            <w:tcW w:w="0" w:type="auto"/>
            <w:hideMark/>
          </w:tcPr>
          <w:p w14:paraId="53E492A7" w14:textId="77777777" w:rsidR="003C3732" w:rsidRPr="00060AF5" w:rsidRDefault="003C3732">
            <w:pPr>
              <w:pStyle w:val="p1"/>
              <w:rPr>
                <w:rFonts w:ascii="Calibri" w:hAnsi="Calibri" w:cs="Calibri"/>
              </w:rPr>
            </w:pPr>
            <w:r w:rsidRPr="00060AF5">
              <w:rPr>
                <w:rFonts w:ascii="Calibri" w:hAnsi="Calibri" w:cs="Calibri"/>
              </w:rPr>
              <w:t>On Team tab load</w:t>
            </w:r>
          </w:p>
        </w:tc>
      </w:tr>
      <w:tr w:rsidR="003C3732" w:rsidRPr="00C65D82" w14:paraId="5E16C8D8" w14:textId="77777777" w:rsidTr="00060AF5">
        <w:tc>
          <w:tcPr>
            <w:tcW w:w="0" w:type="auto"/>
            <w:hideMark/>
          </w:tcPr>
          <w:p w14:paraId="269F29A8" w14:textId="77777777" w:rsidR="003C3732" w:rsidRPr="00060AF5" w:rsidRDefault="003C3732">
            <w:pPr>
              <w:pStyle w:val="p1"/>
              <w:rPr>
                <w:rFonts w:ascii="Calibri" w:hAnsi="Calibri" w:cs="Calibri"/>
              </w:rPr>
            </w:pPr>
            <w:r w:rsidRPr="00060AF5">
              <w:rPr>
                <w:rFonts w:ascii="Calibri" w:hAnsi="Calibri" w:cs="Calibri"/>
              </w:rPr>
              <w:t>Invite Tech Lead</w:t>
            </w:r>
          </w:p>
        </w:tc>
        <w:tc>
          <w:tcPr>
            <w:tcW w:w="0" w:type="auto"/>
            <w:hideMark/>
          </w:tcPr>
          <w:p w14:paraId="430DC775" w14:textId="77777777" w:rsidR="003C3732" w:rsidRPr="00060AF5" w:rsidRDefault="003C3732">
            <w:pPr>
              <w:pStyle w:val="p1"/>
              <w:rPr>
                <w:rFonts w:ascii="Calibri" w:hAnsi="Calibri" w:cs="Calibri"/>
              </w:rPr>
            </w:pPr>
            <w:r w:rsidRPr="00060AF5">
              <w:rPr>
                <w:rFonts w:ascii="Calibri" w:hAnsi="Calibri" w:cs="Calibri"/>
              </w:rPr>
              <w:t>/</w:t>
            </w:r>
            <w:proofErr w:type="spellStart"/>
            <w:r w:rsidRPr="00060AF5">
              <w:rPr>
                <w:rFonts w:ascii="Calibri" w:hAnsi="Calibri" w:cs="Calibri"/>
              </w:rPr>
              <w:t>api</w:t>
            </w:r>
            <w:proofErr w:type="spellEnd"/>
            <w:r w:rsidRPr="00060AF5">
              <w:rPr>
                <w:rFonts w:ascii="Calibri" w:hAnsi="Calibri" w:cs="Calibri"/>
              </w:rPr>
              <w:t>/districts/{</w:t>
            </w:r>
            <w:proofErr w:type="spellStart"/>
            <w:r w:rsidRPr="00060AF5">
              <w:rPr>
                <w:rFonts w:ascii="Calibri" w:hAnsi="Calibri" w:cs="Calibri"/>
              </w:rPr>
              <w:t>districtId</w:t>
            </w:r>
            <w:proofErr w:type="spellEnd"/>
            <w:r w:rsidRPr="00060AF5">
              <w:rPr>
                <w:rFonts w:ascii="Calibri" w:hAnsi="Calibri" w:cs="Calibri"/>
              </w:rPr>
              <w:t>}/team/invite</w:t>
            </w:r>
          </w:p>
        </w:tc>
        <w:tc>
          <w:tcPr>
            <w:tcW w:w="0" w:type="auto"/>
            <w:hideMark/>
          </w:tcPr>
          <w:p w14:paraId="02A9B18B" w14:textId="77777777" w:rsidR="003C3732" w:rsidRPr="00060AF5" w:rsidRDefault="003C3732">
            <w:pPr>
              <w:pStyle w:val="p1"/>
              <w:rPr>
                <w:rFonts w:ascii="Calibri" w:hAnsi="Calibri" w:cs="Calibri"/>
              </w:rPr>
            </w:pPr>
            <w:r w:rsidRPr="00060AF5">
              <w:rPr>
                <w:rFonts w:ascii="Calibri" w:hAnsi="Calibri" w:cs="Calibri"/>
              </w:rPr>
              <w:t>Sends invitation</w:t>
            </w:r>
          </w:p>
        </w:tc>
        <w:tc>
          <w:tcPr>
            <w:tcW w:w="0" w:type="auto"/>
            <w:hideMark/>
          </w:tcPr>
          <w:p w14:paraId="430CD366" w14:textId="77777777" w:rsidR="003C3732" w:rsidRPr="00060AF5" w:rsidRDefault="003C3732">
            <w:pPr>
              <w:pStyle w:val="p1"/>
              <w:rPr>
                <w:rFonts w:ascii="Calibri" w:hAnsi="Calibri" w:cs="Calibri"/>
              </w:rPr>
            </w:pPr>
            <w:r w:rsidRPr="00060AF5">
              <w:rPr>
                <w:rFonts w:ascii="Calibri" w:hAnsi="Calibri" w:cs="Calibri"/>
              </w:rPr>
              <w:t>On Send Invite</w:t>
            </w:r>
          </w:p>
        </w:tc>
      </w:tr>
      <w:tr w:rsidR="003C3732" w:rsidRPr="00C65D82" w14:paraId="10A9A79A" w14:textId="77777777" w:rsidTr="00060AF5">
        <w:tc>
          <w:tcPr>
            <w:tcW w:w="0" w:type="auto"/>
            <w:hideMark/>
          </w:tcPr>
          <w:p w14:paraId="2B2400AE" w14:textId="77777777" w:rsidR="003C3732" w:rsidRPr="00060AF5" w:rsidRDefault="003C3732">
            <w:pPr>
              <w:pStyle w:val="p1"/>
              <w:rPr>
                <w:rFonts w:ascii="Calibri" w:hAnsi="Calibri" w:cs="Calibri"/>
              </w:rPr>
            </w:pPr>
            <w:r w:rsidRPr="00060AF5">
              <w:rPr>
                <w:rFonts w:ascii="Calibri" w:hAnsi="Calibri" w:cs="Calibri"/>
              </w:rPr>
              <w:t>Resend Invitation</w:t>
            </w:r>
          </w:p>
        </w:tc>
        <w:tc>
          <w:tcPr>
            <w:tcW w:w="0" w:type="auto"/>
            <w:hideMark/>
          </w:tcPr>
          <w:p w14:paraId="1F3AD081" w14:textId="77777777" w:rsidR="003C3732" w:rsidRPr="00060AF5" w:rsidRDefault="003C3732">
            <w:pPr>
              <w:pStyle w:val="p1"/>
              <w:rPr>
                <w:rFonts w:ascii="Calibri" w:hAnsi="Calibri" w:cs="Calibri"/>
              </w:rPr>
            </w:pPr>
            <w:r w:rsidRPr="00060AF5">
              <w:rPr>
                <w:rFonts w:ascii="Calibri" w:hAnsi="Calibri" w:cs="Calibri"/>
              </w:rPr>
              <w:t>/</w:t>
            </w:r>
            <w:proofErr w:type="spellStart"/>
            <w:r w:rsidRPr="00060AF5">
              <w:rPr>
                <w:rFonts w:ascii="Calibri" w:hAnsi="Calibri" w:cs="Calibri"/>
              </w:rPr>
              <w:t>api</w:t>
            </w:r>
            <w:proofErr w:type="spellEnd"/>
            <w:r w:rsidRPr="00060AF5">
              <w:rPr>
                <w:rFonts w:ascii="Calibri" w:hAnsi="Calibri" w:cs="Calibri"/>
              </w:rPr>
              <w:t>/districts/{</w:t>
            </w:r>
            <w:proofErr w:type="spellStart"/>
            <w:r w:rsidRPr="00060AF5">
              <w:rPr>
                <w:rFonts w:ascii="Calibri" w:hAnsi="Calibri" w:cs="Calibri"/>
              </w:rPr>
              <w:t>districtId</w:t>
            </w:r>
            <w:proofErr w:type="spellEnd"/>
            <w:r w:rsidRPr="00060AF5">
              <w:rPr>
                <w:rFonts w:ascii="Calibri" w:hAnsi="Calibri" w:cs="Calibri"/>
              </w:rPr>
              <w:t>}/team/invite/resend</w:t>
            </w:r>
          </w:p>
        </w:tc>
        <w:tc>
          <w:tcPr>
            <w:tcW w:w="0" w:type="auto"/>
            <w:hideMark/>
          </w:tcPr>
          <w:p w14:paraId="2E5DAEAB" w14:textId="77777777" w:rsidR="003C3732" w:rsidRPr="00060AF5" w:rsidRDefault="003C3732">
            <w:pPr>
              <w:pStyle w:val="p1"/>
              <w:rPr>
                <w:rFonts w:ascii="Calibri" w:hAnsi="Calibri" w:cs="Calibri"/>
              </w:rPr>
            </w:pPr>
            <w:r w:rsidRPr="00060AF5">
              <w:rPr>
                <w:rFonts w:ascii="Calibri" w:hAnsi="Calibri" w:cs="Calibri"/>
              </w:rPr>
              <w:t>Resends activation link</w:t>
            </w:r>
          </w:p>
        </w:tc>
        <w:tc>
          <w:tcPr>
            <w:tcW w:w="0" w:type="auto"/>
            <w:hideMark/>
          </w:tcPr>
          <w:p w14:paraId="5B02ACBD" w14:textId="77777777" w:rsidR="003C3732" w:rsidRPr="00060AF5" w:rsidRDefault="003C3732">
            <w:pPr>
              <w:pStyle w:val="p1"/>
              <w:rPr>
                <w:rFonts w:ascii="Calibri" w:hAnsi="Calibri" w:cs="Calibri"/>
              </w:rPr>
            </w:pPr>
            <w:r w:rsidRPr="00060AF5">
              <w:rPr>
                <w:rFonts w:ascii="Calibri" w:hAnsi="Calibri" w:cs="Calibri"/>
              </w:rPr>
              <w:t>On Resend Invite</w:t>
            </w:r>
          </w:p>
        </w:tc>
      </w:tr>
      <w:tr w:rsidR="003C3732" w:rsidRPr="00C65D82" w14:paraId="045FD0B5" w14:textId="77777777" w:rsidTr="00060AF5">
        <w:tc>
          <w:tcPr>
            <w:tcW w:w="0" w:type="auto"/>
            <w:hideMark/>
          </w:tcPr>
          <w:p w14:paraId="578F89B9" w14:textId="77777777" w:rsidR="003C3732" w:rsidRPr="00060AF5" w:rsidRDefault="003C3732">
            <w:pPr>
              <w:pStyle w:val="p1"/>
              <w:rPr>
                <w:rFonts w:ascii="Calibri" w:hAnsi="Calibri" w:cs="Calibri"/>
              </w:rPr>
            </w:pPr>
            <w:r w:rsidRPr="00060AF5">
              <w:rPr>
                <w:rFonts w:ascii="Calibri" w:hAnsi="Calibri" w:cs="Calibri"/>
              </w:rPr>
              <w:t>Account Activation</w:t>
            </w:r>
          </w:p>
        </w:tc>
        <w:tc>
          <w:tcPr>
            <w:tcW w:w="0" w:type="auto"/>
            <w:hideMark/>
          </w:tcPr>
          <w:p w14:paraId="38A362B0" w14:textId="77777777" w:rsidR="003C3732" w:rsidRPr="00060AF5" w:rsidRDefault="003C3732">
            <w:pPr>
              <w:pStyle w:val="p1"/>
              <w:rPr>
                <w:rFonts w:ascii="Calibri" w:hAnsi="Calibri" w:cs="Calibri"/>
              </w:rPr>
            </w:pPr>
            <w:r w:rsidRPr="00060AF5">
              <w:rPr>
                <w:rFonts w:ascii="Calibri" w:hAnsi="Calibri" w:cs="Calibri"/>
              </w:rPr>
              <w:t>/</w:t>
            </w:r>
            <w:proofErr w:type="spellStart"/>
            <w:r w:rsidRPr="00060AF5">
              <w:rPr>
                <w:rFonts w:ascii="Calibri" w:hAnsi="Calibri" w:cs="Calibri"/>
              </w:rPr>
              <w:t>api</w:t>
            </w:r>
            <w:proofErr w:type="spellEnd"/>
            <w:r w:rsidRPr="00060AF5">
              <w:rPr>
                <w:rFonts w:ascii="Calibri" w:hAnsi="Calibri" w:cs="Calibri"/>
              </w:rPr>
              <w:t>/auth/activate/{token}</w:t>
            </w:r>
          </w:p>
        </w:tc>
        <w:tc>
          <w:tcPr>
            <w:tcW w:w="0" w:type="auto"/>
            <w:hideMark/>
          </w:tcPr>
          <w:p w14:paraId="6F0DC3AA" w14:textId="77777777" w:rsidR="003C3732" w:rsidRPr="00060AF5" w:rsidRDefault="003C3732">
            <w:pPr>
              <w:pStyle w:val="p1"/>
              <w:rPr>
                <w:rFonts w:ascii="Calibri" w:hAnsi="Calibri" w:cs="Calibri"/>
              </w:rPr>
            </w:pPr>
            <w:r w:rsidRPr="00060AF5">
              <w:rPr>
                <w:rFonts w:ascii="Calibri" w:hAnsi="Calibri" w:cs="Calibri"/>
              </w:rPr>
              <w:t>Activates account after invite</w:t>
            </w:r>
          </w:p>
        </w:tc>
        <w:tc>
          <w:tcPr>
            <w:tcW w:w="0" w:type="auto"/>
            <w:hideMark/>
          </w:tcPr>
          <w:p w14:paraId="7E1846C4" w14:textId="77777777" w:rsidR="003C3732" w:rsidRPr="00060AF5" w:rsidRDefault="003C3732">
            <w:pPr>
              <w:pStyle w:val="p1"/>
              <w:rPr>
                <w:rFonts w:ascii="Calibri" w:hAnsi="Calibri" w:cs="Calibri"/>
              </w:rPr>
            </w:pPr>
            <w:r w:rsidRPr="00060AF5">
              <w:rPr>
                <w:rFonts w:ascii="Calibri" w:hAnsi="Calibri" w:cs="Calibri"/>
              </w:rPr>
              <w:t>When user clicks activation link</w:t>
            </w:r>
          </w:p>
        </w:tc>
      </w:tr>
      <w:tr w:rsidR="003C3732" w:rsidRPr="00C65D82" w14:paraId="41C9D58A" w14:textId="77777777" w:rsidTr="00060AF5">
        <w:tc>
          <w:tcPr>
            <w:tcW w:w="0" w:type="auto"/>
            <w:hideMark/>
          </w:tcPr>
          <w:p w14:paraId="6AD65AD6" w14:textId="77777777" w:rsidR="003C3732" w:rsidRPr="00060AF5" w:rsidRDefault="003C3732">
            <w:pPr>
              <w:pStyle w:val="p1"/>
              <w:rPr>
                <w:rFonts w:ascii="Calibri" w:hAnsi="Calibri" w:cs="Calibri"/>
              </w:rPr>
            </w:pPr>
            <w:r w:rsidRPr="00060AF5">
              <w:rPr>
                <w:rFonts w:ascii="Calibri" w:hAnsi="Calibri" w:cs="Calibri"/>
              </w:rPr>
              <w:t>Audit Logging</w:t>
            </w:r>
          </w:p>
        </w:tc>
        <w:tc>
          <w:tcPr>
            <w:tcW w:w="0" w:type="auto"/>
            <w:hideMark/>
          </w:tcPr>
          <w:p w14:paraId="3C67AE97" w14:textId="77777777" w:rsidR="003C3732" w:rsidRPr="00060AF5" w:rsidRDefault="003C3732">
            <w:pPr>
              <w:pStyle w:val="p1"/>
              <w:rPr>
                <w:rFonts w:ascii="Calibri" w:hAnsi="Calibri" w:cs="Calibri"/>
              </w:rPr>
            </w:pPr>
            <w:r w:rsidRPr="00060AF5">
              <w:rPr>
                <w:rFonts w:ascii="Calibri" w:hAnsi="Calibri" w:cs="Calibri"/>
              </w:rPr>
              <w:t>/</w:t>
            </w:r>
            <w:proofErr w:type="spellStart"/>
            <w:r w:rsidRPr="00060AF5">
              <w:rPr>
                <w:rFonts w:ascii="Calibri" w:hAnsi="Calibri" w:cs="Calibri"/>
              </w:rPr>
              <w:t>api</w:t>
            </w:r>
            <w:proofErr w:type="spellEnd"/>
            <w:r w:rsidRPr="00060AF5">
              <w:rPr>
                <w:rFonts w:ascii="Calibri" w:hAnsi="Calibri" w:cs="Calibri"/>
              </w:rPr>
              <w:t>/security/audit</w:t>
            </w:r>
          </w:p>
        </w:tc>
        <w:tc>
          <w:tcPr>
            <w:tcW w:w="0" w:type="auto"/>
            <w:hideMark/>
          </w:tcPr>
          <w:p w14:paraId="70A1B171" w14:textId="77777777" w:rsidR="003C3732" w:rsidRPr="00060AF5" w:rsidRDefault="003C3732">
            <w:pPr>
              <w:pStyle w:val="p1"/>
              <w:rPr>
                <w:rFonts w:ascii="Calibri" w:hAnsi="Calibri" w:cs="Calibri"/>
              </w:rPr>
            </w:pPr>
            <w:r w:rsidRPr="00060AF5">
              <w:rPr>
                <w:rFonts w:ascii="Calibri" w:hAnsi="Calibri" w:cs="Calibri"/>
              </w:rPr>
              <w:t>Logs invite/resend/admin actions</w:t>
            </w:r>
          </w:p>
        </w:tc>
        <w:tc>
          <w:tcPr>
            <w:tcW w:w="0" w:type="auto"/>
            <w:hideMark/>
          </w:tcPr>
          <w:p w14:paraId="06212D0C" w14:textId="77777777" w:rsidR="003C3732" w:rsidRPr="00060AF5" w:rsidRDefault="003C3732">
            <w:pPr>
              <w:pStyle w:val="p1"/>
              <w:rPr>
                <w:rFonts w:ascii="Calibri" w:hAnsi="Calibri" w:cs="Calibri"/>
              </w:rPr>
            </w:pPr>
            <w:r w:rsidRPr="00060AF5">
              <w:rPr>
                <w:rFonts w:ascii="Calibri" w:hAnsi="Calibri" w:cs="Calibri"/>
              </w:rPr>
              <w:t>On every action</w:t>
            </w:r>
          </w:p>
        </w:tc>
      </w:tr>
    </w:tbl>
    <w:p w14:paraId="7711E11A" w14:textId="78E5322C" w:rsidR="003C3732" w:rsidRPr="00060AF5" w:rsidRDefault="003C3732" w:rsidP="003C3732">
      <w:pPr>
        <w:rPr>
          <w:rStyle w:val="s1"/>
          <w:rFonts w:ascii="Calibri" w:eastAsiaTheme="majorEastAsia" w:hAnsi="Calibri" w:cs="Calibri"/>
        </w:rPr>
      </w:pPr>
    </w:p>
    <w:p w14:paraId="67B6ADF8" w14:textId="77777777" w:rsidR="003C3732" w:rsidRPr="00060AF5" w:rsidRDefault="003C3732" w:rsidP="00FA6F2B">
      <w:pPr>
        <w:rPr>
          <w:rFonts w:ascii="Calibri" w:eastAsiaTheme="majorEastAsia" w:hAnsi="Calibri" w:cs="Calibri"/>
        </w:rPr>
      </w:pPr>
    </w:p>
    <w:p w14:paraId="2D9D51CA" w14:textId="654F04EE" w:rsidR="002F69D6" w:rsidRPr="006F6A7E" w:rsidRDefault="002F69D6" w:rsidP="002F69D6">
      <w:pPr>
        <w:rPr>
          <w:rStyle w:val="s1"/>
          <w:rFonts w:ascii="Calibri" w:eastAsiaTheme="majorEastAsia" w:hAnsi="Calibri" w:cs="Calibri"/>
        </w:rPr>
      </w:pPr>
    </w:p>
    <w:p w14:paraId="550A729C" w14:textId="548AD5B4" w:rsidR="004C694F" w:rsidRPr="0059076D" w:rsidRDefault="004C694F" w:rsidP="004C694F">
      <w:pPr>
        <w:rPr>
          <w:rFonts w:ascii="Calibri" w:hAnsi="Calibri" w:cs="Calibri"/>
        </w:rPr>
      </w:pPr>
    </w:p>
    <w:p w14:paraId="5FFE35E0" w14:textId="0EEEB57B" w:rsidR="004C694F" w:rsidRPr="0059076D" w:rsidRDefault="004C694F" w:rsidP="004C694F">
      <w:pPr>
        <w:rPr>
          <w:rFonts w:ascii="Calibri" w:hAnsi="Calibri" w:cs="Calibri"/>
        </w:rPr>
      </w:pPr>
    </w:p>
    <w:p w14:paraId="10A0480F" w14:textId="66F51077" w:rsidR="004C694F" w:rsidRPr="0059076D" w:rsidRDefault="004C694F">
      <w:pPr>
        <w:rPr>
          <w:rFonts w:ascii="Calibri" w:hAnsi="Calibri" w:cs="Calibri"/>
        </w:rPr>
      </w:pPr>
      <w:r w:rsidRPr="0059076D">
        <w:rPr>
          <w:rFonts w:ascii="Calibri" w:hAnsi="Calibri" w:cs="Calibri"/>
        </w:rPr>
        <w:br w:type="page"/>
      </w:r>
    </w:p>
    <w:p w14:paraId="0347B6BC" w14:textId="028C83AE" w:rsidR="00386CB5" w:rsidRPr="0059076D" w:rsidRDefault="00386CB5" w:rsidP="007A5555">
      <w:pPr>
        <w:pStyle w:val="Heading1"/>
        <w:rPr>
          <w:rFonts w:ascii="Calibri" w:hAnsi="Calibri" w:cs="Calibri"/>
          <w:sz w:val="18"/>
          <w:szCs w:val="18"/>
          <w:lang w:eastAsia="en-IN"/>
        </w:rPr>
      </w:pPr>
      <w:r w:rsidRPr="0059076D">
        <w:rPr>
          <w:rFonts w:ascii="Calibri" w:hAnsi="Calibri" w:cs="Calibri"/>
          <w:lang w:eastAsia="en-IN"/>
        </w:rPr>
        <w:t xml:space="preserve">Use </w:t>
      </w:r>
      <w:r w:rsidR="00F24BC1" w:rsidRPr="00F24BC1">
        <w:rPr>
          <w:rFonts w:ascii="Calibri" w:hAnsi="Calibri" w:cs="Calibri"/>
          <w:lang w:eastAsia="en-IN"/>
        </w:rPr>
        <w:t>C</w:t>
      </w:r>
      <w:r w:rsidRPr="00F24BC1">
        <w:rPr>
          <w:rFonts w:ascii="Calibri" w:hAnsi="Calibri" w:cs="Calibri"/>
          <w:lang w:eastAsia="en-IN"/>
        </w:rPr>
        <w:t>ase</w:t>
      </w:r>
      <w:r w:rsidRPr="0059076D">
        <w:rPr>
          <w:rFonts w:ascii="Calibri" w:hAnsi="Calibri" w:cs="Calibri"/>
          <w:lang w:eastAsia="en-IN"/>
        </w:rPr>
        <w:t xml:space="preserve"> </w:t>
      </w:r>
      <w:r w:rsidR="004F751A" w:rsidRPr="0059076D">
        <w:rPr>
          <w:rFonts w:ascii="Calibri" w:hAnsi="Calibri" w:cs="Calibri"/>
          <w:lang w:eastAsia="en-IN"/>
        </w:rPr>
        <w:t>1</w:t>
      </w:r>
      <w:r w:rsidR="00EB63AA">
        <w:rPr>
          <w:rFonts w:ascii="Calibri" w:hAnsi="Calibri" w:cs="Calibri"/>
          <w:lang w:eastAsia="en-IN"/>
        </w:rPr>
        <w:t>2</w:t>
      </w:r>
      <w:r w:rsidRPr="0059076D">
        <w:rPr>
          <w:rFonts w:ascii="Calibri" w:hAnsi="Calibri" w:cs="Calibri"/>
          <w:lang w:eastAsia="en-IN"/>
        </w:rPr>
        <w:t>: Create New Resume from Scratch </w:t>
      </w:r>
    </w:p>
    <w:p w14:paraId="713A0CE8" w14:textId="77B53561" w:rsidR="00386CB5" w:rsidRPr="0059076D" w:rsidRDefault="00386CB5" w:rsidP="004F751A">
      <w:pPr>
        <w:pStyle w:val="Heading3"/>
        <w:rPr>
          <w:rFonts w:ascii="Calibri" w:hAnsi="Calibri" w:cs="Calibri"/>
          <w:sz w:val="18"/>
          <w:szCs w:val="18"/>
          <w:lang w:eastAsia="en-IN"/>
        </w:rPr>
      </w:pPr>
      <w:r w:rsidRPr="00B450AE">
        <w:rPr>
          <w:rFonts w:ascii="Calibri" w:hAnsi="Calibri" w:cs="Calibri"/>
        </w:rPr>
        <w:t>Description</w:t>
      </w:r>
      <w:r w:rsidR="00DD6D66" w:rsidRPr="00B450AE">
        <w:rPr>
          <w:rFonts w:ascii="Calibri" w:hAnsi="Calibri" w:cs="Calibri"/>
        </w:rPr>
        <w:t>:</w:t>
      </w:r>
      <w:r w:rsidRPr="0059076D">
        <w:rPr>
          <w:rFonts w:ascii="Calibri" w:hAnsi="Calibri" w:cs="Calibri"/>
          <w:lang w:eastAsia="en-IN"/>
        </w:rPr>
        <w:t> </w:t>
      </w:r>
    </w:p>
    <w:p w14:paraId="5B0E0C7B" w14:textId="77777777" w:rsidR="00386CB5" w:rsidRPr="0059076D" w:rsidRDefault="00386CB5" w:rsidP="00386CB5">
      <w:pPr>
        <w:textAlignment w:val="baseline"/>
        <w:rPr>
          <w:rFonts w:ascii="Calibri" w:hAnsi="Calibri" w:cs="Calibri"/>
          <w:sz w:val="18"/>
          <w:szCs w:val="18"/>
          <w:lang w:eastAsia="en-IN"/>
        </w:rPr>
      </w:pPr>
      <w:r w:rsidRPr="0059076D">
        <w:rPr>
          <w:rFonts w:ascii="Calibri" w:hAnsi="Calibri" w:cs="Calibri"/>
          <w:lang w:eastAsia="en-IN"/>
        </w:rPr>
        <w:t>A student creates a new resume from the Resume Builder using a blank/templated layout, manually entering profile, education, experience, skills, and optional sections. The flow supports template selection (2 ATS-compliant templates), inline validation, autosave, preview, and saving as draft or primary. </w:t>
      </w:r>
    </w:p>
    <w:p w14:paraId="4501A054" w14:textId="6421AEB0" w:rsidR="00386CB5" w:rsidRPr="0059076D" w:rsidRDefault="00386CB5" w:rsidP="004F751A">
      <w:pPr>
        <w:pStyle w:val="Heading3"/>
        <w:rPr>
          <w:rFonts w:ascii="Calibri" w:hAnsi="Calibri" w:cs="Calibri"/>
          <w:sz w:val="18"/>
          <w:szCs w:val="18"/>
          <w:lang w:eastAsia="en-IN"/>
        </w:rPr>
      </w:pPr>
      <w:r w:rsidRPr="00B450AE">
        <w:rPr>
          <w:rFonts w:ascii="Calibri" w:hAnsi="Calibri" w:cs="Calibri"/>
        </w:rPr>
        <w:t>Actors</w:t>
      </w:r>
      <w:r w:rsidR="00DD6D66" w:rsidRPr="00B450AE">
        <w:rPr>
          <w:rFonts w:ascii="Calibri" w:hAnsi="Calibri" w:cs="Calibri"/>
        </w:rPr>
        <w:t xml:space="preserve">: </w:t>
      </w:r>
    </w:p>
    <w:p w14:paraId="6A708197" w14:textId="77777777" w:rsidR="00386CB5" w:rsidRPr="0059076D" w:rsidRDefault="00386CB5" w:rsidP="004B3FFC">
      <w:pPr>
        <w:numPr>
          <w:ilvl w:val="0"/>
          <w:numId w:val="6"/>
        </w:numPr>
        <w:ind w:left="1080" w:firstLine="0"/>
        <w:textAlignment w:val="baseline"/>
        <w:rPr>
          <w:rFonts w:ascii="Calibri" w:hAnsi="Calibri" w:cs="Calibri"/>
          <w:lang w:eastAsia="en-IN"/>
        </w:rPr>
      </w:pPr>
      <w:r w:rsidRPr="0059076D">
        <w:rPr>
          <w:rFonts w:ascii="Calibri" w:hAnsi="Calibri" w:cs="Calibri"/>
          <w:lang w:eastAsia="en-IN"/>
        </w:rPr>
        <w:t>Primary: Student </w:t>
      </w:r>
    </w:p>
    <w:p w14:paraId="79287E34" w14:textId="77777777" w:rsidR="00386CB5" w:rsidRPr="0059076D" w:rsidRDefault="00386CB5" w:rsidP="004B3FFC">
      <w:pPr>
        <w:numPr>
          <w:ilvl w:val="0"/>
          <w:numId w:val="7"/>
        </w:numPr>
        <w:ind w:left="1080" w:firstLine="0"/>
        <w:textAlignment w:val="baseline"/>
        <w:rPr>
          <w:rFonts w:ascii="Calibri" w:hAnsi="Calibri" w:cs="Calibri"/>
          <w:lang w:eastAsia="en-IN"/>
        </w:rPr>
      </w:pPr>
      <w:r w:rsidRPr="0059076D">
        <w:rPr>
          <w:rFonts w:ascii="Calibri" w:hAnsi="Calibri" w:cs="Calibri"/>
          <w:lang w:eastAsia="en-IN"/>
        </w:rPr>
        <w:t>Supporting (read-only/controls): Parent (view/permission context) </w:t>
      </w:r>
    </w:p>
    <w:p w14:paraId="217E96DD" w14:textId="43826D4E" w:rsidR="00386CB5" w:rsidRPr="0059076D" w:rsidRDefault="00386CB5" w:rsidP="00386CB5">
      <w:pPr>
        <w:pStyle w:val="Heading3"/>
        <w:rPr>
          <w:rFonts w:ascii="Calibri" w:hAnsi="Calibri" w:cs="Calibri"/>
          <w:sz w:val="18"/>
          <w:szCs w:val="18"/>
          <w:lang w:eastAsia="en-IN"/>
        </w:rPr>
      </w:pPr>
      <w:r w:rsidRPr="00B450AE">
        <w:rPr>
          <w:rFonts w:ascii="Calibri" w:hAnsi="Calibri" w:cs="Calibri"/>
        </w:rPr>
        <w:t>Goal</w:t>
      </w:r>
      <w:r w:rsidR="00DD6D66" w:rsidRPr="00B450AE">
        <w:rPr>
          <w:rFonts w:ascii="Calibri" w:hAnsi="Calibri" w:cs="Calibri"/>
        </w:rPr>
        <w:t xml:space="preserve">: </w:t>
      </w:r>
    </w:p>
    <w:p w14:paraId="106E6D70" w14:textId="77777777" w:rsidR="00386CB5" w:rsidRPr="0059076D" w:rsidRDefault="00386CB5" w:rsidP="00386CB5">
      <w:pPr>
        <w:textAlignment w:val="baseline"/>
        <w:rPr>
          <w:rFonts w:ascii="Calibri" w:hAnsi="Calibri" w:cs="Calibri"/>
          <w:sz w:val="18"/>
          <w:szCs w:val="18"/>
          <w:lang w:eastAsia="en-IN"/>
        </w:rPr>
      </w:pPr>
      <w:r w:rsidRPr="0059076D">
        <w:rPr>
          <w:rFonts w:ascii="Calibri" w:hAnsi="Calibri" w:cs="Calibri"/>
          <w:lang w:eastAsia="en-IN"/>
        </w:rPr>
        <w:t>Allow a student to quickly produce an ATS-compliant resume from scratch and save it (as a draft or primary) for later editing, sharing, or export. </w:t>
      </w:r>
    </w:p>
    <w:p w14:paraId="77690A4C" w14:textId="6DC2F3FE" w:rsidR="00386CB5" w:rsidRPr="0059076D" w:rsidRDefault="00386CB5" w:rsidP="00386CB5">
      <w:pPr>
        <w:pStyle w:val="Heading3"/>
        <w:rPr>
          <w:rFonts w:ascii="Calibri" w:hAnsi="Calibri" w:cs="Calibri"/>
          <w:sz w:val="18"/>
          <w:szCs w:val="18"/>
          <w:lang w:eastAsia="en-IN"/>
        </w:rPr>
      </w:pPr>
      <w:r w:rsidRPr="00B450AE">
        <w:rPr>
          <w:rFonts w:ascii="Calibri" w:hAnsi="Calibri" w:cs="Calibri"/>
        </w:rPr>
        <w:t>Trigger</w:t>
      </w:r>
      <w:r w:rsidR="00DD6D66" w:rsidRPr="00B450AE">
        <w:rPr>
          <w:rFonts w:ascii="Calibri" w:hAnsi="Calibri" w:cs="Calibri"/>
        </w:rPr>
        <w:t xml:space="preserve">: </w:t>
      </w:r>
    </w:p>
    <w:p w14:paraId="13BCF0AF" w14:textId="77777777" w:rsidR="00386CB5" w:rsidRPr="0059076D" w:rsidRDefault="00386CB5" w:rsidP="00386CB5">
      <w:pPr>
        <w:textAlignment w:val="baseline"/>
        <w:rPr>
          <w:rFonts w:ascii="Calibri" w:hAnsi="Calibri" w:cs="Calibri"/>
          <w:sz w:val="18"/>
          <w:szCs w:val="18"/>
          <w:lang w:eastAsia="en-IN"/>
        </w:rPr>
      </w:pPr>
      <w:r w:rsidRPr="0059076D">
        <w:rPr>
          <w:rFonts w:ascii="Calibri" w:hAnsi="Calibri" w:cs="Calibri"/>
          <w:lang w:eastAsia="en-IN"/>
        </w:rPr>
        <w:t>Student selects Plan &amp; Build → Resume Builder → Create New Resume. </w:t>
      </w:r>
    </w:p>
    <w:p w14:paraId="526A32C7" w14:textId="1727CD97" w:rsidR="00386CB5" w:rsidRPr="0059076D" w:rsidRDefault="00386CB5" w:rsidP="00386CB5">
      <w:pPr>
        <w:pStyle w:val="Heading3"/>
        <w:rPr>
          <w:rFonts w:ascii="Calibri" w:hAnsi="Calibri" w:cs="Calibri"/>
          <w:sz w:val="18"/>
          <w:szCs w:val="18"/>
          <w:lang w:eastAsia="en-IN"/>
        </w:rPr>
      </w:pPr>
      <w:r w:rsidRPr="00B450AE">
        <w:rPr>
          <w:rFonts w:ascii="Calibri" w:hAnsi="Calibri" w:cs="Calibri"/>
        </w:rPr>
        <w:t>Business Rules</w:t>
      </w:r>
      <w:r w:rsidR="00DD6D66" w:rsidRPr="00B450AE">
        <w:rPr>
          <w:rFonts w:ascii="Calibri" w:hAnsi="Calibri" w:cs="Calibri"/>
        </w:rPr>
        <w:t xml:space="preserve">: </w:t>
      </w:r>
    </w:p>
    <w:p w14:paraId="4F2AE7E4" w14:textId="77777777" w:rsidR="00386CB5" w:rsidRPr="0059076D" w:rsidRDefault="00386CB5" w:rsidP="004B3FFC">
      <w:pPr>
        <w:numPr>
          <w:ilvl w:val="0"/>
          <w:numId w:val="8"/>
        </w:numPr>
        <w:ind w:left="1080" w:firstLine="0"/>
        <w:textAlignment w:val="baseline"/>
        <w:rPr>
          <w:rFonts w:ascii="Calibri" w:hAnsi="Calibri" w:cs="Calibri"/>
          <w:lang w:eastAsia="en-IN"/>
        </w:rPr>
      </w:pPr>
      <w:r w:rsidRPr="0059076D">
        <w:rPr>
          <w:rFonts w:ascii="Calibri" w:hAnsi="Calibri" w:cs="Calibri"/>
          <w:lang w:eastAsia="en-IN"/>
        </w:rPr>
        <w:t>Students may hold a maximum of 5 resumes. </w:t>
      </w:r>
    </w:p>
    <w:p w14:paraId="3C0EE960" w14:textId="77777777" w:rsidR="00386CB5" w:rsidRPr="0059076D" w:rsidRDefault="00386CB5" w:rsidP="004B3FFC">
      <w:pPr>
        <w:numPr>
          <w:ilvl w:val="0"/>
          <w:numId w:val="9"/>
        </w:numPr>
        <w:ind w:left="1080" w:firstLine="0"/>
        <w:textAlignment w:val="baseline"/>
        <w:rPr>
          <w:rFonts w:ascii="Calibri" w:hAnsi="Calibri" w:cs="Calibri"/>
          <w:lang w:eastAsia="en-IN"/>
        </w:rPr>
      </w:pPr>
      <w:r w:rsidRPr="0059076D">
        <w:rPr>
          <w:rFonts w:ascii="Calibri" w:hAnsi="Calibri" w:cs="Calibri"/>
          <w:lang w:eastAsia="en-IN"/>
        </w:rPr>
        <w:t>One resume must always be marked as Primary. </w:t>
      </w:r>
    </w:p>
    <w:p w14:paraId="231BCFA9" w14:textId="77777777" w:rsidR="00386CB5" w:rsidRPr="0059076D" w:rsidRDefault="00386CB5" w:rsidP="004B3FFC">
      <w:pPr>
        <w:numPr>
          <w:ilvl w:val="0"/>
          <w:numId w:val="10"/>
        </w:numPr>
        <w:ind w:left="1080" w:firstLine="0"/>
        <w:textAlignment w:val="baseline"/>
        <w:rPr>
          <w:rFonts w:ascii="Calibri" w:hAnsi="Calibri" w:cs="Calibri"/>
          <w:lang w:eastAsia="en-IN"/>
        </w:rPr>
      </w:pPr>
      <w:r w:rsidRPr="0059076D">
        <w:rPr>
          <w:rFonts w:ascii="Calibri" w:hAnsi="Calibri" w:cs="Calibri"/>
          <w:lang w:eastAsia="en-IN"/>
        </w:rPr>
        <w:t>Students must select one of two available ATS-compliant templates to start a resume. </w:t>
      </w:r>
    </w:p>
    <w:p w14:paraId="7CFA3A51" w14:textId="77777777" w:rsidR="00386CB5" w:rsidRPr="0059076D" w:rsidRDefault="00386CB5" w:rsidP="004B3FFC">
      <w:pPr>
        <w:numPr>
          <w:ilvl w:val="0"/>
          <w:numId w:val="11"/>
        </w:numPr>
        <w:ind w:left="1080" w:firstLine="0"/>
        <w:textAlignment w:val="baseline"/>
        <w:rPr>
          <w:rFonts w:ascii="Calibri" w:hAnsi="Calibri" w:cs="Calibri"/>
          <w:lang w:eastAsia="en-IN"/>
        </w:rPr>
      </w:pPr>
      <w:r w:rsidRPr="0059076D">
        <w:rPr>
          <w:rFonts w:ascii="Calibri" w:hAnsi="Calibri" w:cs="Calibri"/>
          <w:lang w:eastAsia="en-IN"/>
        </w:rPr>
        <w:t>Templates enforce ATS compliance (simple headings, standard fonts, no tables/images, MMM YYYY date format). </w:t>
      </w:r>
    </w:p>
    <w:p w14:paraId="269C30E9" w14:textId="77777777" w:rsidR="00386CB5" w:rsidRPr="0059076D" w:rsidRDefault="00386CB5" w:rsidP="004B3FFC">
      <w:pPr>
        <w:numPr>
          <w:ilvl w:val="0"/>
          <w:numId w:val="12"/>
        </w:numPr>
        <w:ind w:left="1080" w:firstLine="0"/>
        <w:textAlignment w:val="baseline"/>
        <w:rPr>
          <w:rFonts w:ascii="Calibri" w:hAnsi="Calibri" w:cs="Calibri"/>
          <w:lang w:eastAsia="en-IN"/>
        </w:rPr>
      </w:pPr>
      <w:r w:rsidRPr="0059076D">
        <w:rPr>
          <w:rFonts w:ascii="Calibri" w:hAnsi="Calibri" w:cs="Calibri"/>
          <w:lang w:eastAsia="en-IN"/>
        </w:rPr>
        <w:t>Section requirements: </w:t>
      </w:r>
    </w:p>
    <w:p w14:paraId="510D1B4F" w14:textId="77777777" w:rsidR="00386CB5" w:rsidRPr="0059076D" w:rsidRDefault="00386CB5" w:rsidP="004B3FFC">
      <w:pPr>
        <w:numPr>
          <w:ilvl w:val="0"/>
          <w:numId w:val="13"/>
        </w:numPr>
        <w:ind w:left="1800" w:firstLine="0"/>
        <w:textAlignment w:val="baseline"/>
        <w:rPr>
          <w:rFonts w:ascii="Calibri" w:hAnsi="Calibri" w:cs="Calibri"/>
          <w:lang w:eastAsia="en-IN"/>
        </w:rPr>
      </w:pPr>
      <w:r w:rsidRPr="0059076D">
        <w:rPr>
          <w:rFonts w:ascii="Calibri" w:hAnsi="Calibri" w:cs="Calibri"/>
          <w:lang w:eastAsia="en-IN"/>
        </w:rPr>
        <w:t>Required: Name, at least one Education or Experience entry. </w:t>
      </w:r>
    </w:p>
    <w:p w14:paraId="7EDD762B" w14:textId="77777777" w:rsidR="00386CB5" w:rsidRPr="0059076D" w:rsidRDefault="00386CB5" w:rsidP="004B3FFC">
      <w:pPr>
        <w:numPr>
          <w:ilvl w:val="0"/>
          <w:numId w:val="14"/>
        </w:numPr>
        <w:ind w:left="1800" w:firstLine="0"/>
        <w:textAlignment w:val="baseline"/>
        <w:rPr>
          <w:rFonts w:ascii="Calibri" w:hAnsi="Calibri" w:cs="Calibri"/>
          <w:lang w:eastAsia="en-IN"/>
        </w:rPr>
      </w:pPr>
      <w:r w:rsidRPr="0059076D">
        <w:rPr>
          <w:rFonts w:ascii="Calibri" w:hAnsi="Calibri" w:cs="Calibri"/>
          <w:lang w:eastAsia="en-IN"/>
        </w:rPr>
        <w:t>Optional: Summary, Skills, Projects, Certifications, Activities, References. </w:t>
      </w:r>
    </w:p>
    <w:p w14:paraId="110B52F9" w14:textId="77777777" w:rsidR="00386CB5" w:rsidRPr="0059076D" w:rsidRDefault="00386CB5" w:rsidP="004B3FFC">
      <w:pPr>
        <w:numPr>
          <w:ilvl w:val="0"/>
          <w:numId w:val="15"/>
        </w:numPr>
        <w:ind w:left="1080" w:firstLine="0"/>
        <w:textAlignment w:val="baseline"/>
        <w:rPr>
          <w:rFonts w:ascii="Calibri" w:hAnsi="Calibri" w:cs="Calibri"/>
          <w:lang w:eastAsia="en-IN"/>
        </w:rPr>
      </w:pPr>
      <w:r w:rsidRPr="0059076D">
        <w:rPr>
          <w:rFonts w:ascii="Calibri" w:hAnsi="Calibri" w:cs="Calibri"/>
          <w:lang w:eastAsia="en-IN"/>
        </w:rPr>
        <w:t xml:space="preserve">Resume name must be unique; default naming = </w:t>
      </w:r>
      <w:r w:rsidRPr="0059076D">
        <w:rPr>
          <w:rFonts w:ascii="Calibri" w:hAnsi="Calibri" w:cs="Calibri"/>
          <w:i/>
          <w:iCs/>
          <w:lang w:eastAsia="en-IN"/>
        </w:rPr>
        <w:t>Untitled Resume {n}</w:t>
      </w:r>
      <w:r w:rsidRPr="0059076D">
        <w:rPr>
          <w:rFonts w:ascii="Calibri" w:hAnsi="Calibri" w:cs="Calibri"/>
          <w:lang w:eastAsia="en-IN"/>
        </w:rPr>
        <w:t>. </w:t>
      </w:r>
    </w:p>
    <w:p w14:paraId="7A7ADDF7" w14:textId="77777777" w:rsidR="00386CB5" w:rsidRPr="0059076D" w:rsidRDefault="00386CB5" w:rsidP="004B3FFC">
      <w:pPr>
        <w:numPr>
          <w:ilvl w:val="0"/>
          <w:numId w:val="16"/>
        </w:numPr>
        <w:ind w:left="1080" w:firstLine="0"/>
        <w:textAlignment w:val="baseline"/>
        <w:rPr>
          <w:rFonts w:ascii="Calibri" w:hAnsi="Calibri" w:cs="Calibri"/>
          <w:lang w:eastAsia="en-IN"/>
        </w:rPr>
      </w:pPr>
      <w:r w:rsidRPr="0059076D">
        <w:rPr>
          <w:rFonts w:ascii="Calibri" w:hAnsi="Calibri" w:cs="Calibri"/>
          <w:lang w:eastAsia="en-IN"/>
        </w:rPr>
        <w:t>Warning message if navigating away with unsaved changes: </w:t>
      </w:r>
    </w:p>
    <w:p w14:paraId="56A23FD2" w14:textId="77777777" w:rsidR="00386CB5" w:rsidRPr="0059076D" w:rsidRDefault="00386CB5" w:rsidP="00386CB5">
      <w:pPr>
        <w:ind w:left="360"/>
        <w:textAlignment w:val="baseline"/>
        <w:rPr>
          <w:rFonts w:ascii="Calibri" w:hAnsi="Calibri" w:cs="Calibri"/>
          <w:sz w:val="18"/>
          <w:szCs w:val="18"/>
          <w:lang w:eastAsia="en-IN"/>
        </w:rPr>
      </w:pPr>
      <w:r w:rsidRPr="00F24BC1">
        <w:rPr>
          <w:rFonts w:ascii="Segoe UI Emoji" w:hAnsi="Segoe UI Emoji" w:cs="Segoe UI Emoji"/>
          <w:lang w:eastAsia="en-IN"/>
        </w:rPr>
        <w:t>⚠️</w:t>
      </w:r>
      <w:r w:rsidRPr="0059076D">
        <w:rPr>
          <w:rFonts w:ascii="Calibri" w:hAnsi="Calibri" w:cs="Calibri"/>
          <w:lang w:eastAsia="en-IN"/>
        </w:rPr>
        <w:t xml:space="preserve"> You Have Unsaved Changes </w:t>
      </w:r>
      <w:r w:rsidRPr="0059076D">
        <w:rPr>
          <w:rFonts w:ascii="Calibri" w:hAnsi="Calibri" w:cs="Calibri"/>
          <w:lang w:eastAsia="en-IN"/>
        </w:rPr>
        <w:br/>
        <w:t>“It looks like you’ve made changes that haven’t been saved yet. If you leave this page now, your updates will be lost.” </w:t>
      </w:r>
    </w:p>
    <w:p w14:paraId="29773521" w14:textId="77777777" w:rsidR="00386CB5" w:rsidRPr="0059076D" w:rsidRDefault="00386CB5" w:rsidP="004B3FFC">
      <w:pPr>
        <w:numPr>
          <w:ilvl w:val="0"/>
          <w:numId w:val="17"/>
        </w:numPr>
        <w:ind w:left="1080" w:firstLine="0"/>
        <w:textAlignment w:val="baseline"/>
        <w:rPr>
          <w:rFonts w:ascii="Calibri" w:hAnsi="Calibri" w:cs="Calibri"/>
          <w:lang w:eastAsia="en-IN"/>
        </w:rPr>
      </w:pPr>
      <w:r w:rsidRPr="0059076D">
        <w:rPr>
          <w:rFonts w:ascii="Calibri" w:hAnsi="Calibri" w:cs="Calibri"/>
          <w:lang w:eastAsia="en-IN"/>
        </w:rPr>
        <w:t xml:space="preserve">All actions logged for audit ( </w:t>
      </w:r>
      <w:proofErr w:type="spellStart"/>
      <w:r w:rsidRPr="0059076D">
        <w:rPr>
          <w:rFonts w:ascii="Calibri" w:hAnsi="Calibri" w:cs="Calibri"/>
          <w:lang w:eastAsia="en-IN"/>
        </w:rPr>
        <w:t>resumeId</w:t>
      </w:r>
      <w:proofErr w:type="spellEnd"/>
      <w:r w:rsidRPr="0059076D">
        <w:rPr>
          <w:rFonts w:ascii="Calibri" w:hAnsi="Calibri" w:cs="Calibri"/>
          <w:lang w:eastAsia="en-IN"/>
        </w:rPr>
        <w:t>, version, timestamp). </w:t>
      </w:r>
    </w:p>
    <w:p w14:paraId="5D3E04A9" w14:textId="3C2A18DC" w:rsidR="00386CB5" w:rsidRPr="0059076D" w:rsidRDefault="00386CB5" w:rsidP="004F751A">
      <w:pPr>
        <w:pStyle w:val="Heading3"/>
        <w:rPr>
          <w:rFonts w:ascii="Calibri" w:hAnsi="Calibri" w:cs="Calibri"/>
          <w:sz w:val="18"/>
          <w:szCs w:val="18"/>
          <w:lang w:eastAsia="en-IN"/>
        </w:rPr>
      </w:pPr>
      <w:r w:rsidRPr="00B450AE">
        <w:rPr>
          <w:rFonts w:ascii="Calibri" w:hAnsi="Calibri" w:cs="Calibri"/>
        </w:rPr>
        <w:t>Pre-Conditions</w:t>
      </w:r>
      <w:r w:rsidR="00DD6D66" w:rsidRPr="00B450AE">
        <w:rPr>
          <w:rFonts w:ascii="Calibri" w:hAnsi="Calibri" w:cs="Calibri"/>
        </w:rPr>
        <w:t xml:space="preserve">: </w:t>
      </w:r>
    </w:p>
    <w:p w14:paraId="2F45A0C9" w14:textId="0B69B9D3" w:rsidR="00386CB5" w:rsidRPr="0059076D" w:rsidRDefault="00386CB5" w:rsidP="004B3FFC">
      <w:pPr>
        <w:numPr>
          <w:ilvl w:val="0"/>
          <w:numId w:val="18"/>
        </w:numPr>
        <w:ind w:left="1080" w:firstLine="0"/>
        <w:textAlignment w:val="baseline"/>
        <w:rPr>
          <w:rFonts w:ascii="Calibri" w:hAnsi="Calibri" w:cs="Calibri"/>
          <w:lang w:eastAsia="en-IN"/>
        </w:rPr>
      </w:pPr>
      <w:r w:rsidRPr="0059076D">
        <w:rPr>
          <w:rFonts w:ascii="Calibri" w:hAnsi="Calibri" w:cs="Calibri"/>
          <w:lang w:eastAsia="en-IN"/>
        </w:rPr>
        <w:t xml:space="preserve">Student is </w:t>
      </w:r>
      <w:r w:rsidR="004A212A" w:rsidRPr="0059076D">
        <w:rPr>
          <w:rFonts w:ascii="Calibri" w:hAnsi="Calibri" w:cs="Calibri"/>
          <w:lang w:eastAsia="en-IN"/>
        </w:rPr>
        <w:t>authenticated</w:t>
      </w:r>
      <w:r w:rsidRPr="0059076D">
        <w:rPr>
          <w:rFonts w:ascii="Calibri" w:hAnsi="Calibri" w:cs="Calibri"/>
          <w:lang w:eastAsia="en-IN"/>
        </w:rPr>
        <w:t>. </w:t>
      </w:r>
    </w:p>
    <w:p w14:paraId="1D360D3F" w14:textId="77777777" w:rsidR="00386CB5" w:rsidRPr="0059076D" w:rsidRDefault="00386CB5" w:rsidP="004B3FFC">
      <w:pPr>
        <w:numPr>
          <w:ilvl w:val="0"/>
          <w:numId w:val="19"/>
        </w:numPr>
        <w:ind w:left="1080" w:firstLine="0"/>
        <w:textAlignment w:val="baseline"/>
        <w:rPr>
          <w:rFonts w:ascii="Calibri" w:hAnsi="Calibri" w:cs="Calibri"/>
          <w:lang w:eastAsia="en-IN"/>
        </w:rPr>
      </w:pPr>
      <w:r w:rsidRPr="0059076D">
        <w:rPr>
          <w:rFonts w:ascii="Calibri" w:hAnsi="Calibri" w:cs="Calibri"/>
          <w:lang w:eastAsia="en-IN"/>
        </w:rPr>
        <w:t>Student has &lt; 5 existing resumes. </w:t>
      </w:r>
    </w:p>
    <w:p w14:paraId="61821610" w14:textId="56364E84" w:rsidR="00386CB5" w:rsidRPr="0059076D" w:rsidRDefault="00386CB5" w:rsidP="004F751A">
      <w:pPr>
        <w:pStyle w:val="Heading3"/>
        <w:rPr>
          <w:rFonts w:ascii="Calibri" w:hAnsi="Calibri" w:cs="Calibri"/>
          <w:sz w:val="18"/>
          <w:szCs w:val="18"/>
          <w:lang w:eastAsia="en-IN"/>
        </w:rPr>
      </w:pPr>
      <w:r w:rsidRPr="00B450AE">
        <w:rPr>
          <w:rFonts w:ascii="Calibri" w:hAnsi="Calibri" w:cs="Calibri"/>
        </w:rPr>
        <w:t>Steps</w:t>
      </w:r>
      <w:r w:rsidR="00DD6D66" w:rsidRPr="00B450AE">
        <w:rPr>
          <w:rFonts w:ascii="Calibri" w:hAnsi="Calibri" w:cs="Calibri"/>
        </w:rPr>
        <w:t xml:space="preserve">: </w:t>
      </w:r>
    </w:p>
    <w:p w14:paraId="56955614" w14:textId="77777777" w:rsidR="00386CB5" w:rsidRPr="0059076D" w:rsidRDefault="00386CB5" w:rsidP="004B3FFC">
      <w:pPr>
        <w:numPr>
          <w:ilvl w:val="0"/>
          <w:numId w:val="20"/>
        </w:numPr>
        <w:ind w:left="1080" w:firstLine="0"/>
        <w:textAlignment w:val="baseline"/>
        <w:rPr>
          <w:rFonts w:ascii="Calibri" w:hAnsi="Calibri" w:cs="Calibri"/>
          <w:lang w:eastAsia="en-IN"/>
        </w:rPr>
      </w:pPr>
      <w:r w:rsidRPr="0059076D">
        <w:rPr>
          <w:rFonts w:ascii="Calibri" w:hAnsi="Calibri" w:cs="Calibri"/>
          <w:lang w:eastAsia="en-IN"/>
        </w:rPr>
        <w:t>Student opens Resume Builder and clicks Create New Resume. </w:t>
      </w:r>
    </w:p>
    <w:p w14:paraId="3A14172E" w14:textId="77777777" w:rsidR="00386CB5" w:rsidRPr="0059076D" w:rsidRDefault="00386CB5" w:rsidP="004B3FFC">
      <w:pPr>
        <w:numPr>
          <w:ilvl w:val="0"/>
          <w:numId w:val="21"/>
        </w:numPr>
        <w:ind w:left="1080" w:firstLine="0"/>
        <w:textAlignment w:val="baseline"/>
        <w:rPr>
          <w:rFonts w:ascii="Calibri" w:hAnsi="Calibri" w:cs="Calibri"/>
          <w:lang w:eastAsia="en-IN"/>
        </w:rPr>
      </w:pPr>
      <w:r w:rsidRPr="0059076D">
        <w:rPr>
          <w:rFonts w:ascii="Calibri" w:hAnsi="Calibri" w:cs="Calibri"/>
          <w:lang w:eastAsia="en-IN"/>
        </w:rPr>
        <w:t>System initializes a new draft with a default ATS-compliant template and default name (e.g., “Untitled Resume 1”). </w:t>
      </w:r>
    </w:p>
    <w:p w14:paraId="2FCA185A" w14:textId="77777777" w:rsidR="00386CB5" w:rsidRPr="0059076D" w:rsidRDefault="00386CB5" w:rsidP="004B3FFC">
      <w:pPr>
        <w:numPr>
          <w:ilvl w:val="0"/>
          <w:numId w:val="22"/>
        </w:numPr>
        <w:ind w:left="1080" w:firstLine="0"/>
        <w:textAlignment w:val="baseline"/>
        <w:rPr>
          <w:rFonts w:ascii="Calibri" w:hAnsi="Calibri" w:cs="Calibri"/>
          <w:lang w:eastAsia="en-IN"/>
        </w:rPr>
      </w:pPr>
      <w:r w:rsidRPr="0059076D">
        <w:rPr>
          <w:rFonts w:ascii="Calibri" w:hAnsi="Calibri" w:cs="Calibri"/>
          <w:lang w:eastAsia="en-IN"/>
        </w:rPr>
        <w:t>Student selects a Template (can switch at any time; content persists). </w:t>
      </w:r>
    </w:p>
    <w:p w14:paraId="771509F6" w14:textId="77777777" w:rsidR="00386CB5" w:rsidRPr="0059076D" w:rsidRDefault="00386CB5" w:rsidP="004B3FFC">
      <w:pPr>
        <w:numPr>
          <w:ilvl w:val="0"/>
          <w:numId w:val="23"/>
        </w:numPr>
        <w:ind w:left="1080" w:firstLine="0"/>
        <w:textAlignment w:val="baseline"/>
        <w:rPr>
          <w:rFonts w:ascii="Calibri" w:hAnsi="Calibri" w:cs="Calibri"/>
          <w:lang w:eastAsia="en-IN"/>
        </w:rPr>
      </w:pPr>
      <w:r w:rsidRPr="0059076D">
        <w:rPr>
          <w:rFonts w:ascii="Calibri" w:hAnsi="Calibri" w:cs="Calibri"/>
          <w:lang w:eastAsia="en-IN"/>
        </w:rPr>
        <w:t>Student updates Resume Name. </w:t>
      </w:r>
    </w:p>
    <w:p w14:paraId="7D2C1754" w14:textId="77777777" w:rsidR="00386CB5" w:rsidRPr="0059076D" w:rsidRDefault="00386CB5" w:rsidP="004B3FFC">
      <w:pPr>
        <w:numPr>
          <w:ilvl w:val="0"/>
          <w:numId w:val="24"/>
        </w:numPr>
        <w:ind w:left="1080" w:firstLine="0"/>
        <w:textAlignment w:val="baseline"/>
        <w:rPr>
          <w:rFonts w:ascii="Calibri" w:hAnsi="Calibri" w:cs="Calibri"/>
          <w:lang w:eastAsia="en-IN"/>
        </w:rPr>
      </w:pPr>
      <w:r w:rsidRPr="0059076D">
        <w:rPr>
          <w:rFonts w:ascii="Calibri" w:hAnsi="Calibri" w:cs="Calibri"/>
          <w:lang w:eastAsia="en-IN"/>
        </w:rPr>
        <w:t>Student completes Personal Info (name, email, phone, city/state, links). </w:t>
      </w:r>
    </w:p>
    <w:p w14:paraId="1F87E030" w14:textId="77777777" w:rsidR="00386CB5" w:rsidRPr="0059076D" w:rsidRDefault="00386CB5" w:rsidP="004B3FFC">
      <w:pPr>
        <w:numPr>
          <w:ilvl w:val="0"/>
          <w:numId w:val="25"/>
        </w:numPr>
        <w:ind w:left="1080" w:firstLine="0"/>
        <w:textAlignment w:val="baseline"/>
        <w:rPr>
          <w:rFonts w:ascii="Calibri" w:hAnsi="Calibri" w:cs="Calibri"/>
          <w:lang w:eastAsia="en-IN"/>
        </w:rPr>
      </w:pPr>
      <w:r w:rsidRPr="0059076D">
        <w:rPr>
          <w:rFonts w:ascii="Calibri" w:hAnsi="Calibri" w:cs="Calibri"/>
          <w:lang w:eastAsia="en-IN"/>
        </w:rPr>
        <w:t>Student adds Summary (optional, word/char counter shown). </w:t>
      </w:r>
    </w:p>
    <w:p w14:paraId="3AB04FDA" w14:textId="77777777" w:rsidR="00386CB5" w:rsidRPr="0059076D" w:rsidRDefault="00386CB5" w:rsidP="004B3FFC">
      <w:pPr>
        <w:numPr>
          <w:ilvl w:val="0"/>
          <w:numId w:val="26"/>
        </w:numPr>
        <w:ind w:left="1080" w:firstLine="0"/>
        <w:textAlignment w:val="baseline"/>
        <w:rPr>
          <w:rFonts w:ascii="Calibri" w:hAnsi="Calibri" w:cs="Calibri"/>
          <w:lang w:eastAsia="en-IN"/>
        </w:rPr>
      </w:pPr>
      <w:r w:rsidRPr="0059076D">
        <w:rPr>
          <w:rFonts w:ascii="Calibri" w:hAnsi="Calibri" w:cs="Calibri"/>
          <w:lang w:eastAsia="en-IN"/>
        </w:rPr>
        <w:t>Student adds Education (school, credential, location, dates, highlights). </w:t>
      </w:r>
    </w:p>
    <w:p w14:paraId="18F443CD" w14:textId="77777777" w:rsidR="00386CB5" w:rsidRPr="0059076D" w:rsidRDefault="00386CB5" w:rsidP="004B3FFC">
      <w:pPr>
        <w:numPr>
          <w:ilvl w:val="0"/>
          <w:numId w:val="27"/>
        </w:numPr>
        <w:ind w:left="1080" w:firstLine="0"/>
        <w:textAlignment w:val="baseline"/>
        <w:rPr>
          <w:rFonts w:ascii="Calibri" w:hAnsi="Calibri" w:cs="Calibri"/>
          <w:lang w:eastAsia="en-IN"/>
        </w:rPr>
      </w:pPr>
      <w:r w:rsidRPr="0059076D">
        <w:rPr>
          <w:rFonts w:ascii="Calibri" w:hAnsi="Calibri" w:cs="Calibri"/>
          <w:lang w:eastAsia="en-IN"/>
        </w:rPr>
        <w:t>Student adds Experience entries with bullet points (responsibility/action + impact). </w:t>
      </w:r>
    </w:p>
    <w:p w14:paraId="6DD9CEA2" w14:textId="77777777" w:rsidR="00386CB5" w:rsidRPr="0059076D" w:rsidRDefault="00386CB5" w:rsidP="004B3FFC">
      <w:pPr>
        <w:numPr>
          <w:ilvl w:val="0"/>
          <w:numId w:val="28"/>
        </w:numPr>
        <w:ind w:left="1080" w:firstLine="0"/>
        <w:textAlignment w:val="baseline"/>
        <w:rPr>
          <w:rFonts w:ascii="Calibri" w:hAnsi="Calibri" w:cs="Calibri"/>
          <w:lang w:eastAsia="en-IN"/>
        </w:rPr>
      </w:pPr>
      <w:r w:rsidRPr="0059076D">
        <w:rPr>
          <w:rFonts w:ascii="Calibri" w:hAnsi="Calibri" w:cs="Calibri"/>
          <w:lang w:eastAsia="en-IN"/>
        </w:rPr>
        <w:t>Student adds Skills (tag list) and any optional sections (Projects, Certifications, Activities, References). </w:t>
      </w:r>
    </w:p>
    <w:p w14:paraId="57D921C6" w14:textId="77777777" w:rsidR="00386CB5" w:rsidRPr="0059076D" w:rsidRDefault="00386CB5" w:rsidP="004B3FFC">
      <w:pPr>
        <w:numPr>
          <w:ilvl w:val="0"/>
          <w:numId w:val="29"/>
        </w:numPr>
        <w:ind w:left="1080" w:firstLine="0"/>
        <w:textAlignment w:val="baseline"/>
        <w:rPr>
          <w:rFonts w:ascii="Calibri" w:hAnsi="Calibri" w:cs="Calibri"/>
          <w:lang w:eastAsia="en-IN"/>
        </w:rPr>
      </w:pPr>
      <w:r w:rsidRPr="0059076D">
        <w:rPr>
          <w:rFonts w:ascii="Calibri" w:hAnsi="Calibri" w:cs="Calibri"/>
          <w:lang w:eastAsia="en-IN"/>
        </w:rPr>
        <w:t>Live Preview renders updates; errors/omissions flagged inline. </w:t>
      </w:r>
    </w:p>
    <w:p w14:paraId="3FF18BC3" w14:textId="77777777" w:rsidR="00386CB5" w:rsidRPr="0059076D" w:rsidRDefault="00386CB5" w:rsidP="004B3FFC">
      <w:pPr>
        <w:numPr>
          <w:ilvl w:val="0"/>
          <w:numId w:val="30"/>
        </w:numPr>
        <w:ind w:left="1080" w:firstLine="0"/>
        <w:textAlignment w:val="baseline"/>
        <w:rPr>
          <w:rFonts w:ascii="Calibri" w:hAnsi="Calibri" w:cs="Calibri"/>
          <w:lang w:eastAsia="en-IN"/>
        </w:rPr>
      </w:pPr>
      <w:r w:rsidRPr="0059076D">
        <w:rPr>
          <w:rFonts w:ascii="Calibri" w:hAnsi="Calibri" w:cs="Calibri"/>
          <w:lang w:eastAsia="en-IN"/>
        </w:rPr>
        <w:t>Student clicks Save (or it autosaves). </w:t>
      </w:r>
    </w:p>
    <w:p w14:paraId="308B81B8" w14:textId="77777777" w:rsidR="00386CB5" w:rsidRPr="0059076D" w:rsidRDefault="00386CB5" w:rsidP="004B3FFC">
      <w:pPr>
        <w:numPr>
          <w:ilvl w:val="0"/>
          <w:numId w:val="31"/>
        </w:numPr>
        <w:ind w:left="1080" w:firstLine="0"/>
        <w:textAlignment w:val="baseline"/>
        <w:rPr>
          <w:rFonts w:ascii="Calibri" w:hAnsi="Calibri" w:cs="Calibri"/>
          <w:lang w:eastAsia="en-IN"/>
        </w:rPr>
      </w:pPr>
      <w:r w:rsidRPr="0059076D">
        <w:rPr>
          <w:rFonts w:ascii="Calibri" w:hAnsi="Calibri" w:cs="Calibri"/>
          <w:lang w:eastAsia="en-IN"/>
        </w:rPr>
        <w:t>(Optional) Student toggles Set as Primary. </w:t>
      </w:r>
    </w:p>
    <w:p w14:paraId="72FC4D6D" w14:textId="77777777" w:rsidR="00386CB5" w:rsidRPr="0059076D" w:rsidRDefault="00386CB5" w:rsidP="004B3FFC">
      <w:pPr>
        <w:numPr>
          <w:ilvl w:val="0"/>
          <w:numId w:val="32"/>
        </w:numPr>
        <w:ind w:left="1080" w:firstLine="0"/>
        <w:textAlignment w:val="baseline"/>
        <w:rPr>
          <w:rFonts w:ascii="Calibri" w:hAnsi="Calibri" w:cs="Calibri"/>
          <w:lang w:eastAsia="en-IN"/>
        </w:rPr>
      </w:pPr>
      <w:r w:rsidRPr="0059076D">
        <w:rPr>
          <w:rFonts w:ascii="Calibri" w:hAnsi="Calibri" w:cs="Calibri"/>
          <w:lang w:eastAsia="en-IN"/>
        </w:rPr>
        <w:t>Confirmation toast appears; resume persists as Draft or Primary and is visible in Your Resumes table. </w:t>
      </w:r>
    </w:p>
    <w:p w14:paraId="543349C7" w14:textId="014AE7C8" w:rsidR="00386CB5" w:rsidRPr="0059076D" w:rsidRDefault="00386CB5" w:rsidP="004F751A">
      <w:pPr>
        <w:pStyle w:val="Heading3"/>
        <w:rPr>
          <w:rFonts w:ascii="Calibri" w:hAnsi="Calibri" w:cs="Calibri"/>
          <w:sz w:val="18"/>
          <w:szCs w:val="18"/>
          <w:lang w:eastAsia="en-IN"/>
        </w:rPr>
      </w:pPr>
      <w:r w:rsidRPr="00B450AE">
        <w:rPr>
          <w:rFonts w:ascii="Calibri" w:hAnsi="Calibri" w:cs="Calibri"/>
        </w:rPr>
        <w:t>Negative Flow</w:t>
      </w:r>
      <w:r w:rsidR="00DD6D66" w:rsidRPr="00B450AE">
        <w:rPr>
          <w:rFonts w:ascii="Calibri" w:hAnsi="Calibri" w:cs="Calibri"/>
        </w:rPr>
        <w:t xml:space="preserve">: </w:t>
      </w:r>
    </w:p>
    <w:p w14:paraId="4EA248CF" w14:textId="77777777" w:rsidR="00386CB5" w:rsidRPr="0059076D" w:rsidRDefault="00386CB5" w:rsidP="004B3FFC">
      <w:pPr>
        <w:numPr>
          <w:ilvl w:val="0"/>
          <w:numId w:val="33"/>
        </w:numPr>
        <w:ind w:left="1080" w:firstLine="0"/>
        <w:textAlignment w:val="baseline"/>
        <w:rPr>
          <w:rFonts w:ascii="Calibri" w:hAnsi="Calibri" w:cs="Calibri"/>
          <w:lang w:eastAsia="en-IN"/>
        </w:rPr>
      </w:pPr>
      <w:r w:rsidRPr="0059076D">
        <w:rPr>
          <w:rFonts w:ascii="Calibri" w:hAnsi="Calibri" w:cs="Calibri"/>
          <w:lang w:eastAsia="en-IN"/>
        </w:rPr>
        <w:t>Limit reached → Show: “You can only have up to 5 resumes. Delete one to create a new resume.” </w:t>
      </w:r>
    </w:p>
    <w:p w14:paraId="42D00E28" w14:textId="77777777" w:rsidR="00386CB5" w:rsidRPr="0059076D" w:rsidRDefault="00386CB5" w:rsidP="004B3FFC">
      <w:pPr>
        <w:numPr>
          <w:ilvl w:val="0"/>
          <w:numId w:val="34"/>
        </w:numPr>
        <w:ind w:left="1080" w:firstLine="0"/>
        <w:textAlignment w:val="baseline"/>
        <w:rPr>
          <w:rFonts w:ascii="Calibri" w:hAnsi="Calibri" w:cs="Calibri"/>
          <w:lang w:eastAsia="en-IN"/>
        </w:rPr>
      </w:pPr>
      <w:r w:rsidRPr="0059076D">
        <w:rPr>
          <w:rFonts w:ascii="Calibri" w:hAnsi="Calibri" w:cs="Calibri"/>
          <w:lang w:eastAsia="en-IN"/>
        </w:rPr>
        <w:t>Validation errors (e.g., end date before start date, invalid email/URL) → Block save; show inline messages. </w:t>
      </w:r>
    </w:p>
    <w:p w14:paraId="42BBF005" w14:textId="77777777" w:rsidR="00386CB5" w:rsidRPr="0059076D" w:rsidRDefault="00386CB5" w:rsidP="004B3FFC">
      <w:pPr>
        <w:numPr>
          <w:ilvl w:val="0"/>
          <w:numId w:val="35"/>
        </w:numPr>
        <w:ind w:left="1080" w:firstLine="0"/>
        <w:textAlignment w:val="baseline"/>
        <w:rPr>
          <w:rFonts w:ascii="Calibri" w:hAnsi="Calibri" w:cs="Calibri"/>
          <w:lang w:eastAsia="en-IN"/>
        </w:rPr>
      </w:pPr>
      <w:r w:rsidRPr="0059076D">
        <w:rPr>
          <w:rFonts w:ascii="Calibri" w:hAnsi="Calibri" w:cs="Calibri"/>
          <w:lang w:eastAsia="en-IN"/>
        </w:rPr>
        <w:t>Network/API failure on save → Toast: “Couldn’t save changes. Retry.” Autosave retries in the background. </w:t>
      </w:r>
    </w:p>
    <w:p w14:paraId="3EF3C157" w14:textId="77777777" w:rsidR="00386CB5" w:rsidRPr="0059076D" w:rsidRDefault="00386CB5" w:rsidP="004B3FFC">
      <w:pPr>
        <w:numPr>
          <w:ilvl w:val="0"/>
          <w:numId w:val="36"/>
        </w:numPr>
        <w:ind w:left="1080" w:firstLine="0"/>
        <w:textAlignment w:val="baseline"/>
        <w:rPr>
          <w:rFonts w:ascii="Calibri" w:hAnsi="Calibri" w:cs="Calibri"/>
          <w:lang w:eastAsia="en-IN"/>
        </w:rPr>
      </w:pPr>
      <w:r w:rsidRPr="0059076D">
        <w:rPr>
          <w:rFonts w:ascii="Calibri" w:hAnsi="Calibri" w:cs="Calibri"/>
          <w:lang w:eastAsia="en-IN"/>
        </w:rPr>
        <w:t>Template switch failure → Keep current template; message: “Template couldn’t load. Try again.” </w:t>
      </w:r>
    </w:p>
    <w:p w14:paraId="284CF20F" w14:textId="77777777" w:rsidR="00386CB5" w:rsidRPr="0059076D" w:rsidRDefault="00386CB5" w:rsidP="004B3FFC">
      <w:pPr>
        <w:numPr>
          <w:ilvl w:val="0"/>
          <w:numId w:val="37"/>
        </w:numPr>
        <w:ind w:left="1080" w:firstLine="0"/>
        <w:textAlignment w:val="baseline"/>
        <w:rPr>
          <w:rFonts w:ascii="Calibri" w:hAnsi="Calibri" w:cs="Calibri"/>
          <w:lang w:eastAsia="en-IN"/>
        </w:rPr>
      </w:pPr>
      <w:r w:rsidRPr="0059076D">
        <w:rPr>
          <w:rFonts w:ascii="Calibri" w:hAnsi="Calibri" w:cs="Calibri"/>
          <w:lang w:eastAsia="en-IN"/>
        </w:rPr>
        <w:t>Duplicate name → Prompt to enter a unique name. </w:t>
      </w:r>
    </w:p>
    <w:p w14:paraId="2AEEFFEB" w14:textId="77777777" w:rsidR="00386CB5" w:rsidRPr="0059076D" w:rsidRDefault="00386CB5" w:rsidP="004B3FFC">
      <w:pPr>
        <w:numPr>
          <w:ilvl w:val="0"/>
          <w:numId w:val="38"/>
        </w:numPr>
        <w:ind w:left="1080" w:firstLine="0"/>
        <w:textAlignment w:val="baseline"/>
        <w:rPr>
          <w:rFonts w:ascii="Calibri" w:hAnsi="Calibri" w:cs="Calibri"/>
          <w:lang w:eastAsia="en-IN"/>
        </w:rPr>
      </w:pPr>
      <w:r w:rsidRPr="0059076D">
        <w:rPr>
          <w:rFonts w:ascii="Calibri" w:hAnsi="Calibri" w:cs="Calibri"/>
          <w:lang w:eastAsia="en-IN"/>
        </w:rPr>
        <w:t>Session timeout → Prompt re-authentication; preserve un-synced edits locally, then resume. </w:t>
      </w:r>
    </w:p>
    <w:p w14:paraId="2DDCA560" w14:textId="5F9E331D" w:rsidR="00386CB5" w:rsidRPr="0059076D" w:rsidRDefault="00386CB5" w:rsidP="004F751A">
      <w:pPr>
        <w:pStyle w:val="Heading3"/>
        <w:rPr>
          <w:rFonts w:ascii="Calibri" w:hAnsi="Calibri" w:cs="Calibri"/>
          <w:sz w:val="18"/>
          <w:szCs w:val="18"/>
          <w:lang w:eastAsia="en-IN"/>
        </w:rPr>
      </w:pPr>
      <w:r w:rsidRPr="00B450AE">
        <w:rPr>
          <w:rFonts w:ascii="Calibri" w:hAnsi="Calibri" w:cs="Calibri"/>
        </w:rPr>
        <w:t>Post-Condition</w:t>
      </w:r>
      <w:r w:rsidR="00DD6D66" w:rsidRPr="00B450AE">
        <w:rPr>
          <w:rFonts w:ascii="Calibri" w:hAnsi="Calibri" w:cs="Calibri"/>
        </w:rPr>
        <w:t xml:space="preserve">: </w:t>
      </w:r>
    </w:p>
    <w:p w14:paraId="04C126E6" w14:textId="77777777" w:rsidR="00386CB5" w:rsidRPr="0059076D" w:rsidRDefault="00386CB5" w:rsidP="004B3FFC">
      <w:pPr>
        <w:numPr>
          <w:ilvl w:val="0"/>
          <w:numId w:val="39"/>
        </w:numPr>
        <w:ind w:left="1080" w:firstLine="0"/>
        <w:textAlignment w:val="baseline"/>
        <w:rPr>
          <w:rFonts w:ascii="Calibri" w:hAnsi="Calibri" w:cs="Calibri"/>
          <w:lang w:eastAsia="en-IN"/>
        </w:rPr>
      </w:pPr>
      <w:r w:rsidRPr="0059076D">
        <w:rPr>
          <w:rFonts w:ascii="Calibri" w:hAnsi="Calibri" w:cs="Calibri"/>
          <w:lang w:eastAsia="en-IN"/>
        </w:rPr>
        <w:t>Resume is saved with the selected template and student-entered data. </w:t>
      </w:r>
    </w:p>
    <w:p w14:paraId="00FE02ED" w14:textId="77777777" w:rsidR="00386CB5" w:rsidRPr="0059076D" w:rsidRDefault="00386CB5" w:rsidP="004B3FFC">
      <w:pPr>
        <w:numPr>
          <w:ilvl w:val="0"/>
          <w:numId w:val="40"/>
        </w:numPr>
        <w:ind w:left="1080" w:firstLine="0"/>
        <w:textAlignment w:val="baseline"/>
        <w:rPr>
          <w:rFonts w:ascii="Calibri" w:hAnsi="Calibri" w:cs="Calibri"/>
          <w:lang w:eastAsia="en-IN"/>
        </w:rPr>
      </w:pPr>
      <w:r w:rsidRPr="0059076D">
        <w:rPr>
          <w:rFonts w:ascii="Calibri" w:hAnsi="Calibri" w:cs="Calibri"/>
          <w:lang w:eastAsia="en-IN"/>
        </w:rPr>
        <w:t>If “Set as Primary” is chosen, it becomes the Primary Resume. </w:t>
      </w:r>
    </w:p>
    <w:p w14:paraId="2BC2E882" w14:textId="77777777" w:rsidR="00386CB5" w:rsidRPr="0059076D" w:rsidRDefault="00386CB5" w:rsidP="004B3FFC">
      <w:pPr>
        <w:numPr>
          <w:ilvl w:val="0"/>
          <w:numId w:val="41"/>
        </w:numPr>
        <w:ind w:left="1080" w:firstLine="0"/>
        <w:textAlignment w:val="baseline"/>
        <w:rPr>
          <w:rFonts w:ascii="Calibri" w:hAnsi="Calibri" w:cs="Calibri"/>
          <w:lang w:eastAsia="en-IN"/>
        </w:rPr>
      </w:pPr>
      <w:r w:rsidRPr="0059076D">
        <w:rPr>
          <w:rFonts w:ascii="Calibri" w:hAnsi="Calibri" w:cs="Calibri"/>
          <w:lang w:eastAsia="en-IN"/>
        </w:rPr>
        <w:t>Draft appears in the Your Resumes table with an updated timestamp. </w:t>
      </w:r>
    </w:p>
    <w:p w14:paraId="6F5E95B9" w14:textId="577A81DE" w:rsidR="00386CB5" w:rsidRPr="0059076D" w:rsidRDefault="00386CB5" w:rsidP="004F751A">
      <w:pPr>
        <w:pStyle w:val="Heading3"/>
        <w:rPr>
          <w:rFonts w:ascii="Calibri" w:hAnsi="Calibri" w:cs="Calibri"/>
          <w:sz w:val="18"/>
          <w:szCs w:val="18"/>
          <w:lang w:eastAsia="en-IN"/>
        </w:rPr>
      </w:pPr>
      <w:r w:rsidRPr="00B450AE">
        <w:rPr>
          <w:rFonts w:ascii="Calibri" w:hAnsi="Calibri" w:cs="Calibri"/>
        </w:rPr>
        <w:t>Special Requirements</w:t>
      </w:r>
      <w:r w:rsidR="00DD6D66" w:rsidRPr="00B450AE">
        <w:rPr>
          <w:rFonts w:ascii="Calibri" w:hAnsi="Calibri" w:cs="Calibri"/>
        </w:rPr>
        <w:t xml:space="preserve">: </w:t>
      </w:r>
    </w:p>
    <w:p w14:paraId="1AA2BF07" w14:textId="77777777" w:rsidR="00386CB5" w:rsidRPr="0059076D" w:rsidRDefault="00386CB5" w:rsidP="004B3FFC">
      <w:pPr>
        <w:numPr>
          <w:ilvl w:val="0"/>
          <w:numId w:val="42"/>
        </w:numPr>
        <w:ind w:left="1080" w:firstLine="0"/>
        <w:textAlignment w:val="baseline"/>
        <w:rPr>
          <w:rFonts w:ascii="Calibri" w:hAnsi="Calibri" w:cs="Calibri"/>
          <w:lang w:eastAsia="en-IN"/>
        </w:rPr>
      </w:pPr>
      <w:r w:rsidRPr="0059076D">
        <w:rPr>
          <w:rFonts w:ascii="Calibri" w:hAnsi="Calibri" w:cs="Calibri"/>
          <w:lang w:eastAsia="en-IN"/>
        </w:rPr>
        <w:t>Accessibility: WCAG 2.1 AA; full keyboard navigation, ARIA labels, error summaries. </w:t>
      </w:r>
    </w:p>
    <w:p w14:paraId="70871F1F" w14:textId="77777777" w:rsidR="00386CB5" w:rsidRPr="0059076D" w:rsidRDefault="00386CB5" w:rsidP="004B3FFC">
      <w:pPr>
        <w:numPr>
          <w:ilvl w:val="0"/>
          <w:numId w:val="43"/>
        </w:numPr>
        <w:ind w:left="1080" w:firstLine="0"/>
        <w:textAlignment w:val="baseline"/>
        <w:rPr>
          <w:rFonts w:ascii="Calibri" w:hAnsi="Calibri" w:cs="Calibri"/>
          <w:lang w:eastAsia="en-IN"/>
        </w:rPr>
      </w:pPr>
      <w:r w:rsidRPr="0059076D">
        <w:rPr>
          <w:rFonts w:ascii="Calibri" w:hAnsi="Calibri" w:cs="Calibri"/>
          <w:lang w:eastAsia="en-IN"/>
        </w:rPr>
        <w:t xml:space="preserve">Performance: Initial load &lt; 2s; save/autosave &lt; 500 </w:t>
      </w:r>
      <w:proofErr w:type="spellStart"/>
      <w:r w:rsidRPr="0059076D">
        <w:rPr>
          <w:rFonts w:ascii="Calibri" w:hAnsi="Calibri" w:cs="Calibri"/>
          <w:lang w:eastAsia="en-IN"/>
        </w:rPr>
        <w:t>ms</w:t>
      </w:r>
      <w:proofErr w:type="spellEnd"/>
      <w:r w:rsidRPr="0059076D">
        <w:rPr>
          <w:rFonts w:ascii="Calibri" w:hAnsi="Calibri" w:cs="Calibri"/>
          <w:lang w:eastAsia="en-IN"/>
        </w:rPr>
        <w:t xml:space="preserve"> p95. </w:t>
      </w:r>
    </w:p>
    <w:p w14:paraId="0AC1CF37" w14:textId="77777777" w:rsidR="00386CB5" w:rsidRPr="0059076D" w:rsidRDefault="00386CB5" w:rsidP="004B3FFC">
      <w:pPr>
        <w:numPr>
          <w:ilvl w:val="0"/>
          <w:numId w:val="44"/>
        </w:numPr>
        <w:ind w:left="1080" w:firstLine="0"/>
        <w:textAlignment w:val="baseline"/>
        <w:rPr>
          <w:rFonts w:ascii="Calibri" w:hAnsi="Calibri" w:cs="Calibri"/>
          <w:lang w:eastAsia="en-IN"/>
        </w:rPr>
      </w:pPr>
      <w:r w:rsidRPr="0059076D">
        <w:rPr>
          <w:rFonts w:ascii="Calibri" w:hAnsi="Calibri" w:cs="Calibri"/>
          <w:lang w:eastAsia="en-IN"/>
        </w:rPr>
        <w:t>Localization: All labels/help text i18nready; date formats locale-aware (stored in ISO). </w:t>
      </w:r>
    </w:p>
    <w:p w14:paraId="48373AA3" w14:textId="77777777" w:rsidR="00386CB5" w:rsidRPr="0059076D" w:rsidRDefault="00386CB5" w:rsidP="004B3FFC">
      <w:pPr>
        <w:numPr>
          <w:ilvl w:val="0"/>
          <w:numId w:val="45"/>
        </w:numPr>
        <w:ind w:left="1080" w:firstLine="0"/>
        <w:textAlignment w:val="baseline"/>
        <w:rPr>
          <w:rFonts w:ascii="Calibri" w:hAnsi="Calibri" w:cs="Calibri"/>
          <w:lang w:eastAsia="en-IN"/>
        </w:rPr>
      </w:pPr>
      <w:r w:rsidRPr="0059076D">
        <w:rPr>
          <w:rFonts w:ascii="Calibri" w:hAnsi="Calibri" w:cs="Calibri"/>
          <w:lang w:eastAsia="en-IN"/>
        </w:rPr>
        <w:t xml:space="preserve">Observability: Emit </w:t>
      </w:r>
      <w:proofErr w:type="spellStart"/>
      <w:r w:rsidRPr="0059076D">
        <w:rPr>
          <w:rFonts w:ascii="Calibri" w:hAnsi="Calibri" w:cs="Calibri"/>
          <w:lang w:eastAsia="en-IN"/>
        </w:rPr>
        <w:t>resume_create_started</w:t>
      </w:r>
      <w:proofErr w:type="spellEnd"/>
      <w:r w:rsidRPr="0059076D">
        <w:rPr>
          <w:rFonts w:ascii="Calibri" w:hAnsi="Calibri" w:cs="Calibri"/>
          <w:lang w:eastAsia="en-IN"/>
        </w:rPr>
        <w:t xml:space="preserve">/succeeded/failed, </w:t>
      </w:r>
      <w:proofErr w:type="spellStart"/>
      <w:r w:rsidRPr="0059076D">
        <w:rPr>
          <w:rFonts w:ascii="Calibri" w:hAnsi="Calibri" w:cs="Calibri"/>
          <w:lang w:eastAsia="en-IN"/>
        </w:rPr>
        <w:t>template_id</w:t>
      </w:r>
      <w:proofErr w:type="spellEnd"/>
      <w:r w:rsidRPr="0059076D">
        <w:rPr>
          <w:rFonts w:ascii="Calibri" w:hAnsi="Calibri" w:cs="Calibri"/>
          <w:lang w:eastAsia="en-IN"/>
        </w:rPr>
        <w:t xml:space="preserve">, </w:t>
      </w:r>
      <w:proofErr w:type="spellStart"/>
      <w:r w:rsidRPr="0059076D">
        <w:rPr>
          <w:rFonts w:ascii="Calibri" w:hAnsi="Calibri" w:cs="Calibri"/>
          <w:lang w:eastAsia="en-IN"/>
        </w:rPr>
        <w:t>error_code</w:t>
      </w:r>
      <w:proofErr w:type="spellEnd"/>
      <w:r w:rsidRPr="0059076D">
        <w:rPr>
          <w:rFonts w:ascii="Calibri" w:hAnsi="Calibri" w:cs="Calibri"/>
          <w:lang w:eastAsia="en-IN"/>
        </w:rPr>
        <w:t xml:space="preserve"> (no PII). </w:t>
      </w:r>
    </w:p>
    <w:p w14:paraId="09D147E6" w14:textId="77777777" w:rsidR="00386CB5" w:rsidRPr="0059076D" w:rsidRDefault="00386CB5" w:rsidP="004B3FFC">
      <w:pPr>
        <w:numPr>
          <w:ilvl w:val="0"/>
          <w:numId w:val="46"/>
        </w:numPr>
        <w:ind w:left="1080" w:firstLine="0"/>
        <w:textAlignment w:val="baseline"/>
        <w:rPr>
          <w:rFonts w:ascii="Calibri" w:hAnsi="Calibri" w:cs="Calibri"/>
          <w:lang w:eastAsia="en-IN"/>
        </w:rPr>
      </w:pPr>
      <w:r w:rsidRPr="0059076D">
        <w:rPr>
          <w:rFonts w:ascii="Calibri" w:hAnsi="Calibri" w:cs="Calibri"/>
          <w:lang w:eastAsia="en-IN"/>
        </w:rPr>
        <w:t xml:space="preserve">Editing UX: Undo/redo, rich bullets, </w:t>
      </w:r>
      <w:proofErr w:type="spellStart"/>
      <w:r w:rsidRPr="0059076D">
        <w:rPr>
          <w:rFonts w:ascii="Calibri" w:hAnsi="Calibri" w:cs="Calibri"/>
          <w:lang w:eastAsia="en-IN"/>
        </w:rPr>
        <w:t>dragreorder</w:t>
      </w:r>
      <w:proofErr w:type="spellEnd"/>
      <w:r w:rsidRPr="0059076D">
        <w:rPr>
          <w:rFonts w:ascii="Calibri" w:hAnsi="Calibri" w:cs="Calibri"/>
          <w:lang w:eastAsia="en-IN"/>
        </w:rPr>
        <w:t xml:space="preserve"> sections; date pickers with month/year granularity. </w:t>
      </w:r>
    </w:p>
    <w:p w14:paraId="3CBFFD60" w14:textId="52149B77" w:rsidR="00386CB5" w:rsidRPr="0059076D" w:rsidRDefault="00386CB5" w:rsidP="004F751A">
      <w:pPr>
        <w:pStyle w:val="Heading3"/>
        <w:rPr>
          <w:rFonts w:ascii="Calibri" w:hAnsi="Calibri" w:cs="Calibri"/>
          <w:sz w:val="18"/>
          <w:szCs w:val="18"/>
          <w:lang w:eastAsia="en-IN"/>
        </w:rPr>
      </w:pPr>
      <w:r w:rsidRPr="00B450AE">
        <w:rPr>
          <w:rFonts w:ascii="Calibri" w:hAnsi="Calibri" w:cs="Calibri"/>
        </w:rPr>
        <w:t>Constraints</w:t>
      </w:r>
      <w:r w:rsidR="00DD6D66" w:rsidRPr="00B450AE">
        <w:rPr>
          <w:rFonts w:ascii="Calibri" w:hAnsi="Calibri" w:cs="Calibri"/>
        </w:rPr>
        <w:t xml:space="preserve">: </w:t>
      </w:r>
    </w:p>
    <w:p w14:paraId="2C6815E8" w14:textId="77777777" w:rsidR="00386CB5" w:rsidRPr="0059076D" w:rsidRDefault="00386CB5" w:rsidP="004B3FFC">
      <w:pPr>
        <w:numPr>
          <w:ilvl w:val="0"/>
          <w:numId w:val="47"/>
        </w:numPr>
        <w:ind w:left="1080" w:firstLine="0"/>
        <w:textAlignment w:val="baseline"/>
        <w:rPr>
          <w:rFonts w:ascii="Calibri" w:hAnsi="Calibri" w:cs="Calibri"/>
          <w:lang w:eastAsia="en-IN"/>
        </w:rPr>
      </w:pPr>
      <w:r w:rsidRPr="0059076D">
        <w:rPr>
          <w:rFonts w:ascii="Calibri" w:hAnsi="Calibri" w:cs="Calibri"/>
          <w:lang w:eastAsia="en-IN"/>
        </w:rPr>
        <w:t>Only two ATS-compliant templates available at launch. </w:t>
      </w:r>
    </w:p>
    <w:p w14:paraId="301D2A71" w14:textId="77777777" w:rsidR="00386CB5" w:rsidRPr="0059076D" w:rsidRDefault="00386CB5" w:rsidP="004B3FFC">
      <w:pPr>
        <w:numPr>
          <w:ilvl w:val="0"/>
          <w:numId w:val="48"/>
        </w:numPr>
        <w:ind w:left="1080" w:firstLine="0"/>
        <w:textAlignment w:val="baseline"/>
        <w:rPr>
          <w:rFonts w:ascii="Calibri" w:hAnsi="Calibri" w:cs="Calibri"/>
          <w:lang w:eastAsia="en-IN"/>
        </w:rPr>
      </w:pPr>
      <w:r w:rsidRPr="0059076D">
        <w:rPr>
          <w:rFonts w:ascii="Calibri" w:hAnsi="Calibri" w:cs="Calibri"/>
          <w:lang w:eastAsia="en-IN"/>
        </w:rPr>
        <w:t>No external images/logos embedded in ATS templates. </w:t>
      </w:r>
    </w:p>
    <w:p w14:paraId="69F1FDA0" w14:textId="6742275B" w:rsidR="00386CB5" w:rsidRPr="0059076D" w:rsidRDefault="00386CB5" w:rsidP="004F751A">
      <w:pPr>
        <w:pStyle w:val="Heading3"/>
        <w:rPr>
          <w:rFonts w:ascii="Calibri" w:hAnsi="Calibri" w:cs="Calibri"/>
          <w:sz w:val="18"/>
          <w:szCs w:val="18"/>
          <w:lang w:eastAsia="en-IN"/>
        </w:rPr>
      </w:pPr>
      <w:r w:rsidRPr="00B450AE">
        <w:rPr>
          <w:rFonts w:ascii="Calibri" w:hAnsi="Calibri" w:cs="Calibri"/>
        </w:rPr>
        <w:t>Screen Element Matrix</w:t>
      </w:r>
      <w:r w:rsidR="00DD6D66" w:rsidRPr="00B450AE">
        <w:rPr>
          <w:rFonts w:ascii="Calibri" w:hAnsi="Calibri" w:cs="Calibri"/>
        </w:rPr>
        <w:t xml:space="preserve">: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0"/>
        <w:gridCol w:w="656"/>
        <w:gridCol w:w="747"/>
        <w:gridCol w:w="1315"/>
        <w:gridCol w:w="846"/>
        <w:gridCol w:w="693"/>
        <w:gridCol w:w="901"/>
        <w:gridCol w:w="943"/>
        <w:gridCol w:w="751"/>
        <w:gridCol w:w="1041"/>
        <w:gridCol w:w="657"/>
      </w:tblGrid>
      <w:tr w:rsidR="00386CB5" w:rsidRPr="00C65D82" w14:paraId="6EB9ECD9" w14:textId="77777777">
        <w:trPr>
          <w:trHeight w:val="615"/>
        </w:trPr>
        <w:tc>
          <w:tcPr>
            <w:tcW w:w="555" w:type="dxa"/>
            <w:tcBorders>
              <w:top w:val="single" w:sz="6" w:space="0" w:color="auto"/>
              <w:left w:val="single" w:sz="6" w:space="0" w:color="auto"/>
              <w:bottom w:val="single" w:sz="6" w:space="0" w:color="auto"/>
              <w:right w:val="single" w:sz="6" w:space="0" w:color="auto"/>
            </w:tcBorders>
            <w:hideMark/>
          </w:tcPr>
          <w:p w14:paraId="039BD565" w14:textId="77777777" w:rsidR="00386CB5" w:rsidRPr="0059076D" w:rsidRDefault="00386CB5" w:rsidP="00386CB5">
            <w:pPr>
              <w:textAlignment w:val="baseline"/>
              <w:rPr>
                <w:rFonts w:ascii="Calibri" w:hAnsi="Calibri" w:cs="Calibri"/>
                <w:lang w:eastAsia="en-IN"/>
              </w:rPr>
            </w:pPr>
            <w:r w:rsidRPr="0059076D">
              <w:rPr>
                <w:rFonts w:ascii="Calibri" w:hAnsi="Calibri" w:cs="Calibri"/>
                <w:b/>
                <w:bCs/>
                <w:color w:val="000000"/>
                <w:lang w:val="en-US" w:eastAsia="en-IN"/>
              </w:rPr>
              <w:t>Screen Name</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0C56373F" w14:textId="77777777" w:rsidR="00386CB5" w:rsidRPr="0059076D" w:rsidRDefault="00386CB5" w:rsidP="00386CB5">
            <w:pPr>
              <w:textAlignment w:val="baseline"/>
              <w:rPr>
                <w:rFonts w:ascii="Calibri" w:hAnsi="Calibri" w:cs="Calibri"/>
                <w:lang w:eastAsia="en-IN"/>
              </w:rPr>
            </w:pPr>
            <w:r w:rsidRPr="0059076D">
              <w:rPr>
                <w:rFonts w:ascii="Calibri" w:hAnsi="Calibri" w:cs="Calibri"/>
                <w:b/>
                <w:bCs/>
                <w:color w:val="000000"/>
                <w:lang w:val="en-US" w:eastAsia="en-IN"/>
              </w:rPr>
              <w:t>Section Name</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62921E29" w14:textId="77777777" w:rsidR="00386CB5" w:rsidRPr="0059076D" w:rsidRDefault="00386CB5" w:rsidP="00386CB5">
            <w:pPr>
              <w:textAlignment w:val="baseline"/>
              <w:rPr>
                <w:rFonts w:ascii="Calibri" w:hAnsi="Calibri" w:cs="Calibri"/>
                <w:lang w:eastAsia="en-IN"/>
              </w:rPr>
            </w:pPr>
            <w:r w:rsidRPr="0059076D">
              <w:rPr>
                <w:rFonts w:ascii="Calibri" w:hAnsi="Calibri" w:cs="Calibri"/>
                <w:b/>
                <w:bCs/>
                <w:color w:val="000000"/>
                <w:lang w:val="en-US" w:eastAsia="en-IN"/>
              </w:rPr>
              <w:t>Element</w:t>
            </w:r>
            <w:r w:rsidRPr="0059076D">
              <w:rPr>
                <w:rFonts w:ascii="Calibri" w:hAnsi="Calibri" w:cs="Calibri"/>
                <w:color w:val="000000"/>
                <w:lang w:eastAsia="en-IN"/>
              </w:rPr>
              <w:t> </w:t>
            </w:r>
          </w:p>
        </w:tc>
        <w:tc>
          <w:tcPr>
            <w:tcW w:w="1215" w:type="dxa"/>
            <w:tcBorders>
              <w:top w:val="single" w:sz="6" w:space="0" w:color="auto"/>
              <w:left w:val="single" w:sz="6" w:space="0" w:color="auto"/>
              <w:bottom w:val="single" w:sz="6" w:space="0" w:color="auto"/>
              <w:right w:val="single" w:sz="6" w:space="0" w:color="auto"/>
            </w:tcBorders>
            <w:hideMark/>
          </w:tcPr>
          <w:p w14:paraId="1A9C0687" w14:textId="04A16CAE" w:rsidR="00386CB5" w:rsidRPr="0059076D" w:rsidRDefault="00386CB5" w:rsidP="00386CB5">
            <w:pPr>
              <w:textAlignment w:val="baseline"/>
              <w:rPr>
                <w:rFonts w:ascii="Calibri" w:hAnsi="Calibri" w:cs="Calibri"/>
                <w:lang w:eastAsia="en-IN"/>
              </w:rPr>
            </w:pPr>
            <w:r w:rsidRPr="0059076D">
              <w:rPr>
                <w:rFonts w:ascii="Calibri" w:hAnsi="Calibri" w:cs="Calibri"/>
                <w:b/>
                <w:bCs/>
                <w:color w:val="000000"/>
                <w:lang w:val="en-US" w:eastAsia="en-IN"/>
              </w:rPr>
              <w:t>Description</w:t>
            </w:r>
            <w:r w:rsidR="00DD6D66">
              <w:rPr>
                <w:rFonts w:ascii="Calibri" w:hAnsi="Calibri" w:cs="Calibri"/>
                <w:b/>
                <w:bCs/>
                <w:color w:val="000000"/>
                <w:lang w:val="en-US" w:eastAsia="en-IN"/>
              </w:rPr>
              <w:t xml:space="preserve">: </w:t>
            </w:r>
          </w:p>
        </w:tc>
        <w:tc>
          <w:tcPr>
            <w:tcW w:w="840" w:type="dxa"/>
            <w:tcBorders>
              <w:top w:val="single" w:sz="6" w:space="0" w:color="auto"/>
              <w:left w:val="single" w:sz="6" w:space="0" w:color="auto"/>
              <w:bottom w:val="single" w:sz="6" w:space="0" w:color="auto"/>
              <w:right w:val="single" w:sz="6" w:space="0" w:color="auto"/>
            </w:tcBorders>
            <w:hideMark/>
          </w:tcPr>
          <w:p w14:paraId="6EB337A4" w14:textId="77777777" w:rsidR="00386CB5" w:rsidRPr="0059076D" w:rsidRDefault="00386CB5" w:rsidP="00386CB5">
            <w:pPr>
              <w:textAlignment w:val="baseline"/>
              <w:rPr>
                <w:rFonts w:ascii="Calibri" w:hAnsi="Calibri" w:cs="Calibri"/>
                <w:lang w:eastAsia="en-IN"/>
              </w:rPr>
            </w:pPr>
            <w:r w:rsidRPr="0059076D">
              <w:rPr>
                <w:rFonts w:ascii="Calibri" w:hAnsi="Calibri" w:cs="Calibri"/>
                <w:b/>
                <w:bCs/>
                <w:color w:val="000000"/>
                <w:lang w:val="en-US" w:eastAsia="en-IN"/>
              </w:rPr>
              <w:t>Type</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6C6A7D2B" w14:textId="77777777" w:rsidR="00386CB5" w:rsidRPr="0059076D" w:rsidRDefault="00386CB5" w:rsidP="00386CB5">
            <w:pPr>
              <w:textAlignment w:val="baseline"/>
              <w:rPr>
                <w:rFonts w:ascii="Calibri" w:hAnsi="Calibri" w:cs="Calibri"/>
                <w:lang w:eastAsia="en-IN"/>
              </w:rPr>
            </w:pPr>
            <w:r w:rsidRPr="0059076D">
              <w:rPr>
                <w:rFonts w:ascii="Calibri" w:hAnsi="Calibri" w:cs="Calibri"/>
                <w:b/>
                <w:bCs/>
                <w:color w:val="000000"/>
                <w:lang w:val="en-US" w:eastAsia="en-IN"/>
              </w:rPr>
              <w:t>Options</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4C50DEB8" w14:textId="77777777" w:rsidR="00386CB5" w:rsidRPr="0059076D" w:rsidRDefault="00386CB5" w:rsidP="00386CB5">
            <w:pPr>
              <w:textAlignment w:val="baseline"/>
              <w:rPr>
                <w:rFonts w:ascii="Calibri" w:hAnsi="Calibri" w:cs="Calibri"/>
                <w:lang w:eastAsia="en-IN"/>
              </w:rPr>
            </w:pPr>
            <w:r w:rsidRPr="0059076D">
              <w:rPr>
                <w:rFonts w:ascii="Calibri" w:hAnsi="Calibri" w:cs="Calibri"/>
                <w:b/>
                <w:bCs/>
                <w:color w:val="000000"/>
                <w:lang w:val="en-US" w:eastAsia="en-IN"/>
              </w:rPr>
              <w:t>Accepted Values</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557D1BAC" w14:textId="77777777" w:rsidR="00386CB5" w:rsidRPr="0059076D" w:rsidRDefault="00386CB5" w:rsidP="00386CB5">
            <w:pPr>
              <w:textAlignment w:val="baseline"/>
              <w:rPr>
                <w:rFonts w:ascii="Calibri" w:hAnsi="Calibri" w:cs="Calibri"/>
                <w:lang w:eastAsia="en-IN"/>
              </w:rPr>
            </w:pPr>
            <w:r w:rsidRPr="0059076D">
              <w:rPr>
                <w:rFonts w:ascii="Calibri" w:hAnsi="Calibri" w:cs="Calibri"/>
                <w:b/>
                <w:bCs/>
                <w:color w:val="000000"/>
                <w:lang w:val="en-US" w:eastAsia="en-IN"/>
              </w:rPr>
              <w:t>Accepted Size</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3B9B85BA" w14:textId="77777777" w:rsidR="00386CB5" w:rsidRPr="0059076D" w:rsidRDefault="00386CB5" w:rsidP="00386CB5">
            <w:pPr>
              <w:textAlignment w:val="baseline"/>
              <w:rPr>
                <w:rFonts w:ascii="Calibri" w:hAnsi="Calibri" w:cs="Calibri"/>
                <w:lang w:eastAsia="en-IN"/>
              </w:rPr>
            </w:pPr>
            <w:r w:rsidRPr="0059076D">
              <w:rPr>
                <w:rFonts w:ascii="Calibri" w:hAnsi="Calibri" w:cs="Calibri"/>
                <w:b/>
                <w:bCs/>
                <w:color w:val="000000"/>
                <w:lang w:val="en-US" w:eastAsia="en-IN"/>
              </w:rPr>
              <w:t>Mandatory (Yes/No)</w:t>
            </w:r>
            <w:r w:rsidRPr="0059076D">
              <w:rPr>
                <w:rFonts w:ascii="Calibri" w:hAnsi="Calibri" w:cs="Calibri"/>
                <w:color w:val="000000"/>
                <w:lang w:eastAsia="en-IN"/>
              </w:rPr>
              <w:t> </w:t>
            </w:r>
          </w:p>
        </w:tc>
        <w:tc>
          <w:tcPr>
            <w:tcW w:w="1020" w:type="dxa"/>
            <w:tcBorders>
              <w:top w:val="single" w:sz="6" w:space="0" w:color="auto"/>
              <w:left w:val="single" w:sz="6" w:space="0" w:color="auto"/>
              <w:bottom w:val="single" w:sz="6" w:space="0" w:color="auto"/>
              <w:right w:val="single" w:sz="6" w:space="0" w:color="auto"/>
            </w:tcBorders>
            <w:hideMark/>
          </w:tcPr>
          <w:p w14:paraId="58660E28" w14:textId="77777777" w:rsidR="00386CB5" w:rsidRPr="0059076D" w:rsidRDefault="00386CB5" w:rsidP="00386CB5">
            <w:pPr>
              <w:textAlignment w:val="baseline"/>
              <w:rPr>
                <w:rFonts w:ascii="Calibri" w:hAnsi="Calibri" w:cs="Calibri"/>
                <w:lang w:eastAsia="en-IN"/>
              </w:rPr>
            </w:pPr>
            <w:r w:rsidRPr="0059076D">
              <w:rPr>
                <w:rFonts w:ascii="Calibri" w:hAnsi="Calibri" w:cs="Calibri"/>
                <w:b/>
                <w:bCs/>
                <w:color w:val="000000"/>
                <w:lang w:val="en-US" w:eastAsia="en-IN"/>
              </w:rPr>
              <w:t>Validations</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5E39E959" w14:textId="77777777" w:rsidR="00386CB5" w:rsidRPr="0059076D" w:rsidRDefault="00386CB5" w:rsidP="00386CB5">
            <w:pPr>
              <w:textAlignment w:val="baseline"/>
              <w:rPr>
                <w:rFonts w:ascii="Calibri" w:hAnsi="Calibri" w:cs="Calibri"/>
                <w:lang w:eastAsia="en-IN"/>
              </w:rPr>
            </w:pPr>
            <w:r w:rsidRPr="0059076D">
              <w:rPr>
                <w:rFonts w:ascii="Calibri" w:hAnsi="Calibri" w:cs="Calibri"/>
                <w:b/>
                <w:bCs/>
                <w:color w:val="000000"/>
                <w:lang w:val="en-US" w:eastAsia="en-IN"/>
              </w:rPr>
              <w:t>Comments</w:t>
            </w:r>
            <w:r w:rsidRPr="0059076D">
              <w:rPr>
                <w:rFonts w:ascii="Calibri" w:hAnsi="Calibri" w:cs="Calibri"/>
                <w:color w:val="000000"/>
                <w:lang w:eastAsia="en-IN"/>
              </w:rPr>
              <w:t> </w:t>
            </w:r>
          </w:p>
        </w:tc>
      </w:tr>
      <w:tr w:rsidR="00386CB5" w:rsidRPr="00C65D82" w14:paraId="30FF03A3" w14:textId="77777777">
        <w:trPr>
          <w:trHeight w:val="615"/>
        </w:trPr>
        <w:tc>
          <w:tcPr>
            <w:tcW w:w="555" w:type="dxa"/>
            <w:tcBorders>
              <w:top w:val="single" w:sz="6" w:space="0" w:color="auto"/>
              <w:left w:val="single" w:sz="6" w:space="0" w:color="auto"/>
              <w:bottom w:val="single" w:sz="6" w:space="0" w:color="auto"/>
              <w:right w:val="single" w:sz="6" w:space="0" w:color="auto"/>
            </w:tcBorders>
            <w:hideMark/>
          </w:tcPr>
          <w:p w14:paraId="6DC021C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Builder</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7EDD1E0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Page Header</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03D5855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Create New Resume</w:t>
            </w:r>
            <w:r w:rsidRPr="0059076D">
              <w:rPr>
                <w:rFonts w:ascii="Calibri" w:hAnsi="Calibri" w:cs="Calibri"/>
                <w:color w:val="000000"/>
                <w:lang w:eastAsia="en-IN"/>
              </w:rPr>
              <w:t> </w:t>
            </w:r>
          </w:p>
        </w:tc>
        <w:tc>
          <w:tcPr>
            <w:tcW w:w="1215" w:type="dxa"/>
            <w:tcBorders>
              <w:top w:val="single" w:sz="6" w:space="0" w:color="auto"/>
              <w:left w:val="single" w:sz="6" w:space="0" w:color="auto"/>
              <w:bottom w:val="single" w:sz="6" w:space="0" w:color="auto"/>
              <w:right w:val="single" w:sz="6" w:space="0" w:color="auto"/>
            </w:tcBorders>
            <w:hideMark/>
          </w:tcPr>
          <w:p w14:paraId="316997F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Starts manual resume creation flow</w:t>
            </w:r>
            <w:r w:rsidRPr="0059076D">
              <w:rPr>
                <w:rFonts w:ascii="Calibri" w:hAnsi="Calibri" w:cs="Calibri"/>
                <w:color w:val="000000"/>
                <w:lang w:eastAsia="en-IN"/>
              </w:rPr>
              <w:t> </w:t>
            </w:r>
          </w:p>
        </w:tc>
        <w:tc>
          <w:tcPr>
            <w:tcW w:w="840" w:type="dxa"/>
            <w:tcBorders>
              <w:top w:val="single" w:sz="6" w:space="0" w:color="auto"/>
              <w:left w:val="single" w:sz="6" w:space="0" w:color="auto"/>
              <w:bottom w:val="single" w:sz="6" w:space="0" w:color="auto"/>
              <w:right w:val="single" w:sz="6" w:space="0" w:color="auto"/>
            </w:tcBorders>
            <w:hideMark/>
          </w:tcPr>
          <w:p w14:paraId="3AF71F5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Button</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357A332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2C0A5F1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24EF37C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083C4E4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No</w:t>
            </w:r>
            <w:r w:rsidRPr="0059076D">
              <w:rPr>
                <w:rFonts w:ascii="Calibri" w:hAnsi="Calibri" w:cs="Calibri"/>
                <w:color w:val="000000"/>
                <w:lang w:eastAsia="en-IN"/>
              </w:rPr>
              <w:t> </w:t>
            </w:r>
          </w:p>
        </w:tc>
        <w:tc>
          <w:tcPr>
            <w:tcW w:w="1020" w:type="dxa"/>
            <w:tcBorders>
              <w:top w:val="single" w:sz="6" w:space="0" w:color="auto"/>
              <w:left w:val="single" w:sz="6" w:space="0" w:color="auto"/>
              <w:bottom w:val="single" w:sz="6" w:space="0" w:color="auto"/>
              <w:right w:val="single" w:sz="6" w:space="0" w:color="auto"/>
            </w:tcBorders>
            <w:hideMark/>
          </w:tcPr>
          <w:p w14:paraId="0C949480"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Max 5 resumes can be created</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3B11B2A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r w:rsidR="00386CB5" w:rsidRPr="00C65D82" w14:paraId="390F9270" w14:textId="77777777">
        <w:trPr>
          <w:trHeight w:val="1710"/>
        </w:trPr>
        <w:tc>
          <w:tcPr>
            <w:tcW w:w="555" w:type="dxa"/>
            <w:tcBorders>
              <w:top w:val="single" w:sz="6" w:space="0" w:color="auto"/>
              <w:left w:val="single" w:sz="6" w:space="0" w:color="auto"/>
              <w:bottom w:val="single" w:sz="6" w:space="0" w:color="auto"/>
              <w:right w:val="single" w:sz="6" w:space="0" w:color="auto"/>
            </w:tcBorders>
            <w:hideMark/>
          </w:tcPr>
          <w:p w14:paraId="423B57A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Builder</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799FBBB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Page Header</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7FF2932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Generate with AI</w:t>
            </w:r>
            <w:r w:rsidRPr="0059076D">
              <w:rPr>
                <w:rFonts w:ascii="Calibri" w:hAnsi="Calibri" w:cs="Calibri"/>
                <w:color w:val="000000"/>
                <w:lang w:eastAsia="en-IN"/>
              </w:rPr>
              <w:t> </w:t>
            </w:r>
          </w:p>
        </w:tc>
        <w:tc>
          <w:tcPr>
            <w:tcW w:w="1215" w:type="dxa"/>
            <w:tcBorders>
              <w:top w:val="single" w:sz="6" w:space="0" w:color="auto"/>
              <w:left w:val="single" w:sz="6" w:space="0" w:color="auto"/>
              <w:bottom w:val="single" w:sz="6" w:space="0" w:color="auto"/>
              <w:right w:val="single" w:sz="6" w:space="0" w:color="auto"/>
            </w:tcBorders>
            <w:hideMark/>
          </w:tcPr>
          <w:p w14:paraId="180460A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Starts AI assisted resume creation</w:t>
            </w:r>
            <w:r w:rsidRPr="0059076D">
              <w:rPr>
                <w:rFonts w:ascii="Calibri" w:hAnsi="Calibri" w:cs="Calibri"/>
                <w:color w:val="000000"/>
                <w:lang w:eastAsia="en-IN"/>
              </w:rPr>
              <w:t> </w:t>
            </w:r>
          </w:p>
        </w:tc>
        <w:tc>
          <w:tcPr>
            <w:tcW w:w="840" w:type="dxa"/>
            <w:tcBorders>
              <w:top w:val="single" w:sz="6" w:space="0" w:color="auto"/>
              <w:left w:val="single" w:sz="6" w:space="0" w:color="auto"/>
              <w:bottom w:val="single" w:sz="6" w:space="0" w:color="auto"/>
              <w:right w:val="single" w:sz="6" w:space="0" w:color="auto"/>
            </w:tcBorders>
            <w:hideMark/>
          </w:tcPr>
          <w:p w14:paraId="7AFC37D6"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Button</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38F6F8C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75B33485"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76F2DC0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5DF019B6"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No</w:t>
            </w:r>
            <w:r w:rsidRPr="0059076D">
              <w:rPr>
                <w:rFonts w:ascii="Calibri" w:hAnsi="Calibri" w:cs="Calibri"/>
                <w:color w:val="000000"/>
                <w:lang w:eastAsia="en-IN"/>
              </w:rPr>
              <w:t> </w:t>
            </w:r>
          </w:p>
        </w:tc>
        <w:tc>
          <w:tcPr>
            <w:tcW w:w="1020" w:type="dxa"/>
            <w:tcBorders>
              <w:top w:val="single" w:sz="6" w:space="0" w:color="auto"/>
              <w:left w:val="single" w:sz="6" w:space="0" w:color="auto"/>
              <w:bottom w:val="single" w:sz="6" w:space="0" w:color="auto"/>
              <w:right w:val="single" w:sz="6" w:space="0" w:color="auto"/>
            </w:tcBorders>
            <w:hideMark/>
          </w:tcPr>
          <w:p w14:paraId="5F17503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Max 5 resumes can be created</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1C6DBD9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r w:rsidR="00386CB5" w:rsidRPr="00C65D82" w14:paraId="4CBEE1FE" w14:textId="77777777">
        <w:trPr>
          <w:trHeight w:val="615"/>
        </w:trPr>
        <w:tc>
          <w:tcPr>
            <w:tcW w:w="555" w:type="dxa"/>
            <w:tcBorders>
              <w:top w:val="single" w:sz="6" w:space="0" w:color="auto"/>
              <w:left w:val="single" w:sz="6" w:space="0" w:color="auto"/>
              <w:bottom w:val="single" w:sz="6" w:space="0" w:color="auto"/>
              <w:right w:val="single" w:sz="6" w:space="0" w:color="auto"/>
            </w:tcBorders>
            <w:hideMark/>
          </w:tcPr>
          <w:p w14:paraId="2571B63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Builder</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1667580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Page Header</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15A909C5"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Upload Resume</w:t>
            </w:r>
            <w:r w:rsidRPr="0059076D">
              <w:rPr>
                <w:rFonts w:ascii="Calibri" w:hAnsi="Calibri" w:cs="Calibri"/>
                <w:color w:val="000000"/>
                <w:lang w:eastAsia="en-IN"/>
              </w:rPr>
              <w:t> </w:t>
            </w:r>
          </w:p>
        </w:tc>
        <w:tc>
          <w:tcPr>
            <w:tcW w:w="1215" w:type="dxa"/>
            <w:tcBorders>
              <w:top w:val="single" w:sz="6" w:space="0" w:color="auto"/>
              <w:left w:val="single" w:sz="6" w:space="0" w:color="auto"/>
              <w:bottom w:val="single" w:sz="6" w:space="0" w:color="auto"/>
              <w:right w:val="single" w:sz="6" w:space="0" w:color="auto"/>
            </w:tcBorders>
            <w:hideMark/>
          </w:tcPr>
          <w:p w14:paraId="10E87C66"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Upload and parse an existing file</w:t>
            </w:r>
            <w:r w:rsidRPr="0059076D">
              <w:rPr>
                <w:rFonts w:ascii="Calibri" w:hAnsi="Calibri" w:cs="Calibri"/>
                <w:color w:val="000000"/>
                <w:lang w:eastAsia="en-IN"/>
              </w:rPr>
              <w:t> </w:t>
            </w:r>
          </w:p>
        </w:tc>
        <w:tc>
          <w:tcPr>
            <w:tcW w:w="840" w:type="dxa"/>
            <w:tcBorders>
              <w:top w:val="single" w:sz="6" w:space="0" w:color="auto"/>
              <w:left w:val="single" w:sz="6" w:space="0" w:color="auto"/>
              <w:bottom w:val="single" w:sz="6" w:space="0" w:color="auto"/>
              <w:right w:val="single" w:sz="6" w:space="0" w:color="auto"/>
            </w:tcBorders>
            <w:hideMark/>
          </w:tcPr>
          <w:p w14:paraId="41F9008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Button</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089588E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6BB2655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File: PDF/DOCX</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35E72090"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5 MB</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7ED8F951"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No</w:t>
            </w:r>
            <w:r w:rsidRPr="0059076D">
              <w:rPr>
                <w:rFonts w:ascii="Calibri" w:hAnsi="Calibri" w:cs="Calibri"/>
                <w:color w:val="000000"/>
                <w:lang w:eastAsia="en-IN"/>
              </w:rPr>
              <w:t> </w:t>
            </w:r>
          </w:p>
        </w:tc>
        <w:tc>
          <w:tcPr>
            <w:tcW w:w="1020" w:type="dxa"/>
            <w:tcBorders>
              <w:top w:val="single" w:sz="6" w:space="0" w:color="auto"/>
              <w:left w:val="single" w:sz="6" w:space="0" w:color="auto"/>
              <w:bottom w:val="single" w:sz="6" w:space="0" w:color="auto"/>
              <w:right w:val="single" w:sz="6" w:space="0" w:color="auto"/>
            </w:tcBorders>
            <w:hideMark/>
          </w:tcPr>
          <w:p w14:paraId="64E1A3C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File type/size validation</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3F5576E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r w:rsidR="00386CB5" w:rsidRPr="00C65D82" w14:paraId="3B856FA9" w14:textId="77777777">
        <w:trPr>
          <w:trHeight w:val="615"/>
        </w:trPr>
        <w:tc>
          <w:tcPr>
            <w:tcW w:w="555" w:type="dxa"/>
            <w:tcBorders>
              <w:top w:val="single" w:sz="6" w:space="0" w:color="auto"/>
              <w:left w:val="single" w:sz="6" w:space="0" w:color="auto"/>
              <w:bottom w:val="single" w:sz="6" w:space="0" w:color="auto"/>
              <w:right w:val="single" w:sz="6" w:space="0" w:color="auto"/>
            </w:tcBorders>
            <w:hideMark/>
          </w:tcPr>
          <w:p w14:paraId="51F0ACF5"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Builder</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19280B1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Your Resumes (Table)</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303F6F1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Name (column)</w:t>
            </w:r>
            <w:r w:rsidRPr="0059076D">
              <w:rPr>
                <w:rFonts w:ascii="Calibri" w:hAnsi="Calibri" w:cs="Calibri"/>
                <w:color w:val="000000"/>
                <w:lang w:eastAsia="en-IN"/>
              </w:rPr>
              <w:t> </w:t>
            </w:r>
          </w:p>
        </w:tc>
        <w:tc>
          <w:tcPr>
            <w:tcW w:w="1215" w:type="dxa"/>
            <w:tcBorders>
              <w:top w:val="single" w:sz="6" w:space="0" w:color="auto"/>
              <w:left w:val="single" w:sz="6" w:space="0" w:color="auto"/>
              <w:bottom w:val="single" w:sz="6" w:space="0" w:color="auto"/>
              <w:right w:val="single" w:sz="6" w:space="0" w:color="auto"/>
            </w:tcBorders>
            <w:hideMark/>
          </w:tcPr>
          <w:p w14:paraId="0C9696F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Displays resume title.</w:t>
            </w:r>
            <w:r w:rsidRPr="0059076D">
              <w:rPr>
                <w:rFonts w:ascii="Calibri" w:hAnsi="Calibri" w:cs="Calibri"/>
                <w:color w:val="000000"/>
                <w:lang w:eastAsia="en-IN"/>
              </w:rPr>
              <w:t> </w:t>
            </w:r>
          </w:p>
        </w:tc>
        <w:tc>
          <w:tcPr>
            <w:tcW w:w="840" w:type="dxa"/>
            <w:tcBorders>
              <w:top w:val="single" w:sz="6" w:space="0" w:color="auto"/>
              <w:left w:val="single" w:sz="6" w:space="0" w:color="auto"/>
              <w:bottom w:val="single" w:sz="6" w:space="0" w:color="auto"/>
              <w:right w:val="single" w:sz="6" w:space="0" w:color="auto"/>
            </w:tcBorders>
            <w:hideMark/>
          </w:tcPr>
          <w:p w14:paraId="082B072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Text link</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75BE598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227E7621"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1–100 chars, unique per student</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688685D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100 chars</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0BCA39C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Yes</w:t>
            </w:r>
            <w:r w:rsidRPr="0059076D">
              <w:rPr>
                <w:rFonts w:ascii="Calibri" w:hAnsi="Calibri" w:cs="Calibri"/>
                <w:color w:val="000000"/>
                <w:lang w:eastAsia="en-IN"/>
              </w:rPr>
              <w:t> </w:t>
            </w:r>
          </w:p>
        </w:tc>
        <w:tc>
          <w:tcPr>
            <w:tcW w:w="1020" w:type="dxa"/>
            <w:tcBorders>
              <w:top w:val="single" w:sz="6" w:space="0" w:color="auto"/>
              <w:left w:val="single" w:sz="6" w:space="0" w:color="auto"/>
              <w:bottom w:val="single" w:sz="6" w:space="0" w:color="auto"/>
              <w:right w:val="single" w:sz="6" w:space="0" w:color="auto"/>
            </w:tcBorders>
            <w:hideMark/>
          </w:tcPr>
          <w:p w14:paraId="6816DCC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Duplicate Names is restricted.</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5021CB6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r w:rsidR="00386CB5" w:rsidRPr="00C65D82" w14:paraId="3F2E8DDF" w14:textId="77777777">
        <w:trPr>
          <w:trHeight w:val="615"/>
        </w:trPr>
        <w:tc>
          <w:tcPr>
            <w:tcW w:w="555" w:type="dxa"/>
            <w:tcBorders>
              <w:top w:val="single" w:sz="6" w:space="0" w:color="auto"/>
              <w:left w:val="single" w:sz="6" w:space="0" w:color="auto"/>
              <w:bottom w:val="single" w:sz="6" w:space="0" w:color="auto"/>
              <w:right w:val="single" w:sz="6" w:space="0" w:color="auto"/>
            </w:tcBorders>
            <w:hideMark/>
          </w:tcPr>
          <w:p w14:paraId="09196B2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Builder</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2F3193D0"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Your Resumes (Table)</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1C004CB6"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Last Updated (column)</w:t>
            </w:r>
            <w:r w:rsidRPr="0059076D">
              <w:rPr>
                <w:rFonts w:ascii="Calibri" w:hAnsi="Calibri" w:cs="Calibri"/>
                <w:color w:val="000000"/>
                <w:lang w:eastAsia="en-IN"/>
              </w:rPr>
              <w:t> </w:t>
            </w:r>
          </w:p>
        </w:tc>
        <w:tc>
          <w:tcPr>
            <w:tcW w:w="1215" w:type="dxa"/>
            <w:tcBorders>
              <w:top w:val="single" w:sz="6" w:space="0" w:color="auto"/>
              <w:left w:val="single" w:sz="6" w:space="0" w:color="auto"/>
              <w:bottom w:val="single" w:sz="6" w:space="0" w:color="auto"/>
              <w:right w:val="single" w:sz="6" w:space="0" w:color="auto"/>
            </w:tcBorders>
            <w:hideMark/>
          </w:tcPr>
          <w:p w14:paraId="528B93C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Shows last modified date</w:t>
            </w:r>
            <w:r w:rsidRPr="0059076D">
              <w:rPr>
                <w:rFonts w:ascii="Calibri" w:hAnsi="Calibri" w:cs="Calibri"/>
                <w:color w:val="000000"/>
                <w:lang w:eastAsia="en-IN"/>
              </w:rPr>
              <w:t> </w:t>
            </w:r>
          </w:p>
        </w:tc>
        <w:tc>
          <w:tcPr>
            <w:tcW w:w="840" w:type="dxa"/>
            <w:tcBorders>
              <w:top w:val="single" w:sz="6" w:space="0" w:color="auto"/>
              <w:left w:val="single" w:sz="6" w:space="0" w:color="auto"/>
              <w:bottom w:val="single" w:sz="6" w:space="0" w:color="auto"/>
              <w:right w:val="single" w:sz="6" w:space="0" w:color="auto"/>
            </w:tcBorders>
            <w:hideMark/>
          </w:tcPr>
          <w:p w14:paraId="4FB1BCF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Text</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70AC4BD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1CE662B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Date (MM/DD/YYYY)</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4D6566E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462ACCF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Yes</w:t>
            </w:r>
            <w:r w:rsidRPr="0059076D">
              <w:rPr>
                <w:rFonts w:ascii="Calibri" w:hAnsi="Calibri" w:cs="Calibri"/>
                <w:color w:val="000000"/>
                <w:lang w:eastAsia="en-IN"/>
              </w:rPr>
              <w:t> </w:t>
            </w:r>
          </w:p>
        </w:tc>
        <w:tc>
          <w:tcPr>
            <w:tcW w:w="1020" w:type="dxa"/>
            <w:tcBorders>
              <w:top w:val="single" w:sz="6" w:space="0" w:color="auto"/>
              <w:left w:val="single" w:sz="6" w:space="0" w:color="auto"/>
              <w:bottom w:val="single" w:sz="6" w:space="0" w:color="auto"/>
              <w:right w:val="single" w:sz="6" w:space="0" w:color="auto"/>
            </w:tcBorders>
            <w:hideMark/>
          </w:tcPr>
          <w:p w14:paraId="73062061"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Valid date</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4D1524B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r w:rsidR="00386CB5" w:rsidRPr="00C65D82" w14:paraId="11FF69AE" w14:textId="77777777">
        <w:trPr>
          <w:trHeight w:val="615"/>
        </w:trPr>
        <w:tc>
          <w:tcPr>
            <w:tcW w:w="555" w:type="dxa"/>
            <w:tcBorders>
              <w:top w:val="single" w:sz="6" w:space="0" w:color="auto"/>
              <w:left w:val="single" w:sz="6" w:space="0" w:color="auto"/>
              <w:bottom w:val="single" w:sz="6" w:space="0" w:color="auto"/>
              <w:right w:val="single" w:sz="6" w:space="0" w:color="auto"/>
            </w:tcBorders>
            <w:hideMark/>
          </w:tcPr>
          <w:p w14:paraId="7805747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Builder</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0452960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Your Resumes (Table)</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6F529AC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Status (column)</w:t>
            </w:r>
            <w:r w:rsidRPr="0059076D">
              <w:rPr>
                <w:rFonts w:ascii="Calibri" w:hAnsi="Calibri" w:cs="Calibri"/>
                <w:color w:val="000000"/>
                <w:lang w:eastAsia="en-IN"/>
              </w:rPr>
              <w:t> </w:t>
            </w:r>
          </w:p>
        </w:tc>
        <w:tc>
          <w:tcPr>
            <w:tcW w:w="1215" w:type="dxa"/>
            <w:tcBorders>
              <w:top w:val="single" w:sz="6" w:space="0" w:color="auto"/>
              <w:left w:val="single" w:sz="6" w:space="0" w:color="auto"/>
              <w:bottom w:val="single" w:sz="6" w:space="0" w:color="auto"/>
              <w:right w:val="single" w:sz="6" w:space="0" w:color="auto"/>
            </w:tcBorders>
            <w:hideMark/>
          </w:tcPr>
          <w:p w14:paraId="4F08B76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Denotes Primary/Secondary</w:t>
            </w:r>
            <w:r w:rsidRPr="0059076D">
              <w:rPr>
                <w:rFonts w:ascii="Calibri" w:hAnsi="Calibri" w:cs="Calibri"/>
                <w:color w:val="000000"/>
                <w:lang w:eastAsia="en-IN"/>
              </w:rPr>
              <w:t> </w:t>
            </w:r>
          </w:p>
        </w:tc>
        <w:tc>
          <w:tcPr>
            <w:tcW w:w="840" w:type="dxa"/>
            <w:tcBorders>
              <w:top w:val="single" w:sz="6" w:space="0" w:color="auto"/>
              <w:left w:val="single" w:sz="6" w:space="0" w:color="auto"/>
              <w:bottom w:val="single" w:sz="6" w:space="0" w:color="auto"/>
              <w:right w:val="single" w:sz="6" w:space="0" w:color="auto"/>
            </w:tcBorders>
            <w:hideMark/>
          </w:tcPr>
          <w:p w14:paraId="1C700471"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Badge</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106734B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Primary, Secondary</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625E769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Fixed values</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5CF899C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483165F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Yes</w:t>
            </w:r>
            <w:r w:rsidRPr="0059076D">
              <w:rPr>
                <w:rFonts w:ascii="Calibri" w:hAnsi="Calibri" w:cs="Calibri"/>
                <w:color w:val="000000"/>
                <w:lang w:eastAsia="en-IN"/>
              </w:rPr>
              <w:t> </w:t>
            </w:r>
          </w:p>
        </w:tc>
        <w:tc>
          <w:tcPr>
            <w:tcW w:w="1020" w:type="dxa"/>
            <w:tcBorders>
              <w:top w:val="single" w:sz="6" w:space="0" w:color="auto"/>
              <w:left w:val="single" w:sz="6" w:space="0" w:color="auto"/>
              <w:bottom w:val="single" w:sz="6" w:space="0" w:color="auto"/>
              <w:right w:val="single" w:sz="6" w:space="0" w:color="auto"/>
            </w:tcBorders>
            <w:hideMark/>
          </w:tcPr>
          <w:p w14:paraId="2A210D9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One Primary in list</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5114474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r w:rsidR="00386CB5" w:rsidRPr="00C65D82" w14:paraId="48CA73C8" w14:textId="77777777">
        <w:trPr>
          <w:trHeight w:val="2175"/>
        </w:trPr>
        <w:tc>
          <w:tcPr>
            <w:tcW w:w="555" w:type="dxa"/>
            <w:tcBorders>
              <w:top w:val="single" w:sz="6" w:space="0" w:color="auto"/>
              <w:left w:val="single" w:sz="6" w:space="0" w:color="auto"/>
              <w:bottom w:val="single" w:sz="6" w:space="0" w:color="auto"/>
              <w:right w:val="single" w:sz="6" w:space="0" w:color="auto"/>
            </w:tcBorders>
            <w:hideMark/>
          </w:tcPr>
          <w:p w14:paraId="0E85E77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Builder</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420E97D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Your Resumes (Table)</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44E4602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Actions (column)</w:t>
            </w:r>
            <w:r w:rsidRPr="0059076D">
              <w:rPr>
                <w:rFonts w:ascii="Calibri" w:hAnsi="Calibri" w:cs="Calibri"/>
                <w:color w:val="000000"/>
                <w:lang w:eastAsia="en-IN"/>
              </w:rPr>
              <w:t> </w:t>
            </w:r>
          </w:p>
        </w:tc>
        <w:tc>
          <w:tcPr>
            <w:tcW w:w="1215" w:type="dxa"/>
            <w:tcBorders>
              <w:top w:val="single" w:sz="6" w:space="0" w:color="auto"/>
              <w:left w:val="single" w:sz="6" w:space="0" w:color="auto"/>
              <w:bottom w:val="single" w:sz="6" w:space="0" w:color="auto"/>
              <w:right w:val="single" w:sz="6" w:space="0" w:color="auto"/>
            </w:tcBorders>
            <w:hideMark/>
          </w:tcPr>
          <w:p w14:paraId="084ACAB0" w14:textId="771F70AF"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xml:space="preserve">Row action </w:t>
            </w:r>
            <w:r w:rsidRPr="0059076D">
              <w:rPr>
                <w:rFonts w:ascii="Calibri" w:hAnsi="Calibri" w:cs="Calibri"/>
                <w:color w:val="000000"/>
                <w:u w:val="single"/>
                <w:lang w:val="en-US" w:eastAsia="en-IN"/>
              </w:rPr>
              <w:t xml:space="preserve">menu </w:t>
            </w:r>
            <w:r w:rsidR="00DD6D66">
              <w:rPr>
                <w:rFonts w:ascii="Calibri" w:hAnsi="Calibri" w:cs="Calibri"/>
                <w:color w:val="000000"/>
                <w:lang w:val="en-US" w:eastAsia="en-IN"/>
              </w:rPr>
              <w:t xml:space="preserve">Trigger: </w:t>
            </w:r>
          </w:p>
        </w:tc>
        <w:tc>
          <w:tcPr>
            <w:tcW w:w="840" w:type="dxa"/>
            <w:tcBorders>
              <w:top w:val="single" w:sz="6" w:space="0" w:color="auto"/>
              <w:left w:val="single" w:sz="6" w:space="0" w:color="auto"/>
              <w:bottom w:val="single" w:sz="6" w:space="0" w:color="auto"/>
              <w:right w:val="single" w:sz="6" w:space="0" w:color="auto"/>
            </w:tcBorders>
            <w:hideMark/>
          </w:tcPr>
          <w:p w14:paraId="384E6CB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Icon Button (</w:t>
            </w:r>
            <w:r w:rsidRPr="0059076D">
              <w:rPr>
                <w:rFonts w:ascii="Cambria Math" w:hAnsi="Cambria Math" w:cs="Cambria Math"/>
                <w:color w:val="000000"/>
                <w:lang w:val="en-US" w:eastAsia="en-IN"/>
              </w:rPr>
              <w:t>⋮</w:t>
            </w: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33ADC42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Edit</w:t>
            </w:r>
            <w:r w:rsidRPr="0059076D">
              <w:rPr>
                <w:rFonts w:ascii="Calibri" w:hAnsi="Calibri" w:cs="Calibri"/>
                <w:color w:val="000000"/>
                <w:lang w:eastAsia="en-IN"/>
              </w:rPr>
              <w:t> </w:t>
            </w:r>
            <w:r w:rsidRPr="0059076D">
              <w:rPr>
                <w:rFonts w:ascii="Calibri" w:hAnsi="Calibri" w:cs="Calibri"/>
                <w:color w:val="000000"/>
                <w:lang w:eastAsia="en-IN"/>
              </w:rPr>
              <w:br/>
            </w:r>
            <w:r w:rsidRPr="0059076D">
              <w:rPr>
                <w:rFonts w:ascii="Calibri" w:hAnsi="Calibri" w:cs="Calibri"/>
                <w:color w:val="000000"/>
                <w:lang w:val="en-US" w:eastAsia="en-IN"/>
              </w:rPr>
              <w:t>Rename</w:t>
            </w:r>
            <w:r w:rsidRPr="0059076D">
              <w:rPr>
                <w:rFonts w:ascii="Calibri" w:hAnsi="Calibri" w:cs="Calibri"/>
                <w:color w:val="000000"/>
                <w:lang w:eastAsia="en-IN"/>
              </w:rPr>
              <w:t> </w:t>
            </w:r>
            <w:r w:rsidRPr="0059076D">
              <w:rPr>
                <w:rFonts w:ascii="Calibri" w:hAnsi="Calibri" w:cs="Calibri"/>
                <w:color w:val="000000"/>
                <w:lang w:eastAsia="en-IN"/>
              </w:rPr>
              <w:br/>
            </w:r>
            <w:r w:rsidRPr="0059076D">
              <w:rPr>
                <w:rFonts w:ascii="Calibri" w:hAnsi="Calibri" w:cs="Calibri"/>
                <w:color w:val="000000"/>
                <w:lang w:val="en-US" w:eastAsia="en-IN"/>
              </w:rPr>
              <w:t>Make a Copy</w:t>
            </w:r>
            <w:r w:rsidRPr="0059076D">
              <w:rPr>
                <w:rFonts w:ascii="Calibri" w:hAnsi="Calibri" w:cs="Calibri"/>
                <w:color w:val="000000"/>
                <w:lang w:eastAsia="en-IN"/>
              </w:rPr>
              <w:t> </w:t>
            </w:r>
            <w:r w:rsidRPr="0059076D">
              <w:rPr>
                <w:rFonts w:ascii="Calibri" w:hAnsi="Calibri" w:cs="Calibri"/>
                <w:color w:val="000000"/>
                <w:lang w:eastAsia="en-IN"/>
              </w:rPr>
              <w:br/>
            </w:r>
            <w:r w:rsidRPr="0059076D">
              <w:rPr>
                <w:rFonts w:ascii="Calibri" w:hAnsi="Calibri" w:cs="Calibri"/>
                <w:color w:val="000000"/>
                <w:lang w:val="en-US" w:eastAsia="en-IN"/>
              </w:rPr>
              <w:t>Share</w:t>
            </w:r>
            <w:r w:rsidRPr="0059076D">
              <w:rPr>
                <w:rFonts w:ascii="Calibri" w:hAnsi="Calibri" w:cs="Calibri"/>
                <w:color w:val="000000"/>
                <w:lang w:eastAsia="en-IN"/>
              </w:rPr>
              <w:t> </w:t>
            </w:r>
            <w:r w:rsidRPr="0059076D">
              <w:rPr>
                <w:rFonts w:ascii="Calibri" w:hAnsi="Calibri" w:cs="Calibri"/>
                <w:color w:val="000000"/>
                <w:lang w:eastAsia="en-IN"/>
              </w:rPr>
              <w:br/>
            </w:r>
            <w:r w:rsidRPr="0059076D">
              <w:rPr>
                <w:rFonts w:ascii="Calibri" w:hAnsi="Calibri" w:cs="Calibri"/>
                <w:color w:val="000000"/>
                <w:lang w:val="en-US" w:eastAsia="en-IN"/>
              </w:rPr>
              <w:t>Download</w:t>
            </w:r>
            <w:r w:rsidRPr="0059076D">
              <w:rPr>
                <w:rFonts w:ascii="Calibri" w:hAnsi="Calibri" w:cs="Calibri"/>
                <w:color w:val="000000"/>
                <w:lang w:eastAsia="en-IN"/>
              </w:rPr>
              <w:t> </w:t>
            </w:r>
            <w:r w:rsidRPr="0059076D">
              <w:rPr>
                <w:rFonts w:ascii="Calibri" w:hAnsi="Calibri" w:cs="Calibri"/>
                <w:color w:val="000000"/>
                <w:lang w:eastAsia="en-IN"/>
              </w:rPr>
              <w:br/>
            </w:r>
            <w:r w:rsidRPr="0059076D">
              <w:rPr>
                <w:rFonts w:ascii="Calibri" w:hAnsi="Calibri" w:cs="Calibri"/>
                <w:color w:val="000000"/>
                <w:lang w:val="en-US" w:eastAsia="en-IN"/>
              </w:rPr>
              <w:t>Set as Primary</w:t>
            </w:r>
            <w:r w:rsidRPr="0059076D">
              <w:rPr>
                <w:rFonts w:ascii="Calibri" w:hAnsi="Calibri" w:cs="Calibri"/>
                <w:color w:val="000000"/>
                <w:lang w:eastAsia="en-IN"/>
              </w:rPr>
              <w:t> </w:t>
            </w:r>
            <w:r w:rsidRPr="0059076D">
              <w:rPr>
                <w:rFonts w:ascii="Calibri" w:hAnsi="Calibri" w:cs="Calibri"/>
                <w:color w:val="000000"/>
                <w:lang w:eastAsia="en-IN"/>
              </w:rPr>
              <w:br/>
            </w:r>
            <w:r w:rsidRPr="0059076D">
              <w:rPr>
                <w:rFonts w:ascii="Calibri" w:hAnsi="Calibri" w:cs="Calibri"/>
                <w:color w:val="000000"/>
                <w:lang w:val="en-US" w:eastAsia="en-IN"/>
              </w:rPr>
              <w:t>Delete</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2C4C03C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7B39FF25"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7AFE396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Yes</w:t>
            </w:r>
            <w:r w:rsidRPr="0059076D">
              <w:rPr>
                <w:rFonts w:ascii="Calibri" w:hAnsi="Calibri" w:cs="Calibri"/>
                <w:color w:val="000000"/>
                <w:lang w:eastAsia="en-IN"/>
              </w:rPr>
              <w:t> </w:t>
            </w:r>
          </w:p>
        </w:tc>
        <w:tc>
          <w:tcPr>
            <w:tcW w:w="1020" w:type="dxa"/>
            <w:tcBorders>
              <w:top w:val="single" w:sz="6" w:space="0" w:color="auto"/>
              <w:left w:val="single" w:sz="6" w:space="0" w:color="auto"/>
              <w:bottom w:val="single" w:sz="6" w:space="0" w:color="auto"/>
              <w:right w:val="single" w:sz="6" w:space="0" w:color="auto"/>
            </w:tcBorders>
            <w:hideMark/>
          </w:tcPr>
          <w:p w14:paraId="05EE2F1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1D906DA1"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r w:rsidR="00386CB5" w:rsidRPr="00C65D82" w14:paraId="35E5DFC9" w14:textId="77777777">
        <w:trPr>
          <w:trHeight w:val="615"/>
        </w:trPr>
        <w:tc>
          <w:tcPr>
            <w:tcW w:w="555" w:type="dxa"/>
            <w:tcBorders>
              <w:top w:val="single" w:sz="6" w:space="0" w:color="auto"/>
              <w:left w:val="single" w:sz="6" w:space="0" w:color="auto"/>
              <w:bottom w:val="single" w:sz="6" w:space="0" w:color="auto"/>
              <w:right w:val="single" w:sz="6" w:space="0" w:color="auto"/>
            </w:tcBorders>
            <w:hideMark/>
          </w:tcPr>
          <w:p w14:paraId="19C8A5A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Builder</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418719D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Row Actions (</w:t>
            </w:r>
            <w:r w:rsidRPr="0059076D">
              <w:rPr>
                <w:rFonts w:ascii="Cambria Math" w:hAnsi="Cambria Math" w:cs="Cambria Math"/>
                <w:color w:val="000000"/>
                <w:lang w:val="en-US" w:eastAsia="en-IN"/>
              </w:rPr>
              <w:t>⋮</w:t>
            </w:r>
            <w:r w:rsidRPr="0059076D">
              <w:rPr>
                <w:rFonts w:ascii="Calibri" w:hAnsi="Calibri" w:cs="Calibri"/>
                <w:color w:val="000000"/>
                <w:lang w:val="en-US" w:eastAsia="en-IN"/>
              </w:rPr>
              <w:t xml:space="preserve"> menu)</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76F7D6E0"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Edit</w:t>
            </w:r>
            <w:r w:rsidRPr="0059076D">
              <w:rPr>
                <w:rFonts w:ascii="Calibri" w:hAnsi="Calibri" w:cs="Calibri"/>
                <w:color w:val="000000"/>
                <w:lang w:eastAsia="en-IN"/>
              </w:rPr>
              <w:t> </w:t>
            </w:r>
          </w:p>
        </w:tc>
        <w:tc>
          <w:tcPr>
            <w:tcW w:w="1215" w:type="dxa"/>
            <w:tcBorders>
              <w:top w:val="single" w:sz="6" w:space="0" w:color="auto"/>
              <w:left w:val="single" w:sz="6" w:space="0" w:color="auto"/>
              <w:bottom w:val="single" w:sz="6" w:space="0" w:color="auto"/>
              <w:right w:val="single" w:sz="6" w:space="0" w:color="auto"/>
            </w:tcBorders>
            <w:hideMark/>
          </w:tcPr>
          <w:p w14:paraId="1CFB33E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Opens resume in editor</w:t>
            </w:r>
            <w:r w:rsidRPr="0059076D">
              <w:rPr>
                <w:rFonts w:ascii="Calibri" w:hAnsi="Calibri" w:cs="Calibri"/>
                <w:color w:val="000000"/>
                <w:lang w:eastAsia="en-IN"/>
              </w:rPr>
              <w:t> </w:t>
            </w:r>
          </w:p>
        </w:tc>
        <w:tc>
          <w:tcPr>
            <w:tcW w:w="840" w:type="dxa"/>
            <w:tcBorders>
              <w:top w:val="single" w:sz="6" w:space="0" w:color="auto"/>
              <w:left w:val="single" w:sz="6" w:space="0" w:color="auto"/>
              <w:bottom w:val="single" w:sz="6" w:space="0" w:color="auto"/>
              <w:right w:val="single" w:sz="6" w:space="0" w:color="auto"/>
            </w:tcBorders>
            <w:hideMark/>
          </w:tcPr>
          <w:p w14:paraId="6C04024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Menu Item</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70D96A2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5FCAA29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7BCCC396"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797842E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No</w:t>
            </w:r>
            <w:r w:rsidRPr="0059076D">
              <w:rPr>
                <w:rFonts w:ascii="Calibri" w:hAnsi="Calibri" w:cs="Calibri"/>
                <w:color w:val="000000"/>
                <w:lang w:eastAsia="en-IN"/>
              </w:rPr>
              <w:t> </w:t>
            </w:r>
          </w:p>
        </w:tc>
        <w:tc>
          <w:tcPr>
            <w:tcW w:w="1020" w:type="dxa"/>
            <w:tcBorders>
              <w:top w:val="single" w:sz="6" w:space="0" w:color="auto"/>
              <w:left w:val="single" w:sz="6" w:space="0" w:color="auto"/>
              <w:bottom w:val="single" w:sz="6" w:space="0" w:color="auto"/>
              <w:right w:val="single" w:sz="6" w:space="0" w:color="auto"/>
            </w:tcBorders>
            <w:hideMark/>
          </w:tcPr>
          <w:p w14:paraId="15ACA4F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1B415EF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r w:rsidR="00386CB5" w:rsidRPr="00C65D82" w14:paraId="27D64DCA" w14:textId="77777777">
        <w:trPr>
          <w:trHeight w:val="615"/>
        </w:trPr>
        <w:tc>
          <w:tcPr>
            <w:tcW w:w="555" w:type="dxa"/>
            <w:tcBorders>
              <w:top w:val="single" w:sz="6" w:space="0" w:color="auto"/>
              <w:left w:val="single" w:sz="6" w:space="0" w:color="auto"/>
              <w:bottom w:val="single" w:sz="6" w:space="0" w:color="auto"/>
              <w:right w:val="single" w:sz="6" w:space="0" w:color="auto"/>
            </w:tcBorders>
            <w:hideMark/>
          </w:tcPr>
          <w:p w14:paraId="4EC6ED9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Builder</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4096D12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Row Actions (</w:t>
            </w:r>
            <w:r w:rsidRPr="0059076D">
              <w:rPr>
                <w:rFonts w:ascii="Cambria Math" w:hAnsi="Cambria Math" w:cs="Cambria Math"/>
                <w:color w:val="000000"/>
                <w:lang w:val="en-US" w:eastAsia="en-IN"/>
              </w:rPr>
              <w:t>⋮</w:t>
            </w:r>
            <w:r w:rsidRPr="0059076D">
              <w:rPr>
                <w:rFonts w:ascii="Calibri" w:hAnsi="Calibri" w:cs="Calibri"/>
                <w:color w:val="000000"/>
                <w:lang w:val="en-US" w:eastAsia="en-IN"/>
              </w:rPr>
              <w:t xml:space="preserve"> menu)</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74E32161"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Rename</w:t>
            </w:r>
            <w:r w:rsidRPr="0059076D">
              <w:rPr>
                <w:rFonts w:ascii="Calibri" w:hAnsi="Calibri" w:cs="Calibri"/>
                <w:color w:val="000000"/>
                <w:lang w:eastAsia="en-IN"/>
              </w:rPr>
              <w:t> </w:t>
            </w:r>
          </w:p>
        </w:tc>
        <w:tc>
          <w:tcPr>
            <w:tcW w:w="1215" w:type="dxa"/>
            <w:tcBorders>
              <w:top w:val="single" w:sz="6" w:space="0" w:color="auto"/>
              <w:left w:val="single" w:sz="6" w:space="0" w:color="auto"/>
              <w:bottom w:val="single" w:sz="6" w:space="0" w:color="auto"/>
              <w:right w:val="single" w:sz="6" w:space="0" w:color="auto"/>
            </w:tcBorders>
            <w:hideMark/>
          </w:tcPr>
          <w:p w14:paraId="4884805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Rename selected resume</w:t>
            </w:r>
            <w:r w:rsidRPr="0059076D">
              <w:rPr>
                <w:rFonts w:ascii="Calibri" w:hAnsi="Calibri" w:cs="Calibri"/>
                <w:color w:val="000000"/>
                <w:lang w:eastAsia="en-IN"/>
              </w:rPr>
              <w:t> </w:t>
            </w:r>
          </w:p>
        </w:tc>
        <w:tc>
          <w:tcPr>
            <w:tcW w:w="840" w:type="dxa"/>
            <w:tcBorders>
              <w:top w:val="single" w:sz="6" w:space="0" w:color="auto"/>
              <w:left w:val="single" w:sz="6" w:space="0" w:color="auto"/>
              <w:bottom w:val="single" w:sz="6" w:space="0" w:color="auto"/>
              <w:right w:val="single" w:sz="6" w:space="0" w:color="auto"/>
            </w:tcBorders>
            <w:hideMark/>
          </w:tcPr>
          <w:p w14:paraId="1E3D995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Menu Item</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3C30C73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3656972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1–100 chars, unique per student</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32F2037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100 chars</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097BEAF0"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Yes</w:t>
            </w:r>
            <w:r w:rsidRPr="0059076D">
              <w:rPr>
                <w:rFonts w:ascii="Calibri" w:hAnsi="Calibri" w:cs="Calibri"/>
                <w:color w:val="000000"/>
                <w:lang w:eastAsia="en-IN"/>
              </w:rPr>
              <w:t> </w:t>
            </w:r>
          </w:p>
        </w:tc>
        <w:tc>
          <w:tcPr>
            <w:tcW w:w="1020" w:type="dxa"/>
            <w:tcBorders>
              <w:top w:val="single" w:sz="6" w:space="0" w:color="auto"/>
              <w:left w:val="single" w:sz="6" w:space="0" w:color="auto"/>
              <w:bottom w:val="single" w:sz="6" w:space="0" w:color="auto"/>
              <w:right w:val="single" w:sz="6" w:space="0" w:color="auto"/>
            </w:tcBorders>
            <w:hideMark/>
          </w:tcPr>
          <w:p w14:paraId="71F0B29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Required; uniqueness; disallow only whitespace</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39FFDD3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r w:rsidR="00386CB5" w:rsidRPr="00C65D82" w14:paraId="222B0FB9" w14:textId="77777777">
        <w:trPr>
          <w:trHeight w:val="615"/>
        </w:trPr>
        <w:tc>
          <w:tcPr>
            <w:tcW w:w="555" w:type="dxa"/>
            <w:tcBorders>
              <w:top w:val="single" w:sz="6" w:space="0" w:color="auto"/>
              <w:left w:val="single" w:sz="6" w:space="0" w:color="auto"/>
              <w:bottom w:val="single" w:sz="6" w:space="0" w:color="auto"/>
              <w:right w:val="single" w:sz="6" w:space="0" w:color="auto"/>
            </w:tcBorders>
            <w:hideMark/>
          </w:tcPr>
          <w:p w14:paraId="63730AC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Builder</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4F728B8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Row Actions (</w:t>
            </w:r>
            <w:r w:rsidRPr="0059076D">
              <w:rPr>
                <w:rFonts w:ascii="Cambria Math" w:hAnsi="Cambria Math" w:cs="Cambria Math"/>
                <w:color w:val="000000"/>
                <w:lang w:val="en-US" w:eastAsia="en-IN"/>
              </w:rPr>
              <w:t>⋮</w:t>
            </w:r>
            <w:r w:rsidRPr="0059076D">
              <w:rPr>
                <w:rFonts w:ascii="Calibri" w:hAnsi="Calibri" w:cs="Calibri"/>
                <w:color w:val="000000"/>
                <w:lang w:val="en-US" w:eastAsia="en-IN"/>
              </w:rPr>
              <w:t xml:space="preserve"> menu)</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785F9C3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Make a Copy</w:t>
            </w:r>
            <w:r w:rsidRPr="0059076D">
              <w:rPr>
                <w:rFonts w:ascii="Calibri" w:hAnsi="Calibri" w:cs="Calibri"/>
                <w:color w:val="000000"/>
                <w:lang w:eastAsia="en-IN"/>
              </w:rPr>
              <w:t> </w:t>
            </w:r>
          </w:p>
        </w:tc>
        <w:tc>
          <w:tcPr>
            <w:tcW w:w="1215" w:type="dxa"/>
            <w:tcBorders>
              <w:top w:val="single" w:sz="6" w:space="0" w:color="auto"/>
              <w:left w:val="single" w:sz="6" w:space="0" w:color="auto"/>
              <w:bottom w:val="single" w:sz="6" w:space="0" w:color="auto"/>
              <w:right w:val="single" w:sz="6" w:space="0" w:color="auto"/>
            </w:tcBorders>
            <w:hideMark/>
          </w:tcPr>
          <w:p w14:paraId="06F8286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Duplicates resume</w:t>
            </w:r>
            <w:r w:rsidRPr="0059076D">
              <w:rPr>
                <w:rFonts w:ascii="Calibri" w:hAnsi="Calibri" w:cs="Calibri"/>
                <w:color w:val="000000"/>
                <w:lang w:eastAsia="en-IN"/>
              </w:rPr>
              <w:t> </w:t>
            </w:r>
          </w:p>
        </w:tc>
        <w:tc>
          <w:tcPr>
            <w:tcW w:w="840" w:type="dxa"/>
            <w:tcBorders>
              <w:top w:val="single" w:sz="6" w:space="0" w:color="auto"/>
              <w:left w:val="single" w:sz="6" w:space="0" w:color="auto"/>
              <w:bottom w:val="single" w:sz="6" w:space="0" w:color="auto"/>
              <w:right w:val="single" w:sz="6" w:space="0" w:color="auto"/>
            </w:tcBorders>
            <w:hideMark/>
          </w:tcPr>
          <w:p w14:paraId="79336D41"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Menu Item</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44F3556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461FC40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New name auto: “{Old Name} – Copy {n}”</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4BB1280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100 chars</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665A41D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No</w:t>
            </w:r>
            <w:r w:rsidRPr="0059076D">
              <w:rPr>
                <w:rFonts w:ascii="Calibri" w:hAnsi="Calibri" w:cs="Calibri"/>
                <w:color w:val="000000"/>
                <w:lang w:eastAsia="en-IN"/>
              </w:rPr>
              <w:t> </w:t>
            </w:r>
          </w:p>
        </w:tc>
        <w:tc>
          <w:tcPr>
            <w:tcW w:w="1020" w:type="dxa"/>
            <w:tcBorders>
              <w:top w:val="single" w:sz="6" w:space="0" w:color="auto"/>
              <w:left w:val="single" w:sz="6" w:space="0" w:color="auto"/>
              <w:bottom w:val="single" w:sz="6" w:space="0" w:color="auto"/>
              <w:right w:val="single" w:sz="6" w:space="0" w:color="auto"/>
            </w:tcBorders>
            <w:hideMark/>
          </w:tcPr>
          <w:p w14:paraId="2F9C4A51"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Block if limit (=5) reached</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19DBD946"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r w:rsidR="00386CB5" w:rsidRPr="00C65D82" w14:paraId="2449FD99" w14:textId="77777777">
        <w:trPr>
          <w:trHeight w:val="930"/>
        </w:trPr>
        <w:tc>
          <w:tcPr>
            <w:tcW w:w="555" w:type="dxa"/>
            <w:tcBorders>
              <w:top w:val="single" w:sz="6" w:space="0" w:color="auto"/>
              <w:left w:val="single" w:sz="6" w:space="0" w:color="auto"/>
              <w:bottom w:val="single" w:sz="6" w:space="0" w:color="auto"/>
              <w:right w:val="single" w:sz="6" w:space="0" w:color="auto"/>
            </w:tcBorders>
            <w:hideMark/>
          </w:tcPr>
          <w:p w14:paraId="6906F60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Builder</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4B18A7B5"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Row Actions (</w:t>
            </w:r>
            <w:r w:rsidRPr="0059076D">
              <w:rPr>
                <w:rFonts w:ascii="Cambria Math" w:hAnsi="Cambria Math" w:cs="Cambria Math"/>
                <w:color w:val="000000"/>
                <w:lang w:val="en-US" w:eastAsia="en-IN"/>
              </w:rPr>
              <w:t>⋮</w:t>
            </w:r>
            <w:r w:rsidRPr="0059076D">
              <w:rPr>
                <w:rFonts w:ascii="Calibri" w:hAnsi="Calibri" w:cs="Calibri"/>
                <w:color w:val="000000"/>
                <w:lang w:val="en-US" w:eastAsia="en-IN"/>
              </w:rPr>
              <w:t xml:space="preserve"> menu)</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0BE6A3B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Share</w:t>
            </w:r>
            <w:r w:rsidRPr="0059076D">
              <w:rPr>
                <w:rFonts w:ascii="Calibri" w:hAnsi="Calibri" w:cs="Calibri"/>
                <w:color w:val="000000"/>
                <w:lang w:eastAsia="en-IN"/>
              </w:rPr>
              <w:t> </w:t>
            </w:r>
          </w:p>
        </w:tc>
        <w:tc>
          <w:tcPr>
            <w:tcW w:w="1215" w:type="dxa"/>
            <w:tcBorders>
              <w:top w:val="single" w:sz="6" w:space="0" w:color="auto"/>
              <w:left w:val="single" w:sz="6" w:space="0" w:color="auto"/>
              <w:bottom w:val="single" w:sz="6" w:space="0" w:color="auto"/>
              <w:right w:val="single" w:sz="6" w:space="0" w:color="auto"/>
            </w:tcBorders>
            <w:hideMark/>
          </w:tcPr>
          <w:p w14:paraId="2A22AE7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Share resume with provider(s)</w:t>
            </w:r>
            <w:r w:rsidRPr="0059076D">
              <w:rPr>
                <w:rFonts w:ascii="Calibri" w:hAnsi="Calibri" w:cs="Calibri"/>
                <w:color w:val="000000"/>
                <w:lang w:eastAsia="en-IN"/>
              </w:rPr>
              <w:t> </w:t>
            </w:r>
          </w:p>
        </w:tc>
        <w:tc>
          <w:tcPr>
            <w:tcW w:w="840" w:type="dxa"/>
            <w:tcBorders>
              <w:top w:val="single" w:sz="6" w:space="0" w:color="auto"/>
              <w:left w:val="single" w:sz="6" w:space="0" w:color="auto"/>
              <w:bottom w:val="single" w:sz="6" w:space="0" w:color="auto"/>
              <w:right w:val="single" w:sz="6" w:space="0" w:color="auto"/>
            </w:tcBorders>
            <w:hideMark/>
          </w:tcPr>
          <w:p w14:paraId="0F8B098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Menu Item</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63F9702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734FBE5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Provider with existing message thread</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5546D2D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1913996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No</w:t>
            </w:r>
            <w:r w:rsidRPr="0059076D">
              <w:rPr>
                <w:rFonts w:ascii="Calibri" w:hAnsi="Calibri" w:cs="Calibri"/>
                <w:color w:val="000000"/>
                <w:lang w:eastAsia="en-IN"/>
              </w:rPr>
              <w:t> </w:t>
            </w:r>
          </w:p>
        </w:tc>
        <w:tc>
          <w:tcPr>
            <w:tcW w:w="1020" w:type="dxa"/>
            <w:tcBorders>
              <w:top w:val="single" w:sz="6" w:space="0" w:color="auto"/>
              <w:left w:val="single" w:sz="6" w:space="0" w:color="auto"/>
              <w:bottom w:val="single" w:sz="6" w:space="0" w:color="auto"/>
              <w:right w:val="single" w:sz="6" w:space="0" w:color="auto"/>
            </w:tcBorders>
            <w:hideMark/>
          </w:tcPr>
          <w:p w14:paraId="1FF03A8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Enforce parental messaging permission; Grades 9–12; existing conversation</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5E02963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r w:rsidR="00386CB5" w:rsidRPr="00C65D82" w14:paraId="7CF566E5" w14:textId="77777777">
        <w:trPr>
          <w:trHeight w:val="615"/>
        </w:trPr>
        <w:tc>
          <w:tcPr>
            <w:tcW w:w="555" w:type="dxa"/>
            <w:tcBorders>
              <w:top w:val="single" w:sz="6" w:space="0" w:color="auto"/>
              <w:left w:val="single" w:sz="6" w:space="0" w:color="auto"/>
              <w:bottom w:val="single" w:sz="6" w:space="0" w:color="auto"/>
              <w:right w:val="single" w:sz="6" w:space="0" w:color="auto"/>
            </w:tcBorders>
            <w:hideMark/>
          </w:tcPr>
          <w:p w14:paraId="459297D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Builder</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23D81B5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Row Actions (</w:t>
            </w:r>
            <w:r w:rsidRPr="0059076D">
              <w:rPr>
                <w:rFonts w:ascii="Cambria Math" w:hAnsi="Cambria Math" w:cs="Cambria Math"/>
                <w:color w:val="000000"/>
                <w:lang w:val="en-US" w:eastAsia="en-IN"/>
              </w:rPr>
              <w:t>⋮</w:t>
            </w:r>
            <w:r w:rsidRPr="0059076D">
              <w:rPr>
                <w:rFonts w:ascii="Calibri" w:hAnsi="Calibri" w:cs="Calibri"/>
                <w:color w:val="000000"/>
                <w:lang w:val="en-US" w:eastAsia="en-IN"/>
              </w:rPr>
              <w:t xml:space="preserve"> menu)</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349D218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Download</w:t>
            </w:r>
            <w:r w:rsidRPr="0059076D">
              <w:rPr>
                <w:rFonts w:ascii="Calibri" w:hAnsi="Calibri" w:cs="Calibri"/>
                <w:color w:val="000000"/>
                <w:lang w:eastAsia="en-IN"/>
              </w:rPr>
              <w:t> </w:t>
            </w:r>
          </w:p>
        </w:tc>
        <w:tc>
          <w:tcPr>
            <w:tcW w:w="1215" w:type="dxa"/>
            <w:tcBorders>
              <w:top w:val="single" w:sz="6" w:space="0" w:color="auto"/>
              <w:left w:val="single" w:sz="6" w:space="0" w:color="auto"/>
              <w:bottom w:val="single" w:sz="6" w:space="0" w:color="auto"/>
              <w:right w:val="single" w:sz="6" w:space="0" w:color="auto"/>
            </w:tcBorders>
            <w:hideMark/>
          </w:tcPr>
          <w:p w14:paraId="0B1C4B35"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Export resume</w:t>
            </w:r>
            <w:r w:rsidRPr="0059076D">
              <w:rPr>
                <w:rFonts w:ascii="Calibri" w:hAnsi="Calibri" w:cs="Calibri"/>
                <w:color w:val="000000"/>
                <w:lang w:eastAsia="en-IN"/>
              </w:rPr>
              <w:t> </w:t>
            </w:r>
          </w:p>
        </w:tc>
        <w:tc>
          <w:tcPr>
            <w:tcW w:w="840" w:type="dxa"/>
            <w:tcBorders>
              <w:top w:val="single" w:sz="6" w:space="0" w:color="auto"/>
              <w:left w:val="single" w:sz="6" w:space="0" w:color="auto"/>
              <w:bottom w:val="single" w:sz="6" w:space="0" w:color="auto"/>
              <w:right w:val="single" w:sz="6" w:space="0" w:color="auto"/>
            </w:tcBorders>
            <w:hideMark/>
          </w:tcPr>
          <w:p w14:paraId="577DD9D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Menu Item (submenu)</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121ADFA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PDF, DOCX, TXT</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2C03D02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File per selection</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29546B7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5 MB</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26AC6AA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No</w:t>
            </w:r>
            <w:r w:rsidRPr="0059076D">
              <w:rPr>
                <w:rFonts w:ascii="Calibri" w:hAnsi="Calibri" w:cs="Calibri"/>
                <w:color w:val="000000"/>
                <w:lang w:eastAsia="en-IN"/>
              </w:rPr>
              <w:t> </w:t>
            </w:r>
          </w:p>
        </w:tc>
        <w:tc>
          <w:tcPr>
            <w:tcW w:w="1020" w:type="dxa"/>
            <w:tcBorders>
              <w:top w:val="single" w:sz="6" w:space="0" w:color="auto"/>
              <w:left w:val="single" w:sz="6" w:space="0" w:color="auto"/>
              <w:bottom w:val="single" w:sz="6" w:space="0" w:color="auto"/>
              <w:right w:val="single" w:sz="6" w:space="0" w:color="auto"/>
            </w:tcBorders>
            <w:hideMark/>
          </w:tcPr>
          <w:p w14:paraId="3F849D7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xml:space="preserve">Export must be </w:t>
            </w:r>
            <w:proofErr w:type="spellStart"/>
            <w:r w:rsidRPr="0059076D">
              <w:rPr>
                <w:rFonts w:ascii="Calibri" w:hAnsi="Calibri" w:cs="Calibri"/>
                <w:color w:val="000000"/>
                <w:lang w:val="en-US" w:eastAsia="en-IN"/>
              </w:rPr>
              <w:t>ATScompliant</w:t>
            </w:r>
            <w:proofErr w:type="spellEnd"/>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5D9A211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r w:rsidR="00386CB5" w:rsidRPr="00C65D82" w14:paraId="094911F4" w14:textId="77777777">
        <w:trPr>
          <w:trHeight w:val="615"/>
        </w:trPr>
        <w:tc>
          <w:tcPr>
            <w:tcW w:w="555" w:type="dxa"/>
            <w:tcBorders>
              <w:top w:val="single" w:sz="6" w:space="0" w:color="auto"/>
              <w:left w:val="single" w:sz="6" w:space="0" w:color="auto"/>
              <w:bottom w:val="single" w:sz="6" w:space="0" w:color="auto"/>
              <w:right w:val="single" w:sz="6" w:space="0" w:color="auto"/>
            </w:tcBorders>
            <w:hideMark/>
          </w:tcPr>
          <w:p w14:paraId="6D7947B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Builder</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60C1204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Row Actions (</w:t>
            </w:r>
            <w:r w:rsidRPr="0059076D">
              <w:rPr>
                <w:rFonts w:ascii="Cambria Math" w:hAnsi="Cambria Math" w:cs="Cambria Math"/>
                <w:color w:val="000000"/>
                <w:lang w:val="en-US" w:eastAsia="en-IN"/>
              </w:rPr>
              <w:t>⋮</w:t>
            </w:r>
            <w:r w:rsidRPr="0059076D">
              <w:rPr>
                <w:rFonts w:ascii="Calibri" w:hAnsi="Calibri" w:cs="Calibri"/>
                <w:color w:val="000000"/>
                <w:lang w:val="en-US" w:eastAsia="en-IN"/>
              </w:rPr>
              <w:t xml:space="preserve"> menu)</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6C012EA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Set as Primary</w:t>
            </w:r>
            <w:r w:rsidRPr="0059076D">
              <w:rPr>
                <w:rFonts w:ascii="Calibri" w:hAnsi="Calibri" w:cs="Calibri"/>
                <w:color w:val="000000"/>
                <w:lang w:eastAsia="en-IN"/>
              </w:rPr>
              <w:t> </w:t>
            </w:r>
          </w:p>
        </w:tc>
        <w:tc>
          <w:tcPr>
            <w:tcW w:w="1215" w:type="dxa"/>
            <w:tcBorders>
              <w:top w:val="single" w:sz="6" w:space="0" w:color="auto"/>
              <w:left w:val="single" w:sz="6" w:space="0" w:color="auto"/>
              <w:bottom w:val="single" w:sz="6" w:space="0" w:color="auto"/>
              <w:right w:val="single" w:sz="6" w:space="0" w:color="auto"/>
            </w:tcBorders>
            <w:hideMark/>
          </w:tcPr>
          <w:p w14:paraId="04684A4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Makes this resume Primary</w:t>
            </w:r>
            <w:r w:rsidRPr="0059076D">
              <w:rPr>
                <w:rFonts w:ascii="Calibri" w:hAnsi="Calibri" w:cs="Calibri"/>
                <w:color w:val="000000"/>
                <w:lang w:eastAsia="en-IN"/>
              </w:rPr>
              <w:t> </w:t>
            </w:r>
          </w:p>
        </w:tc>
        <w:tc>
          <w:tcPr>
            <w:tcW w:w="840" w:type="dxa"/>
            <w:tcBorders>
              <w:top w:val="single" w:sz="6" w:space="0" w:color="auto"/>
              <w:left w:val="single" w:sz="6" w:space="0" w:color="auto"/>
              <w:bottom w:val="single" w:sz="6" w:space="0" w:color="auto"/>
              <w:right w:val="single" w:sz="6" w:space="0" w:color="auto"/>
            </w:tcBorders>
            <w:hideMark/>
          </w:tcPr>
          <w:p w14:paraId="2FF5B4C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Menu Item</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0025C26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439F265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4B8F5B75"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55B47D0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No</w:t>
            </w:r>
            <w:r w:rsidRPr="0059076D">
              <w:rPr>
                <w:rFonts w:ascii="Calibri" w:hAnsi="Calibri" w:cs="Calibri"/>
                <w:color w:val="000000"/>
                <w:lang w:eastAsia="en-IN"/>
              </w:rPr>
              <w:t> </w:t>
            </w:r>
          </w:p>
        </w:tc>
        <w:tc>
          <w:tcPr>
            <w:tcW w:w="1020" w:type="dxa"/>
            <w:tcBorders>
              <w:top w:val="single" w:sz="6" w:space="0" w:color="auto"/>
              <w:left w:val="single" w:sz="6" w:space="0" w:color="auto"/>
              <w:bottom w:val="single" w:sz="6" w:space="0" w:color="auto"/>
              <w:right w:val="single" w:sz="6" w:space="0" w:color="auto"/>
            </w:tcBorders>
            <w:hideMark/>
          </w:tcPr>
          <w:p w14:paraId="082D7A7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Visible only for Secondary; switches Primary flag</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53C009E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r w:rsidR="00386CB5" w:rsidRPr="00C65D82" w14:paraId="68B98A69" w14:textId="77777777">
        <w:trPr>
          <w:trHeight w:val="615"/>
        </w:trPr>
        <w:tc>
          <w:tcPr>
            <w:tcW w:w="555" w:type="dxa"/>
            <w:tcBorders>
              <w:top w:val="single" w:sz="6" w:space="0" w:color="auto"/>
              <w:left w:val="single" w:sz="6" w:space="0" w:color="auto"/>
              <w:bottom w:val="single" w:sz="6" w:space="0" w:color="auto"/>
              <w:right w:val="single" w:sz="6" w:space="0" w:color="auto"/>
            </w:tcBorders>
            <w:hideMark/>
          </w:tcPr>
          <w:p w14:paraId="53427D1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Builder</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38C648E1"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Row Actions (</w:t>
            </w:r>
            <w:r w:rsidRPr="0059076D">
              <w:rPr>
                <w:rFonts w:ascii="Cambria Math" w:hAnsi="Cambria Math" w:cs="Cambria Math"/>
                <w:color w:val="000000"/>
                <w:lang w:val="en-US" w:eastAsia="en-IN"/>
              </w:rPr>
              <w:t>⋮</w:t>
            </w:r>
            <w:r w:rsidRPr="0059076D">
              <w:rPr>
                <w:rFonts w:ascii="Calibri" w:hAnsi="Calibri" w:cs="Calibri"/>
                <w:color w:val="000000"/>
                <w:lang w:val="en-US" w:eastAsia="en-IN"/>
              </w:rPr>
              <w:t xml:space="preserve"> menu)</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29E6B1F0"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Delete</w:t>
            </w:r>
            <w:r w:rsidRPr="0059076D">
              <w:rPr>
                <w:rFonts w:ascii="Calibri" w:hAnsi="Calibri" w:cs="Calibri"/>
                <w:color w:val="000000"/>
                <w:lang w:eastAsia="en-IN"/>
              </w:rPr>
              <w:t> </w:t>
            </w:r>
          </w:p>
        </w:tc>
        <w:tc>
          <w:tcPr>
            <w:tcW w:w="1215" w:type="dxa"/>
            <w:tcBorders>
              <w:top w:val="single" w:sz="6" w:space="0" w:color="auto"/>
              <w:left w:val="single" w:sz="6" w:space="0" w:color="auto"/>
              <w:bottom w:val="single" w:sz="6" w:space="0" w:color="auto"/>
              <w:right w:val="single" w:sz="6" w:space="0" w:color="auto"/>
            </w:tcBorders>
            <w:hideMark/>
          </w:tcPr>
          <w:p w14:paraId="124501A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Deletes resume</w:t>
            </w:r>
            <w:r w:rsidRPr="0059076D">
              <w:rPr>
                <w:rFonts w:ascii="Calibri" w:hAnsi="Calibri" w:cs="Calibri"/>
                <w:color w:val="000000"/>
                <w:lang w:eastAsia="en-IN"/>
              </w:rPr>
              <w:t> </w:t>
            </w:r>
          </w:p>
        </w:tc>
        <w:tc>
          <w:tcPr>
            <w:tcW w:w="840" w:type="dxa"/>
            <w:tcBorders>
              <w:top w:val="single" w:sz="6" w:space="0" w:color="auto"/>
              <w:left w:val="single" w:sz="6" w:space="0" w:color="auto"/>
              <w:bottom w:val="single" w:sz="6" w:space="0" w:color="auto"/>
              <w:right w:val="single" w:sz="6" w:space="0" w:color="auto"/>
            </w:tcBorders>
            <w:hideMark/>
          </w:tcPr>
          <w:p w14:paraId="7C5C553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Menu Item</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7D3E86C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62C68D0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761D8A60"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66528B9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No</w:t>
            </w:r>
            <w:r w:rsidRPr="0059076D">
              <w:rPr>
                <w:rFonts w:ascii="Calibri" w:hAnsi="Calibri" w:cs="Calibri"/>
                <w:color w:val="000000"/>
                <w:lang w:eastAsia="en-IN"/>
              </w:rPr>
              <w:t> </w:t>
            </w:r>
          </w:p>
        </w:tc>
        <w:tc>
          <w:tcPr>
            <w:tcW w:w="1020" w:type="dxa"/>
            <w:tcBorders>
              <w:top w:val="single" w:sz="6" w:space="0" w:color="auto"/>
              <w:left w:val="single" w:sz="6" w:space="0" w:color="auto"/>
              <w:bottom w:val="single" w:sz="6" w:space="0" w:color="auto"/>
              <w:right w:val="single" w:sz="6" w:space="0" w:color="auto"/>
            </w:tcBorders>
            <w:hideMark/>
          </w:tcPr>
          <w:p w14:paraId="07C236D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Disabled/hidden for Primary; confirm required</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40BE89C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r w:rsidR="00386CB5" w:rsidRPr="00C65D82" w14:paraId="6AFA0A3C" w14:textId="77777777">
        <w:trPr>
          <w:trHeight w:val="615"/>
        </w:trPr>
        <w:tc>
          <w:tcPr>
            <w:tcW w:w="555" w:type="dxa"/>
            <w:tcBorders>
              <w:top w:val="single" w:sz="6" w:space="0" w:color="auto"/>
              <w:left w:val="single" w:sz="6" w:space="0" w:color="auto"/>
              <w:bottom w:val="single" w:sz="6" w:space="0" w:color="auto"/>
              <w:right w:val="single" w:sz="6" w:space="0" w:color="auto"/>
            </w:tcBorders>
            <w:hideMark/>
          </w:tcPr>
          <w:p w14:paraId="30FFD18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Builder</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6116441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Rename (Modal)</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2E401A7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Name</w:t>
            </w:r>
            <w:r w:rsidRPr="0059076D">
              <w:rPr>
                <w:rFonts w:ascii="Calibri" w:hAnsi="Calibri" w:cs="Calibri"/>
                <w:color w:val="000000"/>
                <w:lang w:eastAsia="en-IN"/>
              </w:rPr>
              <w:t> </w:t>
            </w:r>
          </w:p>
        </w:tc>
        <w:tc>
          <w:tcPr>
            <w:tcW w:w="1215" w:type="dxa"/>
            <w:tcBorders>
              <w:top w:val="single" w:sz="6" w:space="0" w:color="auto"/>
              <w:left w:val="single" w:sz="6" w:space="0" w:color="auto"/>
              <w:bottom w:val="single" w:sz="6" w:space="0" w:color="auto"/>
              <w:right w:val="single" w:sz="6" w:space="0" w:color="auto"/>
            </w:tcBorders>
            <w:hideMark/>
          </w:tcPr>
          <w:p w14:paraId="6C4388A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Input for new title</w:t>
            </w:r>
            <w:r w:rsidRPr="0059076D">
              <w:rPr>
                <w:rFonts w:ascii="Calibri" w:hAnsi="Calibri" w:cs="Calibri"/>
                <w:color w:val="000000"/>
                <w:lang w:eastAsia="en-IN"/>
              </w:rPr>
              <w:t> </w:t>
            </w:r>
          </w:p>
        </w:tc>
        <w:tc>
          <w:tcPr>
            <w:tcW w:w="840" w:type="dxa"/>
            <w:tcBorders>
              <w:top w:val="single" w:sz="6" w:space="0" w:color="auto"/>
              <w:left w:val="single" w:sz="6" w:space="0" w:color="auto"/>
              <w:bottom w:val="single" w:sz="6" w:space="0" w:color="auto"/>
              <w:right w:val="single" w:sz="6" w:space="0" w:color="auto"/>
            </w:tcBorders>
            <w:hideMark/>
          </w:tcPr>
          <w:p w14:paraId="75DEC84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Text Input</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7EB57865"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12D8B49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1–100 chars</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1E953FC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100 chars</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5EBD7CB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Yes</w:t>
            </w:r>
            <w:r w:rsidRPr="0059076D">
              <w:rPr>
                <w:rFonts w:ascii="Calibri" w:hAnsi="Calibri" w:cs="Calibri"/>
                <w:color w:val="000000"/>
                <w:lang w:eastAsia="en-IN"/>
              </w:rPr>
              <w:t> </w:t>
            </w:r>
          </w:p>
        </w:tc>
        <w:tc>
          <w:tcPr>
            <w:tcW w:w="1020" w:type="dxa"/>
            <w:tcBorders>
              <w:top w:val="single" w:sz="6" w:space="0" w:color="auto"/>
              <w:left w:val="single" w:sz="6" w:space="0" w:color="auto"/>
              <w:bottom w:val="single" w:sz="6" w:space="0" w:color="auto"/>
              <w:right w:val="single" w:sz="6" w:space="0" w:color="auto"/>
            </w:tcBorders>
            <w:hideMark/>
          </w:tcPr>
          <w:p w14:paraId="2666E2E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Required; uniqueness; trim leading/trailing spaces</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541CABD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r w:rsidR="00386CB5" w:rsidRPr="00C65D82" w14:paraId="57126270" w14:textId="77777777">
        <w:trPr>
          <w:trHeight w:val="300"/>
        </w:trPr>
        <w:tc>
          <w:tcPr>
            <w:tcW w:w="555" w:type="dxa"/>
            <w:tcBorders>
              <w:top w:val="single" w:sz="6" w:space="0" w:color="auto"/>
              <w:left w:val="single" w:sz="6" w:space="0" w:color="auto"/>
              <w:bottom w:val="single" w:sz="6" w:space="0" w:color="auto"/>
              <w:right w:val="single" w:sz="6" w:space="0" w:color="auto"/>
            </w:tcBorders>
            <w:hideMark/>
          </w:tcPr>
          <w:p w14:paraId="15678E8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Builder</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40D42FF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Rename (Modal)</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27408C1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Save</w:t>
            </w:r>
            <w:r w:rsidRPr="0059076D">
              <w:rPr>
                <w:rFonts w:ascii="Calibri" w:hAnsi="Calibri" w:cs="Calibri"/>
                <w:color w:val="000000"/>
                <w:lang w:eastAsia="en-IN"/>
              </w:rPr>
              <w:t> </w:t>
            </w:r>
          </w:p>
        </w:tc>
        <w:tc>
          <w:tcPr>
            <w:tcW w:w="1215" w:type="dxa"/>
            <w:tcBorders>
              <w:top w:val="single" w:sz="6" w:space="0" w:color="auto"/>
              <w:left w:val="single" w:sz="6" w:space="0" w:color="auto"/>
              <w:bottom w:val="single" w:sz="6" w:space="0" w:color="auto"/>
              <w:right w:val="single" w:sz="6" w:space="0" w:color="auto"/>
            </w:tcBorders>
            <w:hideMark/>
          </w:tcPr>
          <w:p w14:paraId="724B302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Confirms rename</w:t>
            </w:r>
            <w:r w:rsidRPr="0059076D">
              <w:rPr>
                <w:rFonts w:ascii="Calibri" w:hAnsi="Calibri" w:cs="Calibri"/>
                <w:color w:val="000000"/>
                <w:lang w:eastAsia="en-IN"/>
              </w:rPr>
              <w:t> </w:t>
            </w:r>
          </w:p>
        </w:tc>
        <w:tc>
          <w:tcPr>
            <w:tcW w:w="840" w:type="dxa"/>
            <w:tcBorders>
              <w:top w:val="single" w:sz="6" w:space="0" w:color="auto"/>
              <w:left w:val="single" w:sz="6" w:space="0" w:color="auto"/>
              <w:bottom w:val="single" w:sz="6" w:space="0" w:color="auto"/>
              <w:right w:val="single" w:sz="6" w:space="0" w:color="auto"/>
            </w:tcBorders>
            <w:hideMark/>
          </w:tcPr>
          <w:p w14:paraId="49828A21"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Button</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2FF9DE8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1FDB4A1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3AB56AA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5CC89760"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Yes</w:t>
            </w:r>
            <w:r w:rsidRPr="0059076D">
              <w:rPr>
                <w:rFonts w:ascii="Calibri" w:hAnsi="Calibri" w:cs="Calibri"/>
                <w:color w:val="000000"/>
                <w:lang w:eastAsia="en-IN"/>
              </w:rPr>
              <w:t> </w:t>
            </w:r>
          </w:p>
        </w:tc>
        <w:tc>
          <w:tcPr>
            <w:tcW w:w="1020" w:type="dxa"/>
            <w:tcBorders>
              <w:top w:val="single" w:sz="6" w:space="0" w:color="auto"/>
              <w:left w:val="single" w:sz="6" w:space="0" w:color="auto"/>
              <w:bottom w:val="single" w:sz="6" w:space="0" w:color="auto"/>
              <w:right w:val="single" w:sz="6" w:space="0" w:color="auto"/>
            </w:tcBorders>
            <w:hideMark/>
          </w:tcPr>
          <w:p w14:paraId="16642581"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Enabled only when valid input</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1AFF815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r w:rsidR="00386CB5" w:rsidRPr="00C65D82" w14:paraId="04684B31" w14:textId="77777777">
        <w:trPr>
          <w:trHeight w:val="300"/>
        </w:trPr>
        <w:tc>
          <w:tcPr>
            <w:tcW w:w="555" w:type="dxa"/>
            <w:tcBorders>
              <w:top w:val="single" w:sz="6" w:space="0" w:color="auto"/>
              <w:left w:val="single" w:sz="6" w:space="0" w:color="auto"/>
              <w:bottom w:val="single" w:sz="6" w:space="0" w:color="auto"/>
              <w:right w:val="single" w:sz="6" w:space="0" w:color="auto"/>
            </w:tcBorders>
            <w:hideMark/>
          </w:tcPr>
          <w:p w14:paraId="77574F7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Builder</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6B9117F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Rename (Modal)</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3852644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Cancel</w:t>
            </w:r>
            <w:r w:rsidRPr="0059076D">
              <w:rPr>
                <w:rFonts w:ascii="Calibri" w:hAnsi="Calibri" w:cs="Calibri"/>
                <w:color w:val="000000"/>
                <w:lang w:eastAsia="en-IN"/>
              </w:rPr>
              <w:t> </w:t>
            </w:r>
          </w:p>
        </w:tc>
        <w:tc>
          <w:tcPr>
            <w:tcW w:w="1215" w:type="dxa"/>
            <w:tcBorders>
              <w:top w:val="single" w:sz="6" w:space="0" w:color="auto"/>
              <w:left w:val="single" w:sz="6" w:space="0" w:color="auto"/>
              <w:bottom w:val="single" w:sz="6" w:space="0" w:color="auto"/>
              <w:right w:val="single" w:sz="6" w:space="0" w:color="auto"/>
            </w:tcBorders>
            <w:hideMark/>
          </w:tcPr>
          <w:p w14:paraId="4BDE057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Closes modal</w:t>
            </w:r>
            <w:r w:rsidRPr="0059076D">
              <w:rPr>
                <w:rFonts w:ascii="Calibri" w:hAnsi="Calibri" w:cs="Calibri"/>
                <w:color w:val="000000"/>
                <w:lang w:eastAsia="en-IN"/>
              </w:rPr>
              <w:t> </w:t>
            </w:r>
          </w:p>
        </w:tc>
        <w:tc>
          <w:tcPr>
            <w:tcW w:w="840" w:type="dxa"/>
            <w:tcBorders>
              <w:top w:val="single" w:sz="6" w:space="0" w:color="auto"/>
              <w:left w:val="single" w:sz="6" w:space="0" w:color="auto"/>
              <w:bottom w:val="single" w:sz="6" w:space="0" w:color="auto"/>
              <w:right w:val="single" w:sz="6" w:space="0" w:color="auto"/>
            </w:tcBorders>
            <w:hideMark/>
          </w:tcPr>
          <w:p w14:paraId="1F852C0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Button</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52F6FB6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6817B01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6FCACD4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5232DB3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No</w:t>
            </w:r>
            <w:r w:rsidRPr="0059076D">
              <w:rPr>
                <w:rFonts w:ascii="Calibri" w:hAnsi="Calibri" w:cs="Calibri"/>
                <w:color w:val="000000"/>
                <w:lang w:eastAsia="en-IN"/>
              </w:rPr>
              <w:t> </w:t>
            </w:r>
          </w:p>
        </w:tc>
        <w:tc>
          <w:tcPr>
            <w:tcW w:w="1020" w:type="dxa"/>
            <w:tcBorders>
              <w:top w:val="single" w:sz="6" w:space="0" w:color="auto"/>
              <w:left w:val="single" w:sz="6" w:space="0" w:color="auto"/>
              <w:bottom w:val="single" w:sz="6" w:space="0" w:color="auto"/>
              <w:right w:val="single" w:sz="6" w:space="0" w:color="auto"/>
            </w:tcBorders>
            <w:hideMark/>
          </w:tcPr>
          <w:p w14:paraId="04118C1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30388C3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r w:rsidR="00386CB5" w:rsidRPr="00C65D82" w14:paraId="7B5A11D2" w14:textId="77777777">
        <w:trPr>
          <w:trHeight w:val="300"/>
        </w:trPr>
        <w:tc>
          <w:tcPr>
            <w:tcW w:w="555" w:type="dxa"/>
            <w:tcBorders>
              <w:top w:val="single" w:sz="6" w:space="0" w:color="auto"/>
              <w:left w:val="single" w:sz="6" w:space="0" w:color="auto"/>
              <w:bottom w:val="single" w:sz="6" w:space="0" w:color="auto"/>
              <w:right w:val="single" w:sz="6" w:space="0" w:color="auto"/>
            </w:tcBorders>
            <w:hideMark/>
          </w:tcPr>
          <w:p w14:paraId="30193A2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Builder</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52D95345"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Delete (Confirm)</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765C5B20"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Confirmation Text</w:t>
            </w:r>
            <w:r w:rsidRPr="0059076D">
              <w:rPr>
                <w:rFonts w:ascii="Calibri" w:hAnsi="Calibri" w:cs="Calibri"/>
                <w:color w:val="000000"/>
                <w:lang w:eastAsia="en-IN"/>
              </w:rPr>
              <w:t> </w:t>
            </w:r>
          </w:p>
        </w:tc>
        <w:tc>
          <w:tcPr>
            <w:tcW w:w="1215" w:type="dxa"/>
            <w:tcBorders>
              <w:top w:val="single" w:sz="6" w:space="0" w:color="auto"/>
              <w:left w:val="single" w:sz="6" w:space="0" w:color="auto"/>
              <w:bottom w:val="single" w:sz="6" w:space="0" w:color="auto"/>
              <w:right w:val="single" w:sz="6" w:space="0" w:color="auto"/>
            </w:tcBorders>
            <w:hideMark/>
          </w:tcPr>
          <w:p w14:paraId="5020CB6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Warns about deletion</w:t>
            </w:r>
            <w:r w:rsidRPr="0059076D">
              <w:rPr>
                <w:rFonts w:ascii="Calibri" w:hAnsi="Calibri" w:cs="Calibri"/>
                <w:color w:val="000000"/>
                <w:lang w:eastAsia="en-IN"/>
              </w:rPr>
              <w:t> </w:t>
            </w:r>
          </w:p>
        </w:tc>
        <w:tc>
          <w:tcPr>
            <w:tcW w:w="840" w:type="dxa"/>
            <w:tcBorders>
              <w:top w:val="single" w:sz="6" w:space="0" w:color="auto"/>
              <w:left w:val="single" w:sz="6" w:space="0" w:color="auto"/>
              <w:bottom w:val="single" w:sz="6" w:space="0" w:color="auto"/>
              <w:right w:val="single" w:sz="6" w:space="0" w:color="auto"/>
            </w:tcBorders>
            <w:hideMark/>
          </w:tcPr>
          <w:p w14:paraId="1527A36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Text</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2CB48BB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256101D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159143F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00E93BE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1020" w:type="dxa"/>
            <w:tcBorders>
              <w:top w:val="single" w:sz="6" w:space="0" w:color="auto"/>
              <w:left w:val="single" w:sz="6" w:space="0" w:color="auto"/>
              <w:bottom w:val="single" w:sz="6" w:space="0" w:color="auto"/>
              <w:right w:val="single" w:sz="6" w:space="0" w:color="auto"/>
            </w:tcBorders>
            <w:hideMark/>
          </w:tcPr>
          <w:p w14:paraId="0EAC4A0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02A126C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r w:rsidR="00386CB5" w:rsidRPr="00C65D82" w14:paraId="69D78676" w14:textId="77777777">
        <w:trPr>
          <w:trHeight w:val="300"/>
        </w:trPr>
        <w:tc>
          <w:tcPr>
            <w:tcW w:w="555" w:type="dxa"/>
            <w:tcBorders>
              <w:top w:val="single" w:sz="6" w:space="0" w:color="auto"/>
              <w:left w:val="single" w:sz="6" w:space="0" w:color="auto"/>
              <w:bottom w:val="single" w:sz="6" w:space="0" w:color="auto"/>
              <w:right w:val="single" w:sz="6" w:space="0" w:color="auto"/>
            </w:tcBorders>
            <w:hideMark/>
          </w:tcPr>
          <w:p w14:paraId="496AA635"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Builder</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1B770A4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Delete (Confirm)</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40D158F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Delete</w:t>
            </w:r>
            <w:r w:rsidRPr="0059076D">
              <w:rPr>
                <w:rFonts w:ascii="Calibri" w:hAnsi="Calibri" w:cs="Calibri"/>
                <w:color w:val="000000"/>
                <w:lang w:eastAsia="en-IN"/>
              </w:rPr>
              <w:t> </w:t>
            </w:r>
          </w:p>
        </w:tc>
        <w:tc>
          <w:tcPr>
            <w:tcW w:w="1215" w:type="dxa"/>
            <w:tcBorders>
              <w:top w:val="single" w:sz="6" w:space="0" w:color="auto"/>
              <w:left w:val="single" w:sz="6" w:space="0" w:color="auto"/>
              <w:bottom w:val="single" w:sz="6" w:space="0" w:color="auto"/>
              <w:right w:val="single" w:sz="6" w:space="0" w:color="auto"/>
            </w:tcBorders>
            <w:hideMark/>
          </w:tcPr>
          <w:p w14:paraId="3A50125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Confirms deletion</w:t>
            </w:r>
            <w:r w:rsidRPr="0059076D">
              <w:rPr>
                <w:rFonts w:ascii="Calibri" w:hAnsi="Calibri" w:cs="Calibri"/>
                <w:color w:val="000000"/>
                <w:lang w:eastAsia="en-IN"/>
              </w:rPr>
              <w:t> </w:t>
            </w:r>
          </w:p>
        </w:tc>
        <w:tc>
          <w:tcPr>
            <w:tcW w:w="840" w:type="dxa"/>
            <w:tcBorders>
              <w:top w:val="single" w:sz="6" w:space="0" w:color="auto"/>
              <w:left w:val="single" w:sz="6" w:space="0" w:color="auto"/>
              <w:bottom w:val="single" w:sz="6" w:space="0" w:color="auto"/>
              <w:right w:val="single" w:sz="6" w:space="0" w:color="auto"/>
            </w:tcBorders>
            <w:hideMark/>
          </w:tcPr>
          <w:p w14:paraId="2CDD70E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Button</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4641E03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684410B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16435D0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3153E59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No</w:t>
            </w:r>
            <w:r w:rsidRPr="0059076D">
              <w:rPr>
                <w:rFonts w:ascii="Calibri" w:hAnsi="Calibri" w:cs="Calibri"/>
                <w:color w:val="000000"/>
                <w:lang w:eastAsia="en-IN"/>
              </w:rPr>
              <w:t> </w:t>
            </w:r>
          </w:p>
        </w:tc>
        <w:tc>
          <w:tcPr>
            <w:tcW w:w="1020" w:type="dxa"/>
            <w:tcBorders>
              <w:top w:val="single" w:sz="6" w:space="0" w:color="auto"/>
              <w:left w:val="single" w:sz="6" w:space="0" w:color="auto"/>
              <w:bottom w:val="single" w:sz="6" w:space="0" w:color="auto"/>
              <w:right w:val="single" w:sz="6" w:space="0" w:color="auto"/>
            </w:tcBorders>
            <w:hideMark/>
          </w:tcPr>
          <w:p w14:paraId="7A9C108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Enabled only for Secondary</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5033AF4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r w:rsidR="00386CB5" w:rsidRPr="00C65D82" w14:paraId="7AB4C528" w14:textId="77777777">
        <w:trPr>
          <w:trHeight w:val="300"/>
        </w:trPr>
        <w:tc>
          <w:tcPr>
            <w:tcW w:w="555" w:type="dxa"/>
            <w:tcBorders>
              <w:top w:val="single" w:sz="6" w:space="0" w:color="auto"/>
              <w:left w:val="single" w:sz="6" w:space="0" w:color="auto"/>
              <w:bottom w:val="single" w:sz="6" w:space="0" w:color="auto"/>
              <w:right w:val="single" w:sz="6" w:space="0" w:color="auto"/>
            </w:tcBorders>
            <w:hideMark/>
          </w:tcPr>
          <w:p w14:paraId="0C4E5701"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Builder</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346C77B0"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Delete (Confirm)</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403868D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Cancel</w:t>
            </w:r>
            <w:r w:rsidRPr="0059076D">
              <w:rPr>
                <w:rFonts w:ascii="Calibri" w:hAnsi="Calibri" w:cs="Calibri"/>
                <w:color w:val="000000"/>
                <w:lang w:eastAsia="en-IN"/>
              </w:rPr>
              <w:t> </w:t>
            </w:r>
          </w:p>
        </w:tc>
        <w:tc>
          <w:tcPr>
            <w:tcW w:w="1215" w:type="dxa"/>
            <w:tcBorders>
              <w:top w:val="single" w:sz="6" w:space="0" w:color="auto"/>
              <w:left w:val="single" w:sz="6" w:space="0" w:color="auto"/>
              <w:bottom w:val="single" w:sz="6" w:space="0" w:color="auto"/>
              <w:right w:val="single" w:sz="6" w:space="0" w:color="auto"/>
            </w:tcBorders>
            <w:hideMark/>
          </w:tcPr>
          <w:p w14:paraId="4F1BBC8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Aborts deletion</w:t>
            </w:r>
            <w:r w:rsidRPr="0059076D">
              <w:rPr>
                <w:rFonts w:ascii="Calibri" w:hAnsi="Calibri" w:cs="Calibri"/>
                <w:color w:val="000000"/>
                <w:lang w:eastAsia="en-IN"/>
              </w:rPr>
              <w:t> </w:t>
            </w:r>
          </w:p>
        </w:tc>
        <w:tc>
          <w:tcPr>
            <w:tcW w:w="840" w:type="dxa"/>
            <w:tcBorders>
              <w:top w:val="single" w:sz="6" w:space="0" w:color="auto"/>
              <w:left w:val="single" w:sz="6" w:space="0" w:color="auto"/>
              <w:bottom w:val="single" w:sz="6" w:space="0" w:color="auto"/>
              <w:right w:val="single" w:sz="6" w:space="0" w:color="auto"/>
            </w:tcBorders>
            <w:hideMark/>
          </w:tcPr>
          <w:p w14:paraId="761C6380"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Button</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3A222B3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4BE1F291"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362386F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0BFE310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No</w:t>
            </w:r>
            <w:r w:rsidRPr="0059076D">
              <w:rPr>
                <w:rFonts w:ascii="Calibri" w:hAnsi="Calibri" w:cs="Calibri"/>
                <w:color w:val="000000"/>
                <w:lang w:eastAsia="en-IN"/>
              </w:rPr>
              <w:t> </w:t>
            </w:r>
          </w:p>
        </w:tc>
        <w:tc>
          <w:tcPr>
            <w:tcW w:w="1020" w:type="dxa"/>
            <w:tcBorders>
              <w:top w:val="single" w:sz="6" w:space="0" w:color="auto"/>
              <w:left w:val="single" w:sz="6" w:space="0" w:color="auto"/>
              <w:bottom w:val="single" w:sz="6" w:space="0" w:color="auto"/>
              <w:right w:val="single" w:sz="6" w:space="0" w:color="auto"/>
            </w:tcBorders>
            <w:hideMark/>
          </w:tcPr>
          <w:p w14:paraId="31AB142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0B313B1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r w:rsidR="00386CB5" w:rsidRPr="00C65D82" w14:paraId="605A41A5" w14:textId="77777777">
        <w:trPr>
          <w:trHeight w:val="930"/>
        </w:trPr>
        <w:tc>
          <w:tcPr>
            <w:tcW w:w="555" w:type="dxa"/>
            <w:tcBorders>
              <w:top w:val="single" w:sz="6" w:space="0" w:color="auto"/>
              <w:left w:val="single" w:sz="6" w:space="0" w:color="auto"/>
              <w:bottom w:val="single" w:sz="6" w:space="0" w:color="auto"/>
              <w:right w:val="single" w:sz="6" w:space="0" w:color="auto"/>
            </w:tcBorders>
            <w:hideMark/>
          </w:tcPr>
          <w:p w14:paraId="03FC8DA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Builder</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0AD274A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Unsaved Changes (global)</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46D27E6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Warning Popup</w:t>
            </w:r>
            <w:r w:rsidRPr="0059076D">
              <w:rPr>
                <w:rFonts w:ascii="Calibri" w:hAnsi="Calibri" w:cs="Calibri"/>
                <w:color w:val="000000"/>
                <w:lang w:eastAsia="en-IN"/>
              </w:rPr>
              <w:t> </w:t>
            </w:r>
          </w:p>
        </w:tc>
        <w:tc>
          <w:tcPr>
            <w:tcW w:w="1215" w:type="dxa"/>
            <w:tcBorders>
              <w:top w:val="single" w:sz="6" w:space="0" w:color="auto"/>
              <w:left w:val="single" w:sz="6" w:space="0" w:color="auto"/>
              <w:bottom w:val="single" w:sz="6" w:space="0" w:color="auto"/>
              <w:right w:val="single" w:sz="6" w:space="0" w:color="auto"/>
            </w:tcBorders>
            <w:hideMark/>
          </w:tcPr>
          <w:p w14:paraId="14488E7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Shown on navigation with unsaved edits</w:t>
            </w:r>
            <w:r w:rsidRPr="0059076D">
              <w:rPr>
                <w:rFonts w:ascii="Calibri" w:hAnsi="Calibri" w:cs="Calibri"/>
                <w:color w:val="000000"/>
                <w:lang w:eastAsia="en-IN"/>
              </w:rPr>
              <w:t> </w:t>
            </w:r>
          </w:p>
        </w:tc>
        <w:tc>
          <w:tcPr>
            <w:tcW w:w="840" w:type="dxa"/>
            <w:tcBorders>
              <w:top w:val="single" w:sz="6" w:space="0" w:color="auto"/>
              <w:left w:val="single" w:sz="6" w:space="0" w:color="auto"/>
              <w:bottom w:val="single" w:sz="6" w:space="0" w:color="auto"/>
              <w:right w:val="single" w:sz="6" w:space="0" w:color="auto"/>
            </w:tcBorders>
            <w:hideMark/>
          </w:tcPr>
          <w:p w14:paraId="3E8F0D0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Modal</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10F49C0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13131031"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Message: “</w:t>
            </w:r>
            <w:r w:rsidRPr="00F24BC1">
              <w:rPr>
                <w:rFonts w:ascii="Segoe UI Emoji" w:hAnsi="Segoe UI Emoji" w:cs="Segoe UI Emoji"/>
                <w:color w:val="000000"/>
                <w:lang w:val="en-US" w:eastAsia="en-IN"/>
              </w:rPr>
              <w:t>⚠️</w:t>
            </w:r>
            <w:r w:rsidRPr="0059076D">
              <w:rPr>
                <w:rFonts w:ascii="Calibri" w:hAnsi="Calibri" w:cs="Calibri"/>
                <w:color w:val="000000"/>
                <w:lang w:val="en-US" w:eastAsia="en-IN"/>
              </w:rPr>
              <w:t xml:space="preserve"> You Have Unsaved Changes…your updates will be lost.”</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5D60D22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666A543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1020" w:type="dxa"/>
            <w:tcBorders>
              <w:top w:val="single" w:sz="6" w:space="0" w:color="auto"/>
              <w:left w:val="single" w:sz="6" w:space="0" w:color="auto"/>
              <w:bottom w:val="single" w:sz="6" w:space="0" w:color="auto"/>
              <w:right w:val="single" w:sz="6" w:space="0" w:color="auto"/>
            </w:tcBorders>
            <w:hideMark/>
          </w:tcPr>
          <w:p w14:paraId="182EABF6"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Blocks navigation until a choice.</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5187C340"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r w:rsidR="00386CB5" w:rsidRPr="00C65D82" w14:paraId="79C3CF4A" w14:textId="77777777">
        <w:trPr>
          <w:trHeight w:val="615"/>
        </w:trPr>
        <w:tc>
          <w:tcPr>
            <w:tcW w:w="555" w:type="dxa"/>
            <w:tcBorders>
              <w:top w:val="single" w:sz="6" w:space="0" w:color="auto"/>
              <w:left w:val="single" w:sz="6" w:space="0" w:color="auto"/>
              <w:bottom w:val="single" w:sz="6" w:space="0" w:color="auto"/>
              <w:right w:val="single" w:sz="6" w:space="0" w:color="auto"/>
            </w:tcBorders>
            <w:hideMark/>
          </w:tcPr>
          <w:p w14:paraId="0195372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Builder</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54718F56"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Template Cards</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2394AA9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Professional Classic Creative Modern</w:t>
            </w:r>
            <w:r w:rsidRPr="0059076D">
              <w:rPr>
                <w:rFonts w:ascii="Calibri" w:hAnsi="Calibri" w:cs="Calibri"/>
                <w:color w:val="000000"/>
                <w:lang w:eastAsia="en-IN"/>
              </w:rPr>
              <w:t> </w:t>
            </w:r>
          </w:p>
        </w:tc>
        <w:tc>
          <w:tcPr>
            <w:tcW w:w="1215" w:type="dxa"/>
            <w:tcBorders>
              <w:top w:val="single" w:sz="6" w:space="0" w:color="auto"/>
              <w:left w:val="single" w:sz="6" w:space="0" w:color="auto"/>
              <w:bottom w:val="single" w:sz="6" w:space="0" w:color="auto"/>
              <w:right w:val="single" w:sz="6" w:space="0" w:color="auto"/>
            </w:tcBorders>
            <w:hideMark/>
          </w:tcPr>
          <w:p w14:paraId="19621C35"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Template card with preview thumbnail</w:t>
            </w:r>
            <w:r w:rsidRPr="0059076D">
              <w:rPr>
                <w:rFonts w:ascii="Calibri" w:hAnsi="Calibri" w:cs="Calibri"/>
                <w:color w:val="000000"/>
                <w:lang w:eastAsia="en-IN"/>
              </w:rPr>
              <w:t> </w:t>
            </w:r>
          </w:p>
        </w:tc>
        <w:tc>
          <w:tcPr>
            <w:tcW w:w="840" w:type="dxa"/>
            <w:tcBorders>
              <w:top w:val="single" w:sz="6" w:space="0" w:color="auto"/>
              <w:left w:val="single" w:sz="6" w:space="0" w:color="auto"/>
              <w:bottom w:val="single" w:sz="6" w:space="0" w:color="auto"/>
              <w:right w:val="single" w:sz="6" w:space="0" w:color="auto"/>
            </w:tcBorders>
            <w:hideMark/>
          </w:tcPr>
          <w:p w14:paraId="63E0E88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Card</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46467E7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Professional Classic, Creative Modern</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196F07E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Fixed</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539007B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57857BB5"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Yes</w:t>
            </w:r>
            <w:r w:rsidRPr="0059076D">
              <w:rPr>
                <w:rFonts w:ascii="Calibri" w:hAnsi="Calibri" w:cs="Calibri"/>
                <w:color w:val="000000"/>
                <w:lang w:eastAsia="en-IN"/>
              </w:rPr>
              <w:t> </w:t>
            </w:r>
          </w:p>
        </w:tc>
        <w:tc>
          <w:tcPr>
            <w:tcW w:w="1020" w:type="dxa"/>
            <w:tcBorders>
              <w:top w:val="single" w:sz="6" w:space="0" w:color="auto"/>
              <w:left w:val="single" w:sz="6" w:space="0" w:color="auto"/>
              <w:bottom w:val="single" w:sz="6" w:space="0" w:color="auto"/>
              <w:right w:val="single" w:sz="6" w:space="0" w:color="auto"/>
            </w:tcBorders>
            <w:hideMark/>
          </w:tcPr>
          <w:p w14:paraId="36E7A260"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One must be chosen before continuing.</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6F4D0B9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r w:rsidR="00386CB5" w:rsidRPr="00C65D82" w14:paraId="00AF59C6" w14:textId="77777777">
        <w:trPr>
          <w:trHeight w:val="615"/>
        </w:trPr>
        <w:tc>
          <w:tcPr>
            <w:tcW w:w="555" w:type="dxa"/>
            <w:tcBorders>
              <w:top w:val="single" w:sz="6" w:space="0" w:color="auto"/>
              <w:left w:val="single" w:sz="6" w:space="0" w:color="auto"/>
              <w:bottom w:val="single" w:sz="6" w:space="0" w:color="auto"/>
              <w:right w:val="single" w:sz="6" w:space="0" w:color="auto"/>
            </w:tcBorders>
            <w:hideMark/>
          </w:tcPr>
          <w:p w14:paraId="67F445E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Builder</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212A06F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Template Card – Actions</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645AAC2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Preview </w:t>
            </w:r>
            <w:r w:rsidRPr="0059076D">
              <w:rPr>
                <w:rFonts w:ascii="Calibri" w:hAnsi="Calibri" w:cs="Calibri"/>
                <w:color w:val="000000"/>
                <w:lang w:eastAsia="en-IN"/>
              </w:rPr>
              <w:t> </w:t>
            </w:r>
          </w:p>
        </w:tc>
        <w:tc>
          <w:tcPr>
            <w:tcW w:w="1215" w:type="dxa"/>
            <w:tcBorders>
              <w:top w:val="single" w:sz="6" w:space="0" w:color="auto"/>
              <w:left w:val="single" w:sz="6" w:space="0" w:color="auto"/>
              <w:bottom w:val="single" w:sz="6" w:space="0" w:color="auto"/>
              <w:right w:val="single" w:sz="6" w:space="0" w:color="auto"/>
            </w:tcBorders>
            <w:hideMark/>
          </w:tcPr>
          <w:p w14:paraId="058ABC9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Opens full preview of the Modern template</w:t>
            </w:r>
            <w:r w:rsidRPr="0059076D">
              <w:rPr>
                <w:rFonts w:ascii="Calibri" w:hAnsi="Calibri" w:cs="Calibri"/>
                <w:color w:val="000000"/>
                <w:lang w:eastAsia="en-IN"/>
              </w:rPr>
              <w:t> </w:t>
            </w:r>
          </w:p>
        </w:tc>
        <w:tc>
          <w:tcPr>
            <w:tcW w:w="840" w:type="dxa"/>
            <w:tcBorders>
              <w:top w:val="single" w:sz="6" w:space="0" w:color="auto"/>
              <w:left w:val="single" w:sz="6" w:space="0" w:color="auto"/>
              <w:bottom w:val="single" w:sz="6" w:space="0" w:color="auto"/>
              <w:right w:val="single" w:sz="6" w:space="0" w:color="auto"/>
            </w:tcBorders>
            <w:hideMark/>
          </w:tcPr>
          <w:p w14:paraId="3670D83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Button</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2222E7F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302A5EA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647DF7A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4F935481"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No</w:t>
            </w:r>
            <w:r w:rsidRPr="0059076D">
              <w:rPr>
                <w:rFonts w:ascii="Calibri" w:hAnsi="Calibri" w:cs="Calibri"/>
                <w:color w:val="000000"/>
                <w:lang w:eastAsia="en-IN"/>
              </w:rPr>
              <w:t> </w:t>
            </w:r>
          </w:p>
        </w:tc>
        <w:tc>
          <w:tcPr>
            <w:tcW w:w="1020" w:type="dxa"/>
            <w:tcBorders>
              <w:top w:val="single" w:sz="6" w:space="0" w:color="auto"/>
              <w:left w:val="single" w:sz="6" w:space="0" w:color="auto"/>
              <w:bottom w:val="single" w:sz="6" w:space="0" w:color="auto"/>
              <w:right w:val="single" w:sz="6" w:space="0" w:color="auto"/>
            </w:tcBorders>
            <w:hideMark/>
          </w:tcPr>
          <w:p w14:paraId="621DBC9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Opens preview modal/pane</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29D8E3F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r w:rsidR="00386CB5" w:rsidRPr="00C65D82" w14:paraId="5819C05B" w14:textId="77777777">
        <w:trPr>
          <w:trHeight w:val="615"/>
        </w:trPr>
        <w:tc>
          <w:tcPr>
            <w:tcW w:w="555" w:type="dxa"/>
            <w:tcBorders>
              <w:top w:val="single" w:sz="6" w:space="0" w:color="auto"/>
              <w:left w:val="single" w:sz="6" w:space="0" w:color="auto"/>
              <w:bottom w:val="single" w:sz="6" w:space="0" w:color="auto"/>
              <w:right w:val="single" w:sz="6" w:space="0" w:color="auto"/>
            </w:tcBorders>
            <w:hideMark/>
          </w:tcPr>
          <w:p w14:paraId="6213B3E1"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Builder</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28E8AC5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Template Card – Actions</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012920C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Use This Template </w:t>
            </w:r>
            <w:r w:rsidRPr="0059076D">
              <w:rPr>
                <w:rFonts w:ascii="Calibri" w:hAnsi="Calibri" w:cs="Calibri"/>
                <w:color w:val="000000"/>
                <w:lang w:eastAsia="en-IN"/>
              </w:rPr>
              <w:t> </w:t>
            </w:r>
          </w:p>
        </w:tc>
        <w:tc>
          <w:tcPr>
            <w:tcW w:w="1215" w:type="dxa"/>
            <w:tcBorders>
              <w:top w:val="single" w:sz="6" w:space="0" w:color="auto"/>
              <w:left w:val="single" w:sz="6" w:space="0" w:color="auto"/>
              <w:bottom w:val="single" w:sz="6" w:space="0" w:color="auto"/>
              <w:right w:val="single" w:sz="6" w:space="0" w:color="auto"/>
            </w:tcBorders>
            <w:hideMark/>
          </w:tcPr>
          <w:p w14:paraId="21DA9C6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Selects Modern and closes modal</w:t>
            </w:r>
            <w:r w:rsidRPr="0059076D">
              <w:rPr>
                <w:rFonts w:ascii="Calibri" w:hAnsi="Calibri" w:cs="Calibri"/>
                <w:color w:val="000000"/>
                <w:lang w:eastAsia="en-IN"/>
              </w:rPr>
              <w:t> </w:t>
            </w:r>
          </w:p>
        </w:tc>
        <w:tc>
          <w:tcPr>
            <w:tcW w:w="840" w:type="dxa"/>
            <w:tcBorders>
              <w:top w:val="single" w:sz="6" w:space="0" w:color="auto"/>
              <w:left w:val="single" w:sz="6" w:space="0" w:color="auto"/>
              <w:bottom w:val="single" w:sz="6" w:space="0" w:color="auto"/>
              <w:right w:val="single" w:sz="6" w:space="0" w:color="auto"/>
            </w:tcBorders>
            <w:hideMark/>
          </w:tcPr>
          <w:p w14:paraId="5AAFD54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Button</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26967F7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76A4D8E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2D21627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74CA6B21"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Yes (to proceed)</w:t>
            </w:r>
            <w:r w:rsidRPr="0059076D">
              <w:rPr>
                <w:rFonts w:ascii="Calibri" w:hAnsi="Calibri" w:cs="Calibri"/>
                <w:color w:val="000000"/>
                <w:lang w:eastAsia="en-IN"/>
              </w:rPr>
              <w:t> </w:t>
            </w:r>
          </w:p>
        </w:tc>
        <w:tc>
          <w:tcPr>
            <w:tcW w:w="1020" w:type="dxa"/>
            <w:tcBorders>
              <w:top w:val="single" w:sz="6" w:space="0" w:color="auto"/>
              <w:left w:val="single" w:sz="6" w:space="0" w:color="auto"/>
              <w:bottom w:val="single" w:sz="6" w:space="0" w:color="auto"/>
              <w:right w:val="single" w:sz="6" w:space="0" w:color="auto"/>
            </w:tcBorders>
            <w:hideMark/>
          </w:tcPr>
          <w:p w14:paraId="147CC84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Commits selection</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121C05D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r w:rsidR="00386CB5" w:rsidRPr="00C65D82" w14:paraId="66750CBD" w14:textId="77777777">
        <w:trPr>
          <w:trHeight w:val="300"/>
        </w:trPr>
        <w:tc>
          <w:tcPr>
            <w:tcW w:w="555" w:type="dxa"/>
            <w:tcBorders>
              <w:top w:val="single" w:sz="6" w:space="0" w:color="auto"/>
              <w:left w:val="single" w:sz="6" w:space="0" w:color="auto"/>
              <w:bottom w:val="single" w:sz="6" w:space="0" w:color="auto"/>
              <w:right w:val="single" w:sz="6" w:space="0" w:color="auto"/>
            </w:tcBorders>
            <w:hideMark/>
          </w:tcPr>
          <w:p w14:paraId="6EF5516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Builder</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5441B1C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Template Modal</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774E8180"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Close (X)</w:t>
            </w:r>
            <w:r w:rsidRPr="0059076D">
              <w:rPr>
                <w:rFonts w:ascii="Calibri" w:hAnsi="Calibri" w:cs="Calibri"/>
                <w:color w:val="000000"/>
                <w:lang w:eastAsia="en-IN"/>
              </w:rPr>
              <w:t> </w:t>
            </w:r>
          </w:p>
        </w:tc>
        <w:tc>
          <w:tcPr>
            <w:tcW w:w="1215" w:type="dxa"/>
            <w:tcBorders>
              <w:top w:val="single" w:sz="6" w:space="0" w:color="auto"/>
              <w:left w:val="single" w:sz="6" w:space="0" w:color="auto"/>
              <w:bottom w:val="single" w:sz="6" w:space="0" w:color="auto"/>
              <w:right w:val="single" w:sz="6" w:space="0" w:color="auto"/>
            </w:tcBorders>
            <w:hideMark/>
          </w:tcPr>
          <w:p w14:paraId="19CAF3A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Dismisses the modal</w:t>
            </w:r>
            <w:r w:rsidRPr="0059076D">
              <w:rPr>
                <w:rFonts w:ascii="Calibri" w:hAnsi="Calibri" w:cs="Calibri"/>
                <w:color w:val="000000"/>
                <w:lang w:eastAsia="en-IN"/>
              </w:rPr>
              <w:t> </w:t>
            </w:r>
          </w:p>
        </w:tc>
        <w:tc>
          <w:tcPr>
            <w:tcW w:w="840" w:type="dxa"/>
            <w:tcBorders>
              <w:top w:val="single" w:sz="6" w:space="0" w:color="auto"/>
              <w:left w:val="single" w:sz="6" w:space="0" w:color="auto"/>
              <w:bottom w:val="single" w:sz="6" w:space="0" w:color="auto"/>
              <w:right w:val="single" w:sz="6" w:space="0" w:color="auto"/>
            </w:tcBorders>
            <w:hideMark/>
          </w:tcPr>
          <w:p w14:paraId="19F213B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Icon Button</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76EB9A0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478158C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4838DBA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4850A44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No</w:t>
            </w:r>
            <w:r w:rsidRPr="0059076D">
              <w:rPr>
                <w:rFonts w:ascii="Calibri" w:hAnsi="Calibri" w:cs="Calibri"/>
                <w:color w:val="000000"/>
                <w:lang w:eastAsia="en-IN"/>
              </w:rPr>
              <w:t> </w:t>
            </w:r>
          </w:p>
        </w:tc>
        <w:tc>
          <w:tcPr>
            <w:tcW w:w="1020" w:type="dxa"/>
            <w:tcBorders>
              <w:top w:val="single" w:sz="6" w:space="0" w:color="auto"/>
              <w:left w:val="single" w:sz="6" w:space="0" w:color="auto"/>
              <w:bottom w:val="single" w:sz="6" w:space="0" w:color="auto"/>
              <w:right w:val="single" w:sz="6" w:space="0" w:color="auto"/>
            </w:tcBorders>
            <w:hideMark/>
          </w:tcPr>
          <w:p w14:paraId="58BB6AF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Esc/Click closes</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2902AB5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r w:rsidR="00386CB5" w:rsidRPr="00C65D82" w14:paraId="7DF141BC" w14:textId="77777777">
        <w:trPr>
          <w:trHeight w:val="300"/>
        </w:trPr>
        <w:tc>
          <w:tcPr>
            <w:tcW w:w="555" w:type="dxa"/>
            <w:tcBorders>
              <w:top w:val="single" w:sz="6" w:space="0" w:color="auto"/>
              <w:left w:val="single" w:sz="6" w:space="0" w:color="auto"/>
              <w:bottom w:val="single" w:sz="6" w:space="0" w:color="auto"/>
              <w:right w:val="single" w:sz="6" w:space="0" w:color="auto"/>
            </w:tcBorders>
            <w:hideMark/>
          </w:tcPr>
          <w:p w14:paraId="33769576"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Builder</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6750B1C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Name Modal</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1DC1C876"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Close (X)</w:t>
            </w:r>
            <w:r w:rsidRPr="0059076D">
              <w:rPr>
                <w:rFonts w:ascii="Calibri" w:hAnsi="Calibri" w:cs="Calibri"/>
                <w:color w:val="000000"/>
                <w:lang w:eastAsia="en-IN"/>
              </w:rPr>
              <w:t> </w:t>
            </w:r>
          </w:p>
        </w:tc>
        <w:tc>
          <w:tcPr>
            <w:tcW w:w="1215" w:type="dxa"/>
            <w:tcBorders>
              <w:top w:val="single" w:sz="6" w:space="0" w:color="auto"/>
              <w:left w:val="single" w:sz="6" w:space="0" w:color="auto"/>
              <w:bottom w:val="single" w:sz="6" w:space="0" w:color="auto"/>
              <w:right w:val="single" w:sz="6" w:space="0" w:color="auto"/>
            </w:tcBorders>
            <w:hideMark/>
          </w:tcPr>
          <w:p w14:paraId="2E34192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Dismisses the modal</w:t>
            </w:r>
            <w:r w:rsidRPr="0059076D">
              <w:rPr>
                <w:rFonts w:ascii="Calibri" w:hAnsi="Calibri" w:cs="Calibri"/>
                <w:color w:val="000000"/>
                <w:lang w:eastAsia="en-IN"/>
              </w:rPr>
              <w:t> </w:t>
            </w:r>
          </w:p>
        </w:tc>
        <w:tc>
          <w:tcPr>
            <w:tcW w:w="840" w:type="dxa"/>
            <w:tcBorders>
              <w:top w:val="single" w:sz="6" w:space="0" w:color="auto"/>
              <w:left w:val="single" w:sz="6" w:space="0" w:color="auto"/>
              <w:bottom w:val="single" w:sz="6" w:space="0" w:color="auto"/>
              <w:right w:val="single" w:sz="6" w:space="0" w:color="auto"/>
            </w:tcBorders>
            <w:hideMark/>
          </w:tcPr>
          <w:p w14:paraId="1FB6CA0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Icon Button</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42718A5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18D4377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2060BB9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3A09E7F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No</w:t>
            </w:r>
            <w:r w:rsidRPr="0059076D">
              <w:rPr>
                <w:rFonts w:ascii="Calibri" w:hAnsi="Calibri" w:cs="Calibri"/>
                <w:color w:val="000000"/>
                <w:lang w:eastAsia="en-IN"/>
              </w:rPr>
              <w:t> </w:t>
            </w:r>
          </w:p>
        </w:tc>
        <w:tc>
          <w:tcPr>
            <w:tcW w:w="1020" w:type="dxa"/>
            <w:tcBorders>
              <w:top w:val="single" w:sz="6" w:space="0" w:color="auto"/>
              <w:left w:val="single" w:sz="6" w:space="0" w:color="auto"/>
              <w:bottom w:val="single" w:sz="6" w:space="0" w:color="auto"/>
              <w:right w:val="single" w:sz="6" w:space="0" w:color="auto"/>
            </w:tcBorders>
            <w:hideMark/>
          </w:tcPr>
          <w:p w14:paraId="2914296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Esc/Click closes</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0585ED6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r w:rsidR="00386CB5" w:rsidRPr="00C65D82" w14:paraId="65AB648D" w14:textId="77777777">
        <w:trPr>
          <w:trHeight w:val="930"/>
        </w:trPr>
        <w:tc>
          <w:tcPr>
            <w:tcW w:w="555" w:type="dxa"/>
            <w:tcBorders>
              <w:top w:val="single" w:sz="6" w:space="0" w:color="auto"/>
              <w:left w:val="single" w:sz="6" w:space="0" w:color="auto"/>
              <w:bottom w:val="single" w:sz="6" w:space="0" w:color="auto"/>
              <w:right w:val="single" w:sz="6" w:space="0" w:color="auto"/>
            </w:tcBorders>
            <w:hideMark/>
          </w:tcPr>
          <w:p w14:paraId="2B73C7C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Builder</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13C3E826"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Name Modal</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5DADBEE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Name</w:t>
            </w:r>
            <w:r w:rsidRPr="0059076D">
              <w:rPr>
                <w:rFonts w:ascii="Calibri" w:hAnsi="Calibri" w:cs="Calibri"/>
                <w:color w:val="000000"/>
                <w:lang w:eastAsia="en-IN"/>
              </w:rPr>
              <w:t> </w:t>
            </w:r>
          </w:p>
        </w:tc>
        <w:tc>
          <w:tcPr>
            <w:tcW w:w="1215" w:type="dxa"/>
            <w:tcBorders>
              <w:top w:val="single" w:sz="6" w:space="0" w:color="auto"/>
              <w:left w:val="single" w:sz="6" w:space="0" w:color="auto"/>
              <w:bottom w:val="single" w:sz="6" w:space="0" w:color="auto"/>
              <w:right w:val="single" w:sz="6" w:space="0" w:color="auto"/>
            </w:tcBorders>
            <w:hideMark/>
          </w:tcPr>
          <w:p w14:paraId="6D80F66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Input field to name the resume</w:t>
            </w:r>
            <w:r w:rsidRPr="0059076D">
              <w:rPr>
                <w:rFonts w:ascii="Calibri" w:hAnsi="Calibri" w:cs="Calibri"/>
                <w:color w:val="000000"/>
                <w:lang w:eastAsia="en-IN"/>
              </w:rPr>
              <w:t> </w:t>
            </w:r>
          </w:p>
        </w:tc>
        <w:tc>
          <w:tcPr>
            <w:tcW w:w="840" w:type="dxa"/>
            <w:tcBorders>
              <w:top w:val="single" w:sz="6" w:space="0" w:color="auto"/>
              <w:left w:val="single" w:sz="6" w:space="0" w:color="auto"/>
              <w:bottom w:val="single" w:sz="6" w:space="0" w:color="auto"/>
              <w:right w:val="single" w:sz="6" w:space="0" w:color="auto"/>
            </w:tcBorders>
            <w:hideMark/>
          </w:tcPr>
          <w:p w14:paraId="077AF6B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Text Input</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13577DA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1E7C723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1–100 characters; printable text</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2735ABA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100 chars</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5107D89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Yes</w:t>
            </w:r>
            <w:r w:rsidRPr="0059076D">
              <w:rPr>
                <w:rFonts w:ascii="Calibri" w:hAnsi="Calibri" w:cs="Calibri"/>
                <w:color w:val="000000"/>
                <w:lang w:eastAsia="en-IN"/>
              </w:rPr>
              <w:t> </w:t>
            </w:r>
          </w:p>
        </w:tc>
        <w:tc>
          <w:tcPr>
            <w:tcW w:w="1020" w:type="dxa"/>
            <w:tcBorders>
              <w:top w:val="single" w:sz="6" w:space="0" w:color="auto"/>
              <w:left w:val="single" w:sz="6" w:space="0" w:color="auto"/>
              <w:bottom w:val="single" w:sz="6" w:space="0" w:color="auto"/>
              <w:right w:val="single" w:sz="6" w:space="0" w:color="auto"/>
            </w:tcBorders>
            <w:hideMark/>
          </w:tcPr>
          <w:p w14:paraId="350C593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Required; not only whitespace; trim leading/trailing spaces; uniqueness per student</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35C8713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r w:rsidR="00386CB5" w:rsidRPr="00C65D82" w14:paraId="6E54063B" w14:textId="77777777">
        <w:trPr>
          <w:trHeight w:val="615"/>
        </w:trPr>
        <w:tc>
          <w:tcPr>
            <w:tcW w:w="555" w:type="dxa"/>
            <w:tcBorders>
              <w:top w:val="single" w:sz="6" w:space="0" w:color="auto"/>
              <w:left w:val="single" w:sz="6" w:space="0" w:color="auto"/>
              <w:bottom w:val="single" w:sz="6" w:space="0" w:color="auto"/>
              <w:right w:val="single" w:sz="6" w:space="0" w:color="auto"/>
            </w:tcBorders>
            <w:hideMark/>
          </w:tcPr>
          <w:p w14:paraId="7B3D69C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Builder</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7E111C50"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Name Modal</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71781B7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Back</w:t>
            </w:r>
            <w:r w:rsidRPr="0059076D">
              <w:rPr>
                <w:rFonts w:ascii="Calibri" w:hAnsi="Calibri" w:cs="Calibri"/>
                <w:color w:val="000000"/>
                <w:lang w:eastAsia="en-IN"/>
              </w:rPr>
              <w:t> </w:t>
            </w:r>
          </w:p>
        </w:tc>
        <w:tc>
          <w:tcPr>
            <w:tcW w:w="1215" w:type="dxa"/>
            <w:tcBorders>
              <w:top w:val="single" w:sz="6" w:space="0" w:color="auto"/>
              <w:left w:val="single" w:sz="6" w:space="0" w:color="auto"/>
              <w:bottom w:val="single" w:sz="6" w:space="0" w:color="auto"/>
              <w:right w:val="single" w:sz="6" w:space="0" w:color="auto"/>
            </w:tcBorders>
            <w:hideMark/>
          </w:tcPr>
          <w:p w14:paraId="27C2FF3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Returns to previous step (template selection)</w:t>
            </w:r>
            <w:r w:rsidRPr="0059076D">
              <w:rPr>
                <w:rFonts w:ascii="Calibri" w:hAnsi="Calibri" w:cs="Calibri"/>
                <w:color w:val="000000"/>
                <w:lang w:eastAsia="en-IN"/>
              </w:rPr>
              <w:t> </w:t>
            </w:r>
          </w:p>
        </w:tc>
        <w:tc>
          <w:tcPr>
            <w:tcW w:w="840" w:type="dxa"/>
            <w:tcBorders>
              <w:top w:val="single" w:sz="6" w:space="0" w:color="auto"/>
              <w:left w:val="single" w:sz="6" w:space="0" w:color="auto"/>
              <w:bottom w:val="single" w:sz="6" w:space="0" w:color="auto"/>
              <w:right w:val="single" w:sz="6" w:space="0" w:color="auto"/>
            </w:tcBorders>
            <w:hideMark/>
          </w:tcPr>
          <w:p w14:paraId="7EC6EB5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Button</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303ECE6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7480498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7892E97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371421A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No</w:t>
            </w:r>
            <w:r w:rsidRPr="0059076D">
              <w:rPr>
                <w:rFonts w:ascii="Calibri" w:hAnsi="Calibri" w:cs="Calibri"/>
                <w:color w:val="000000"/>
                <w:lang w:eastAsia="en-IN"/>
              </w:rPr>
              <w:t> </w:t>
            </w:r>
          </w:p>
        </w:tc>
        <w:tc>
          <w:tcPr>
            <w:tcW w:w="1020" w:type="dxa"/>
            <w:tcBorders>
              <w:top w:val="single" w:sz="6" w:space="0" w:color="auto"/>
              <w:left w:val="single" w:sz="6" w:space="0" w:color="auto"/>
              <w:bottom w:val="single" w:sz="6" w:space="0" w:color="auto"/>
              <w:right w:val="single" w:sz="6" w:space="0" w:color="auto"/>
            </w:tcBorders>
            <w:hideMark/>
          </w:tcPr>
          <w:p w14:paraId="1A5CA56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6F42BCD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r w:rsidR="00386CB5" w:rsidRPr="00C65D82" w14:paraId="298B3FD0" w14:textId="77777777">
        <w:trPr>
          <w:trHeight w:val="615"/>
        </w:trPr>
        <w:tc>
          <w:tcPr>
            <w:tcW w:w="555" w:type="dxa"/>
            <w:tcBorders>
              <w:top w:val="single" w:sz="6" w:space="0" w:color="auto"/>
              <w:left w:val="single" w:sz="6" w:space="0" w:color="auto"/>
              <w:bottom w:val="single" w:sz="6" w:space="0" w:color="auto"/>
              <w:right w:val="single" w:sz="6" w:space="0" w:color="auto"/>
            </w:tcBorders>
            <w:hideMark/>
          </w:tcPr>
          <w:p w14:paraId="287FFC3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Builder</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50FAE04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Name Modal</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437A1280"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Continue</w:t>
            </w:r>
            <w:r w:rsidRPr="0059076D">
              <w:rPr>
                <w:rFonts w:ascii="Calibri" w:hAnsi="Calibri" w:cs="Calibri"/>
                <w:color w:val="000000"/>
                <w:lang w:eastAsia="en-IN"/>
              </w:rPr>
              <w:t> </w:t>
            </w:r>
          </w:p>
        </w:tc>
        <w:tc>
          <w:tcPr>
            <w:tcW w:w="1215" w:type="dxa"/>
            <w:tcBorders>
              <w:top w:val="single" w:sz="6" w:space="0" w:color="auto"/>
              <w:left w:val="single" w:sz="6" w:space="0" w:color="auto"/>
              <w:bottom w:val="single" w:sz="6" w:space="0" w:color="auto"/>
              <w:right w:val="single" w:sz="6" w:space="0" w:color="auto"/>
            </w:tcBorders>
            <w:hideMark/>
          </w:tcPr>
          <w:p w14:paraId="3D24A020"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Proceeds to editor and creates draft</w:t>
            </w:r>
            <w:r w:rsidRPr="0059076D">
              <w:rPr>
                <w:rFonts w:ascii="Calibri" w:hAnsi="Calibri" w:cs="Calibri"/>
                <w:color w:val="000000"/>
                <w:lang w:eastAsia="en-IN"/>
              </w:rPr>
              <w:t> </w:t>
            </w:r>
          </w:p>
        </w:tc>
        <w:tc>
          <w:tcPr>
            <w:tcW w:w="840" w:type="dxa"/>
            <w:tcBorders>
              <w:top w:val="single" w:sz="6" w:space="0" w:color="auto"/>
              <w:left w:val="single" w:sz="6" w:space="0" w:color="auto"/>
              <w:bottom w:val="single" w:sz="6" w:space="0" w:color="auto"/>
              <w:right w:val="single" w:sz="6" w:space="0" w:color="auto"/>
            </w:tcBorders>
            <w:hideMark/>
          </w:tcPr>
          <w:p w14:paraId="411FCD7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Button</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7C1ACA10"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2AC6B49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Valid name only</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240B949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6B516A55"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Yes</w:t>
            </w:r>
            <w:r w:rsidRPr="0059076D">
              <w:rPr>
                <w:rFonts w:ascii="Calibri" w:hAnsi="Calibri" w:cs="Calibri"/>
                <w:color w:val="000000"/>
                <w:lang w:eastAsia="en-IN"/>
              </w:rPr>
              <w:t> </w:t>
            </w:r>
          </w:p>
        </w:tc>
        <w:tc>
          <w:tcPr>
            <w:tcW w:w="1020" w:type="dxa"/>
            <w:tcBorders>
              <w:top w:val="single" w:sz="6" w:space="0" w:color="auto"/>
              <w:left w:val="single" w:sz="6" w:space="0" w:color="auto"/>
              <w:bottom w:val="single" w:sz="6" w:space="0" w:color="auto"/>
              <w:right w:val="single" w:sz="6" w:space="0" w:color="auto"/>
            </w:tcBorders>
            <w:hideMark/>
          </w:tcPr>
          <w:p w14:paraId="2D691F2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Enabled only when input passes validation</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34DD517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r w:rsidR="00386CB5" w:rsidRPr="00C65D82" w14:paraId="0C31288F" w14:textId="77777777">
        <w:trPr>
          <w:trHeight w:val="615"/>
        </w:trPr>
        <w:tc>
          <w:tcPr>
            <w:tcW w:w="555" w:type="dxa"/>
            <w:tcBorders>
              <w:top w:val="single" w:sz="6" w:space="0" w:color="auto"/>
              <w:left w:val="single" w:sz="6" w:space="0" w:color="auto"/>
              <w:bottom w:val="single" w:sz="6" w:space="0" w:color="auto"/>
              <w:right w:val="single" w:sz="6" w:space="0" w:color="auto"/>
            </w:tcBorders>
            <w:hideMark/>
          </w:tcPr>
          <w:p w14:paraId="5E1BD285"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Builder – Editor</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6C682ED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Personal Info</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73DA48A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Name</w:t>
            </w:r>
            <w:r w:rsidRPr="0059076D">
              <w:rPr>
                <w:rFonts w:ascii="Calibri" w:hAnsi="Calibri" w:cs="Calibri"/>
                <w:color w:val="000000"/>
                <w:lang w:eastAsia="en-IN"/>
              </w:rPr>
              <w:t> </w:t>
            </w:r>
          </w:p>
        </w:tc>
        <w:tc>
          <w:tcPr>
            <w:tcW w:w="1215" w:type="dxa"/>
            <w:tcBorders>
              <w:top w:val="single" w:sz="6" w:space="0" w:color="auto"/>
              <w:left w:val="single" w:sz="6" w:space="0" w:color="auto"/>
              <w:bottom w:val="single" w:sz="6" w:space="0" w:color="auto"/>
              <w:right w:val="single" w:sz="6" w:space="0" w:color="auto"/>
            </w:tcBorders>
            <w:hideMark/>
          </w:tcPr>
          <w:p w14:paraId="1822C27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Student full name</w:t>
            </w:r>
            <w:r w:rsidRPr="0059076D">
              <w:rPr>
                <w:rFonts w:ascii="Calibri" w:hAnsi="Calibri" w:cs="Calibri"/>
                <w:color w:val="000000"/>
                <w:lang w:eastAsia="en-IN"/>
              </w:rPr>
              <w:t> </w:t>
            </w:r>
          </w:p>
        </w:tc>
        <w:tc>
          <w:tcPr>
            <w:tcW w:w="840" w:type="dxa"/>
            <w:tcBorders>
              <w:top w:val="single" w:sz="6" w:space="0" w:color="auto"/>
              <w:left w:val="single" w:sz="6" w:space="0" w:color="auto"/>
              <w:bottom w:val="single" w:sz="6" w:space="0" w:color="auto"/>
              <w:right w:val="single" w:sz="6" w:space="0" w:color="auto"/>
            </w:tcBorders>
            <w:hideMark/>
          </w:tcPr>
          <w:p w14:paraId="088BB3F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Text Input</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7284B970"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68CAF74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Text</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4D7DF0F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1–120 chars</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7391B261"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Yes</w:t>
            </w:r>
            <w:r w:rsidRPr="0059076D">
              <w:rPr>
                <w:rFonts w:ascii="Calibri" w:hAnsi="Calibri" w:cs="Calibri"/>
                <w:color w:val="000000"/>
                <w:lang w:eastAsia="en-IN"/>
              </w:rPr>
              <w:t> </w:t>
            </w:r>
          </w:p>
        </w:tc>
        <w:tc>
          <w:tcPr>
            <w:tcW w:w="1020" w:type="dxa"/>
            <w:tcBorders>
              <w:top w:val="single" w:sz="6" w:space="0" w:color="auto"/>
              <w:left w:val="single" w:sz="6" w:space="0" w:color="auto"/>
              <w:bottom w:val="single" w:sz="6" w:space="0" w:color="auto"/>
              <w:right w:val="single" w:sz="6" w:space="0" w:color="auto"/>
            </w:tcBorders>
            <w:hideMark/>
          </w:tcPr>
          <w:p w14:paraId="3775291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xml:space="preserve">Required; no </w:t>
            </w:r>
            <w:proofErr w:type="spellStart"/>
            <w:r w:rsidRPr="0059076D">
              <w:rPr>
                <w:rFonts w:ascii="Calibri" w:hAnsi="Calibri" w:cs="Calibri"/>
                <w:color w:val="000000"/>
                <w:lang w:val="en-US" w:eastAsia="en-IN"/>
              </w:rPr>
              <w:t>numerics</w:t>
            </w:r>
            <w:proofErr w:type="spellEnd"/>
            <w:r w:rsidRPr="0059076D">
              <w:rPr>
                <w:rFonts w:ascii="Calibri" w:hAnsi="Calibri" w:cs="Calibri"/>
                <w:color w:val="000000"/>
                <w:lang w:val="en-US" w:eastAsia="en-IN"/>
              </w:rPr>
              <w:t>-only; shows in preview</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24B699A6"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r w:rsidR="00386CB5" w:rsidRPr="00C65D82" w14:paraId="4C8DD1D0" w14:textId="77777777">
        <w:trPr>
          <w:trHeight w:val="615"/>
        </w:trPr>
        <w:tc>
          <w:tcPr>
            <w:tcW w:w="555" w:type="dxa"/>
            <w:tcBorders>
              <w:top w:val="single" w:sz="6" w:space="0" w:color="auto"/>
              <w:left w:val="single" w:sz="6" w:space="0" w:color="auto"/>
              <w:bottom w:val="single" w:sz="6" w:space="0" w:color="auto"/>
              <w:right w:val="single" w:sz="6" w:space="0" w:color="auto"/>
            </w:tcBorders>
            <w:hideMark/>
          </w:tcPr>
          <w:p w14:paraId="54EDB2B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Builder – Editor</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3DEDFC3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Personal Info</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6DF256E5"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Email</w:t>
            </w:r>
            <w:r w:rsidRPr="0059076D">
              <w:rPr>
                <w:rFonts w:ascii="Calibri" w:hAnsi="Calibri" w:cs="Calibri"/>
                <w:color w:val="000000"/>
                <w:lang w:eastAsia="en-IN"/>
              </w:rPr>
              <w:t> </w:t>
            </w:r>
          </w:p>
        </w:tc>
        <w:tc>
          <w:tcPr>
            <w:tcW w:w="1215" w:type="dxa"/>
            <w:tcBorders>
              <w:top w:val="single" w:sz="6" w:space="0" w:color="auto"/>
              <w:left w:val="single" w:sz="6" w:space="0" w:color="auto"/>
              <w:bottom w:val="single" w:sz="6" w:space="0" w:color="auto"/>
              <w:right w:val="single" w:sz="6" w:space="0" w:color="auto"/>
            </w:tcBorders>
            <w:hideMark/>
          </w:tcPr>
          <w:p w14:paraId="04FC8BE0"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Contact email</w:t>
            </w:r>
            <w:r w:rsidRPr="0059076D">
              <w:rPr>
                <w:rFonts w:ascii="Calibri" w:hAnsi="Calibri" w:cs="Calibri"/>
                <w:color w:val="000000"/>
                <w:lang w:eastAsia="en-IN"/>
              </w:rPr>
              <w:t> </w:t>
            </w:r>
          </w:p>
        </w:tc>
        <w:tc>
          <w:tcPr>
            <w:tcW w:w="840" w:type="dxa"/>
            <w:tcBorders>
              <w:top w:val="single" w:sz="6" w:space="0" w:color="auto"/>
              <w:left w:val="single" w:sz="6" w:space="0" w:color="auto"/>
              <w:bottom w:val="single" w:sz="6" w:space="0" w:color="auto"/>
              <w:right w:val="single" w:sz="6" w:space="0" w:color="auto"/>
            </w:tcBorders>
            <w:hideMark/>
          </w:tcPr>
          <w:p w14:paraId="678ECD71"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Text Input</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6C6C4350"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105F370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Valid email</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2FCF78E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5–254 chars</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455D78C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No</w:t>
            </w:r>
            <w:r w:rsidRPr="0059076D">
              <w:rPr>
                <w:rFonts w:ascii="Calibri" w:hAnsi="Calibri" w:cs="Calibri"/>
                <w:color w:val="000000"/>
                <w:lang w:eastAsia="en-IN"/>
              </w:rPr>
              <w:t> </w:t>
            </w:r>
          </w:p>
        </w:tc>
        <w:tc>
          <w:tcPr>
            <w:tcW w:w="1020" w:type="dxa"/>
            <w:tcBorders>
              <w:top w:val="single" w:sz="6" w:space="0" w:color="auto"/>
              <w:left w:val="single" w:sz="6" w:space="0" w:color="auto"/>
              <w:bottom w:val="single" w:sz="6" w:space="0" w:color="auto"/>
              <w:right w:val="single" w:sz="6" w:space="0" w:color="auto"/>
            </w:tcBorders>
            <w:hideMark/>
          </w:tcPr>
          <w:p w14:paraId="2DEF3BB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Email format validation</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4DD3AC8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r w:rsidR="00386CB5" w:rsidRPr="00C65D82" w14:paraId="42AD44D3" w14:textId="77777777">
        <w:trPr>
          <w:trHeight w:val="615"/>
        </w:trPr>
        <w:tc>
          <w:tcPr>
            <w:tcW w:w="555" w:type="dxa"/>
            <w:tcBorders>
              <w:top w:val="single" w:sz="6" w:space="0" w:color="auto"/>
              <w:left w:val="single" w:sz="6" w:space="0" w:color="auto"/>
              <w:bottom w:val="single" w:sz="6" w:space="0" w:color="auto"/>
              <w:right w:val="single" w:sz="6" w:space="0" w:color="auto"/>
            </w:tcBorders>
            <w:hideMark/>
          </w:tcPr>
          <w:p w14:paraId="77B7098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Builder – Editor</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43F66321"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Personal Info</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5E45BB0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Phone</w:t>
            </w:r>
            <w:r w:rsidRPr="0059076D">
              <w:rPr>
                <w:rFonts w:ascii="Calibri" w:hAnsi="Calibri" w:cs="Calibri"/>
                <w:color w:val="000000"/>
                <w:lang w:eastAsia="en-IN"/>
              </w:rPr>
              <w:t> </w:t>
            </w:r>
          </w:p>
        </w:tc>
        <w:tc>
          <w:tcPr>
            <w:tcW w:w="1215" w:type="dxa"/>
            <w:tcBorders>
              <w:top w:val="single" w:sz="6" w:space="0" w:color="auto"/>
              <w:left w:val="single" w:sz="6" w:space="0" w:color="auto"/>
              <w:bottom w:val="single" w:sz="6" w:space="0" w:color="auto"/>
              <w:right w:val="single" w:sz="6" w:space="0" w:color="auto"/>
            </w:tcBorders>
            <w:hideMark/>
          </w:tcPr>
          <w:p w14:paraId="34251E2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Contact phone</w:t>
            </w:r>
            <w:r w:rsidRPr="0059076D">
              <w:rPr>
                <w:rFonts w:ascii="Calibri" w:hAnsi="Calibri" w:cs="Calibri"/>
                <w:color w:val="000000"/>
                <w:lang w:eastAsia="en-IN"/>
              </w:rPr>
              <w:t> </w:t>
            </w:r>
          </w:p>
        </w:tc>
        <w:tc>
          <w:tcPr>
            <w:tcW w:w="840" w:type="dxa"/>
            <w:tcBorders>
              <w:top w:val="single" w:sz="6" w:space="0" w:color="auto"/>
              <w:left w:val="single" w:sz="6" w:space="0" w:color="auto"/>
              <w:bottom w:val="single" w:sz="6" w:space="0" w:color="auto"/>
              <w:right w:val="single" w:sz="6" w:space="0" w:color="auto"/>
            </w:tcBorders>
            <w:hideMark/>
          </w:tcPr>
          <w:p w14:paraId="0F0204B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Text Input</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5B7B14A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1BD42B6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E.164 / local format (XXX)XXX-XXXX</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3591D500"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7–20 chars</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36A53EE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No</w:t>
            </w:r>
            <w:r w:rsidRPr="0059076D">
              <w:rPr>
                <w:rFonts w:ascii="Calibri" w:hAnsi="Calibri" w:cs="Calibri"/>
                <w:color w:val="000000"/>
                <w:lang w:eastAsia="en-IN"/>
              </w:rPr>
              <w:t> </w:t>
            </w:r>
          </w:p>
        </w:tc>
        <w:tc>
          <w:tcPr>
            <w:tcW w:w="1020" w:type="dxa"/>
            <w:tcBorders>
              <w:top w:val="single" w:sz="6" w:space="0" w:color="auto"/>
              <w:left w:val="single" w:sz="6" w:space="0" w:color="auto"/>
              <w:bottom w:val="single" w:sz="6" w:space="0" w:color="auto"/>
              <w:right w:val="single" w:sz="6" w:space="0" w:color="auto"/>
            </w:tcBorders>
            <w:hideMark/>
          </w:tcPr>
          <w:p w14:paraId="7C6A54C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Phone format validation</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1643D0C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r w:rsidR="00386CB5" w:rsidRPr="00C65D82" w14:paraId="0E424B68" w14:textId="77777777">
        <w:trPr>
          <w:trHeight w:val="615"/>
        </w:trPr>
        <w:tc>
          <w:tcPr>
            <w:tcW w:w="555" w:type="dxa"/>
            <w:tcBorders>
              <w:top w:val="single" w:sz="6" w:space="0" w:color="auto"/>
              <w:left w:val="single" w:sz="6" w:space="0" w:color="auto"/>
              <w:bottom w:val="single" w:sz="6" w:space="0" w:color="auto"/>
              <w:right w:val="single" w:sz="6" w:space="0" w:color="auto"/>
            </w:tcBorders>
            <w:hideMark/>
          </w:tcPr>
          <w:p w14:paraId="0C362706"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Builder – Editor</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1483D8E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Personal Info</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21244FC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City</w:t>
            </w:r>
            <w:r w:rsidRPr="0059076D">
              <w:rPr>
                <w:rFonts w:ascii="Calibri" w:hAnsi="Calibri" w:cs="Calibri"/>
                <w:color w:val="000000"/>
                <w:lang w:eastAsia="en-IN"/>
              </w:rPr>
              <w:t> </w:t>
            </w:r>
          </w:p>
        </w:tc>
        <w:tc>
          <w:tcPr>
            <w:tcW w:w="1215" w:type="dxa"/>
            <w:tcBorders>
              <w:top w:val="single" w:sz="6" w:space="0" w:color="auto"/>
              <w:left w:val="single" w:sz="6" w:space="0" w:color="auto"/>
              <w:bottom w:val="single" w:sz="6" w:space="0" w:color="auto"/>
              <w:right w:val="single" w:sz="6" w:space="0" w:color="auto"/>
            </w:tcBorders>
            <w:hideMark/>
          </w:tcPr>
          <w:p w14:paraId="0915AB4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City</w:t>
            </w:r>
            <w:r w:rsidRPr="0059076D">
              <w:rPr>
                <w:rFonts w:ascii="Calibri" w:hAnsi="Calibri" w:cs="Calibri"/>
                <w:color w:val="000000"/>
                <w:lang w:eastAsia="en-IN"/>
              </w:rPr>
              <w:t> </w:t>
            </w:r>
          </w:p>
        </w:tc>
        <w:tc>
          <w:tcPr>
            <w:tcW w:w="840" w:type="dxa"/>
            <w:tcBorders>
              <w:top w:val="single" w:sz="6" w:space="0" w:color="auto"/>
              <w:left w:val="single" w:sz="6" w:space="0" w:color="auto"/>
              <w:bottom w:val="single" w:sz="6" w:space="0" w:color="auto"/>
              <w:right w:val="single" w:sz="6" w:space="0" w:color="auto"/>
            </w:tcBorders>
            <w:hideMark/>
          </w:tcPr>
          <w:p w14:paraId="1F57E9A1"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Text Input</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0AAA997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4DCEF546"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Text</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17A4665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1–80 chars</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18F7886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No</w:t>
            </w:r>
            <w:r w:rsidRPr="0059076D">
              <w:rPr>
                <w:rFonts w:ascii="Calibri" w:hAnsi="Calibri" w:cs="Calibri"/>
                <w:color w:val="000000"/>
                <w:lang w:eastAsia="en-IN"/>
              </w:rPr>
              <w:t> </w:t>
            </w:r>
          </w:p>
        </w:tc>
        <w:tc>
          <w:tcPr>
            <w:tcW w:w="1020" w:type="dxa"/>
            <w:tcBorders>
              <w:top w:val="single" w:sz="6" w:space="0" w:color="auto"/>
              <w:left w:val="single" w:sz="6" w:space="0" w:color="auto"/>
              <w:bottom w:val="single" w:sz="6" w:space="0" w:color="auto"/>
              <w:right w:val="single" w:sz="6" w:space="0" w:color="auto"/>
            </w:tcBorders>
            <w:hideMark/>
          </w:tcPr>
          <w:p w14:paraId="6B398F7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1A42C31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r w:rsidR="00386CB5" w:rsidRPr="00C65D82" w14:paraId="36B559E9" w14:textId="77777777">
        <w:trPr>
          <w:trHeight w:val="615"/>
        </w:trPr>
        <w:tc>
          <w:tcPr>
            <w:tcW w:w="555" w:type="dxa"/>
            <w:tcBorders>
              <w:top w:val="single" w:sz="6" w:space="0" w:color="auto"/>
              <w:left w:val="single" w:sz="6" w:space="0" w:color="auto"/>
              <w:bottom w:val="single" w:sz="6" w:space="0" w:color="auto"/>
              <w:right w:val="single" w:sz="6" w:space="0" w:color="auto"/>
            </w:tcBorders>
            <w:hideMark/>
          </w:tcPr>
          <w:p w14:paraId="20537B4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Builder – Editor</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3DADD406"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Personal Info</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50ABB39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State</w:t>
            </w:r>
            <w:r w:rsidRPr="0059076D">
              <w:rPr>
                <w:rFonts w:ascii="Calibri" w:hAnsi="Calibri" w:cs="Calibri"/>
                <w:color w:val="000000"/>
                <w:lang w:eastAsia="en-IN"/>
              </w:rPr>
              <w:t> </w:t>
            </w:r>
          </w:p>
        </w:tc>
        <w:tc>
          <w:tcPr>
            <w:tcW w:w="1215" w:type="dxa"/>
            <w:tcBorders>
              <w:top w:val="single" w:sz="6" w:space="0" w:color="auto"/>
              <w:left w:val="single" w:sz="6" w:space="0" w:color="auto"/>
              <w:bottom w:val="single" w:sz="6" w:space="0" w:color="auto"/>
              <w:right w:val="single" w:sz="6" w:space="0" w:color="auto"/>
            </w:tcBorders>
            <w:hideMark/>
          </w:tcPr>
          <w:p w14:paraId="661641C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State/Province</w:t>
            </w:r>
            <w:r w:rsidRPr="0059076D">
              <w:rPr>
                <w:rFonts w:ascii="Calibri" w:hAnsi="Calibri" w:cs="Calibri"/>
                <w:color w:val="000000"/>
                <w:lang w:eastAsia="en-IN"/>
              </w:rPr>
              <w:t> </w:t>
            </w:r>
          </w:p>
        </w:tc>
        <w:tc>
          <w:tcPr>
            <w:tcW w:w="840" w:type="dxa"/>
            <w:tcBorders>
              <w:top w:val="single" w:sz="6" w:space="0" w:color="auto"/>
              <w:left w:val="single" w:sz="6" w:space="0" w:color="auto"/>
              <w:bottom w:val="single" w:sz="6" w:space="0" w:color="auto"/>
              <w:right w:val="single" w:sz="6" w:space="0" w:color="auto"/>
            </w:tcBorders>
            <w:hideMark/>
          </w:tcPr>
          <w:p w14:paraId="7EE78FB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Text Input / Dropdown</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14825B4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(State list)</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67F51C0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2–50 chars</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4141BCF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2–50 chars</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11FC44C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No</w:t>
            </w:r>
            <w:r w:rsidRPr="0059076D">
              <w:rPr>
                <w:rFonts w:ascii="Calibri" w:hAnsi="Calibri" w:cs="Calibri"/>
                <w:color w:val="000000"/>
                <w:lang w:eastAsia="en-IN"/>
              </w:rPr>
              <w:t> </w:t>
            </w:r>
          </w:p>
        </w:tc>
        <w:tc>
          <w:tcPr>
            <w:tcW w:w="1020" w:type="dxa"/>
            <w:tcBorders>
              <w:top w:val="single" w:sz="6" w:space="0" w:color="auto"/>
              <w:left w:val="single" w:sz="6" w:space="0" w:color="auto"/>
              <w:bottom w:val="single" w:sz="6" w:space="0" w:color="auto"/>
              <w:right w:val="single" w:sz="6" w:space="0" w:color="auto"/>
            </w:tcBorders>
            <w:hideMark/>
          </w:tcPr>
          <w:p w14:paraId="15E82ED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075A853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r w:rsidR="00386CB5" w:rsidRPr="00C65D82" w14:paraId="7E0583E4" w14:textId="77777777">
        <w:trPr>
          <w:trHeight w:val="615"/>
        </w:trPr>
        <w:tc>
          <w:tcPr>
            <w:tcW w:w="555" w:type="dxa"/>
            <w:tcBorders>
              <w:top w:val="single" w:sz="6" w:space="0" w:color="auto"/>
              <w:left w:val="single" w:sz="6" w:space="0" w:color="auto"/>
              <w:bottom w:val="single" w:sz="6" w:space="0" w:color="auto"/>
              <w:right w:val="single" w:sz="6" w:space="0" w:color="auto"/>
            </w:tcBorders>
            <w:hideMark/>
          </w:tcPr>
          <w:p w14:paraId="66470BB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Builder – Editor</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4E98938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Personal Info</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4E5FFF5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Links</w:t>
            </w:r>
            <w:r w:rsidRPr="0059076D">
              <w:rPr>
                <w:rFonts w:ascii="Calibri" w:hAnsi="Calibri" w:cs="Calibri"/>
                <w:color w:val="000000"/>
                <w:lang w:eastAsia="en-IN"/>
              </w:rPr>
              <w:t> </w:t>
            </w:r>
          </w:p>
        </w:tc>
        <w:tc>
          <w:tcPr>
            <w:tcW w:w="1215" w:type="dxa"/>
            <w:tcBorders>
              <w:top w:val="single" w:sz="6" w:space="0" w:color="auto"/>
              <w:left w:val="single" w:sz="6" w:space="0" w:color="auto"/>
              <w:bottom w:val="single" w:sz="6" w:space="0" w:color="auto"/>
              <w:right w:val="single" w:sz="6" w:space="0" w:color="auto"/>
            </w:tcBorders>
            <w:hideMark/>
          </w:tcPr>
          <w:p w14:paraId="53D3F5B6"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Portfolio / LinkedIn / GitHub / Website</w:t>
            </w:r>
            <w:r w:rsidRPr="0059076D">
              <w:rPr>
                <w:rFonts w:ascii="Calibri" w:hAnsi="Calibri" w:cs="Calibri"/>
                <w:color w:val="000000"/>
                <w:lang w:eastAsia="en-IN"/>
              </w:rPr>
              <w:t> </w:t>
            </w:r>
          </w:p>
        </w:tc>
        <w:tc>
          <w:tcPr>
            <w:tcW w:w="840" w:type="dxa"/>
            <w:tcBorders>
              <w:top w:val="single" w:sz="6" w:space="0" w:color="auto"/>
              <w:left w:val="single" w:sz="6" w:space="0" w:color="auto"/>
              <w:bottom w:val="single" w:sz="6" w:space="0" w:color="auto"/>
              <w:right w:val="single" w:sz="6" w:space="0" w:color="auto"/>
            </w:tcBorders>
            <w:hideMark/>
          </w:tcPr>
          <w:p w14:paraId="0586350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Text Inputs</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08AD8605"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03FB28F0"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Valid URL(s)</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555E3EB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1–2048 chars each</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1B99409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No</w:t>
            </w:r>
            <w:r w:rsidRPr="0059076D">
              <w:rPr>
                <w:rFonts w:ascii="Calibri" w:hAnsi="Calibri" w:cs="Calibri"/>
                <w:color w:val="000000"/>
                <w:lang w:eastAsia="en-IN"/>
              </w:rPr>
              <w:t> </w:t>
            </w:r>
          </w:p>
        </w:tc>
        <w:tc>
          <w:tcPr>
            <w:tcW w:w="1020" w:type="dxa"/>
            <w:tcBorders>
              <w:top w:val="single" w:sz="6" w:space="0" w:color="auto"/>
              <w:left w:val="single" w:sz="6" w:space="0" w:color="auto"/>
              <w:bottom w:val="single" w:sz="6" w:space="0" w:color="auto"/>
              <w:right w:val="single" w:sz="6" w:space="0" w:color="auto"/>
            </w:tcBorders>
            <w:hideMark/>
          </w:tcPr>
          <w:p w14:paraId="61506EB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URL format validation</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65B57990"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r w:rsidR="00386CB5" w:rsidRPr="00C65D82" w14:paraId="3998FE50" w14:textId="77777777">
        <w:trPr>
          <w:trHeight w:val="615"/>
        </w:trPr>
        <w:tc>
          <w:tcPr>
            <w:tcW w:w="555" w:type="dxa"/>
            <w:tcBorders>
              <w:top w:val="single" w:sz="6" w:space="0" w:color="auto"/>
              <w:left w:val="single" w:sz="6" w:space="0" w:color="auto"/>
              <w:bottom w:val="single" w:sz="6" w:space="0" w:color="auto"/>
              <w:right w:val="single" w:sz="6" w:space="0" w:color="auto"/>
            </w:tcBorders>
            <w:hideMark/>
          </w:tcPr>
          <w:p w14:paraId="34A1C85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Builder – Editor</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3D8EF3C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Summary</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302B6BD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Summary</w:t>
            </w:r>
            <w:r w:rsidRPr="0059076D">
              <w:rPr>
                <w:rFonts w:ascii="Calibri" w:hAnsi="Calibri" w:cs="Calibri"/>
                <w:color w:val="000000"/>
                <w:lang w:eastAsia="en-IN"/>
              </w:rPr>
              <w:t> </w:t>
            </w:r>
          </w:p>
        </w:tc>
        <w:tc>
          <w:tcPr>
            <w:tcW w:w="1215" w:type="dxa"/>
            <w:tcBorders>
              <w:top w:val="single" w:sz="6" w:space="0" w:color="auto"/>
              <w:left w:val="single" w:sz="6" w:space="0" w:color="auto"/>
              <w:bottom w:val="single" w:sz="6" w:space="0" w:color="auto"/>
              <w:right w:val="single" w:sz="6" w:space="0" w:color="auto"/>
            </w:tcBorders>
            <w:hideMark/>
          </w:tcPr>
          <w:p w14:paraId="0CD500A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Optional professional summary with counter</w:t>
            </w:r>
            <w:r w:rsidRPr="0059076D">
              <w:rPr>
                <w:rFonts w:ascii="Calibri" w:hAnsi="Calibri" w:cs="Calibri"/>
                <w:color w:val="000000"/>
                <w:lang w:eastAsia="en-IN"/>
              </w:rPr>
              <w:t> </w:t>
            </w:r>
          </w:p>
        </w:tc>
        <w:tc>
          <w:tcPr>
            <w:tcW w:w="840" w:type="dxa"/>
            <w:tcBorders>
              <w:top w:val="single" w:sz="6" w:space="0" w:color="auto"/>
              <w:left w:val="single" w:sz="6" w:space="0" w:color="auto"/>
              <w:bottom w:val="single" w:sz="6" w:space="0" w:color="auto"/>
              <w:right w:val="single" w:sz="6" w:space="0" w:color="auto"/>
            </w:tcBorders>
            <w:hideMark/>
          </w:tcPr>
          <w:p w14:paraId="6287EA6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Text Area</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133941E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16A2CAE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Text</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7E4F0DC1"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up to 1,000 chars (recommended)</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39CF9F66"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No</w:t>
            </w:r>
            <w:r w:rsidRPr="0059076D">
              <w:rPr>
                <w:rFonts w:ascii="Calibri" w:hAnsi="Calibri" w:cs="Calibri"/>
                <w:color w:val="000000"/>
                <w:lang w:eastAsia="en-IN"/>
              </w:rPr>
              <w:t> </w:t>
            </w:r>
          </w:p>
        </w:tc>
        <w:tc>
          <w:tcPr>
            <w:tcW w:w="1020" w:type="dxa"/>
            <w:tcBorders>
              <w:top w:val="single" w:sz="6" w:space="0" w:color="auto"/>
              <w:left w:val="single" w:sz="6" w:space="0" w:color="auto"/>
              <w:bottom w:val="single" w:sz="6" w:space="0" w:color="auto"/>
              <w:right w:val="single" w:sz="6" w:space="0" w:color="auto"/>
            </w:tcBorders>
            <w:hideMark/>
          </w:tcPr>
          <w:p w14:paraId="6D22D050"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Counter shown; spellcheck; hint for recommended length</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6B9E791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r w:rsidR="00386CB5" w:rsidRPr="00C65D82" w14:paraId="04A6AA6C" w14:textId="77777777">
        <w:trPr>
          <w:trHeight w:val="615"/>
        </w:trPr>
        <w:tc>
          <w:tcPr>
            <w:tcW w:w="555" w:type="dxa"/>
            <w:tcBorders>
              <w:top w:val="single" w:sz="6" w:space="0" w:color="auto"/>
              <w:left w:val="single" w:sz="6" w:space="0" w:color="auto"/>
              <w:bottom w:val="single" w:sz="6" w:space="0" w:color="auto"/>
              <w:right w:val="single" w:sz="6" w:space="0" w:color="auto"/>
            </w:tcBorders>
            <w:hideMark/>
          </w:tcPr>
          <w:p w14:paraId="3D61267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Builder – Editor</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530E8B0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Education</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6FF8BB3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School</w:t>
            </w:r>
            <w:r w:rsidRPr="0059076D">
              <w:rPr>
                <w:rFonts w:ascii="Calibri" w:hAnsi="Calibri" w:cs="Calibri"/>
                <w:color w:val="000000"/>
                <w:lang w:eastAsia="en-IN"/>
              </w:rPr>
              <w:t> </w:t>
            </w:r>
          </w:p>
        </w:tc>
        <w:tc>
          <w:tcPr>
            <w:tcW w:w="1215" w:type="dxa"/>
            <w:tcBorders>
              <w:top w:val="single" w:sz="6" w:space="0" w:color="auto"/>
              <w:left w:val="single" w:sz="6" w:space="0" w:color="auto"/>
              <w:bottom w:val="single" w:sz="6" w:space="0" w:color="auto"/>
              <w:right w:val="single" w:sz="6" w:space="0" w:color="auto"/>
            </w:tcBorders>
            <w:hideMark/>
          </w:tcPr>
          <w:p w14:paraId="34345E11"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Institution name</w:t>
            </w:r>
            <w:r w:rsidRPr="0059076D">
              <w:rPr>
                <w:rFonts w:ascii="Calibri" w:hAnsi="Calibri" w:cs="Calibri"/>
                <w:color w:val="000000"/>
                <w:lang w:eastAsia="en-IN"/>
              </w:rPr>
              <w:t> </w:t>
            </w:r>
          </w:p>
        </w:tc>
        <w:tc>
          <w:tcPr>
            <w:tcW w:w="840" w:type="dxa"/>
            <w:tcBorders>
              <w:top w:val="single" w:sz="6" w:space="0" w:color="auto"/>
              <w:left w:val="single" w:sz="6" w:space="0" w:color="auto"/>
              <w:bottom w:val="single" w:sz="6" w:space="0" w:color="auto"/>
              <w:right w:val="single" w:sz="6" w:space="0" w:color="auto"/>
            </w:tcBorders>
            <w:hideMark/>
          </w:tcPr>
          <w:p w14:paraId="58098785"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Text Input</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00A0CEE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342D9E9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Text</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55294B8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1–150 chars</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2C42CB5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Conditional*</w:t>
            </w:r>
            <w:r w:rsidRPr="0059076D">
              <w:rPr>
                <w:rFonts w:ascii="Calibri" w:hAnsi="Calibri" w:cs="Calibri"/>
                <w:color w:val="000000"/>
                <w:lang w:eastAsia="en-IN"/>
              </w:rPr>
              <w:t> </w:t>
            </w:r>
          </w:p>
        </w:tc>
        <w:tc>
          <w:tcPr>
            <w:tcW w:w="1020" w:type="dxa"/>
            <w:tcBorders>
              <w:top w:val="single" w:sz="6" w:space="0" w:color="auto"/>
              <w:left w:val="single" w:sz="6" w:space="0" w:color="auto"/>
              <w:bottom w:val="single" w:sz="6" w:space="0" w:color="auto"/>
              <w:right w:val="single" w:sz="6" w:space="0" w:color="auto"/>
            </w:tcBorders>
            <w:hideMark/>
          </w:tcPr>
          <w:p w14:paraId="197F128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Required if no Experience exists (Education OR Experience ≥1)</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3AF5D986"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r w:rsidR="00386CB5" w:rsidRPr="00C65D82" w14:paraId="654E9993" w14:textId="77777777">
        <w:trPr>
          <w:trHeight w:val="615"/>
        </w:trPr>
        <w:tc>
          <w:tcPr>
            <w:tcW w:w="555" w:type="dxa"/>
            <w:tcBorders>
              <w:top w:val="single" w:sz="6" w:space="0" w:color="auto"/>
              <w:left w:val="single" w:sz="6" w:space="0" w:color="auto"/>
              <w:bottom w:val="single" w:sz="6" w:space="0" w:color="auto"/>
              <w:right w:val="single" w:sz="6" w:space="0" w:color="auto"/>
            </w:tcBorders>
            <w:hideMark/>
          </w:tcPr>
          <w:p w14:paraId="08E4A251"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Builder – Editor</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4633AFE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Education</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47F10145"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Credential</w:t>
            </w:r>
            <w:r w:rsidRPr="0059076D">
              <w:rPr>
                <w:rFonts w:ascii="Calibri" w:hAnsi="Calibri" w:cs="Calibri"/>
                <w:color w:val="000000"/>
                <w:lang w:eastAsia="en-IN"/>
              </w:rPr>
              <w:t> </w:t>
            </w:r>
          </w:p>
        </w:tc>
        <w:tc>
          <w:tcPr>
            <w:tcW w:w="1215" w:type="dxa"/>
            <w:tcBorders>
              <w:top w:val="single" w:sz="6" w:space="0" w:color="auto"/>
              <w:left w:val="single" w:sz="6" w:space="0" w:color="auto"/>
              <w:bottom w:val="single" w:sz="6" w:space="0" w:color="auto"/>
              <w:right w:val="single" w:sz="6" w:space="0" w:color="auto"/>
            </w:tcBorders>
            <w:hideMark/>
          </w:tcPr>
          <w:p w14:paraId="03CA9CA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Degree/qualification</w:t>
            </w:r>
            <w:r w:rsidRPr="0059076D">
              <w:rPr>
                <w:rFonts w:ascii="Calibri" w:hAnsi="Calibri" w:cs="Calibri"/>
                <w:color w:val="000000"/>
                <w:lang w:eastAsia="en-IN"/>
              </w:rPr>
              <w:t> </w:t>
            </w:r>
          </w:p>
        </w:tc>
        <w:tc>
          <w:tcPr>
            <w:tcW w:w="840" w:type="dxa"/>
            <w:tcBorders>
              <w:top w:val="single" w:sz="6" w:space="0" w:color="auto"/>
              <w:left w:val="single" w:sz="6" w:space="0" w:color="auto"/>
              <w:bottom w:val="single" w:sz="6" w:space="0" w:color="auto"/>
              <w:right w:val="single" w:sz="6" w:space="0" w:color="auto"/>
            </w:tcBorders>
            <w:hideMark/>
          </w:tcPr>
          <w:p w14:paraId="0EE9157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Text Input</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1EE9BC7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07F0F915"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Text</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42903CC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1–120 chars</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3279315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Conditional*</w:t>
            </w:r>
            <w:r w:rsidRPr="0059076D">
              <w:rPr>
                <w:rFonts w:ascii="Calibri" w:hAnsi="Calibri" w:cs="Calibri"/>
                <w:color w:val="000000"/>
                <w:lang w:eastAsia="en-IN"/>
              </w:rPr>
              <w:t> </w:t>
            </w:r>
          </w:p>
        </w:tc>
        <w:tc>
          <w:tcPr>
            <w:tcW w:w="1020" w:type="dxa"/>
            <w:tcBorders>
              <w:top w:val="single" w:sz="6" w:space="0" w:color="auto"/>
              <w:left w:val="single" w:sz="6" w:space="0" w:color="auto"/>
              <w:bottom w:val="single" w:sz="6" w:space="0" w:color="auto"/>
              <w:right w:val="single" w:sz="6" w:space="0" w:color="auto"/>
            </w:tcBorders>
            <w:hideMark/>
          </w:tcPr>
          <w:p w14:paraId="6E67425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0A687B4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r w:rsidR="00386CB5" w:rsidRPr="00C65D82" w14:paraId="7F30EEE8" w14:textId="77777777">
        <w:trPr>
          <w:trHeight w:val="615"/>
        </w:trPr>
        <w:tc>
          <w:tcPr>
            <w:tcW w:w="555" w:type="dxa"/>
            <w:tcBorders>
              <w:top w:val="single" w:sz="6" w:space="0" w:color="auto"/>
              <w:left w:val="single" w:sz="6" w:space="0" w:color="auto"/>
              <w:bottom w:val="single" w:sz="6" w:space="0" w:color="auto"/>
              <w:right w:val="single" w:sz="6" w:space="0" w:color="auto"/>
            </w:tcBorders>
            <w:hideMark/>
          </w:tcPr>
          <w:p w14:paraId="1366987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Builder – Editor</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61F49F1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Education</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0088319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Location</w:t>
            </w:r>
            <w:r w:rsidRPr="0059076D">
              <w:rPr>
                <w:rFonts w:ascii="Calibri" w:hAnsi="Calibri" w:cs="Calibri"/>
                <w:color w:val="000000"/>
                <w:lang w:eastAsia="en-IN"/>
              </w:rPr>
              <w:t> </w:t>
            </w:r>
          </w:p>
        </w:tc>
        <w:tc>
          <w:tcPr>
            <w:tcW w:w="1215" w:type="dxa"/>
            <w:tcBorders>
              <w:top w:val="single" w:sz="6" w:space="0" w:color="auto"/>
              <w:left w:val="single" w:sz="6" w:space="0" w:color="auto"/>
              <w:bottom w:val="single" w:sz="6" w:space="0" w:color="auto"/>
              <w:right w:val="single" w:sz="6" w:space="0" w:color="auto"/>
            </w:tcBorders>
            <w:hideMark/>
          </w:tcPr>
          <w:p w14:paraId="03E3277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City, State</w:t>
            </w:r>
            <w:r w:rsidRPr="0059076D">
              <w:rPr>
                <w:rFonts w:ascii="Calibri" w:hAnsi="Calibri" w:cs="Calibri"/>
                <w:color w:val="000000"/>
                <w:lang w:eastAsia="en-IN"/>
              </w:rPr>
              <w:t> </w:t>
            </w:r>
          </w:p>
        </w:tc>
        <w:tc>
          <w:tcPr>
            <w:tcW w:w="840" w:type="dxa"/>
            <w:tcBorders>
              <w:top w:val="single" w:sz="6" w:space="0" w:color="auto"/>
              <w:left w:val="single" w:sz="6" w:space="0" w:color="auto"/>
              <w:bottom w:val="single" w:sz="6" w:space="0" w:color="auto"/>
              <w:right w:val="single" w:sz="6" w:space="0" w:color="auto"/>
            </w:tcBorders>
            <w:hideMark/>
          </w:tcPr>
          <w:p w14:paraId="3C6E40F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Text Input</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6CBE702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60E10911"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Text</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3425B1E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1–120 chars</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2526FE3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No</w:t>
            </w:r>
            <w:r w:rsidRPr="0059076D">
              <w:rPr>
                <w:rFonts w:ascii="Calibri" w:hAnsi="Calibri" w:cs="Calibri"/>
                <w:color w:val="000000"/>
                <w:lang w:eastAsia="en-IN"/>
              </w:rPr>
              <w:t> </w:t>
            </w:r>
          </w:p>
        </w:tc>
        <w:tc>
          <w:tcPr>
            <w:tcW w:w="1020" w:type="dxa"/>
            <w:tcBorders>
              <w:top w:val="single" w:sz="6" w:space="0" w:color="auto"/>
              <w:left w:val="single" w:sz="6" w:space="0" w:color="auto"/>
              <w:bottom w:val="single" w:sz="6" w:space="0" w:color="auto"/>
              <w:right w:val="single" w:sz="6" w:space="0" w:color="auto"/>
            </w:tcBorders>
            <w:hideMark/>
          </w:tcPr>
          <w:p w14:paraId="63F3D4F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1C3D8556"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r w:rsidR="00386CB5" w:rsidRPr="00C65D82" w14:paraId="0F0AA68C" w14:textId="77777777">
        <w:trPr>
          <w:trHeight w:val="615"/>
        </w:trPr>
        <w:tc>
          <w:tcPr>
            <w:tcW w:w="555" w:type="dxa"/>
            <w:tcBorders>
              <w:top w:val="single" w:sz="6" w:space="0" w:color="auto"/>
              <w:left w:val="single" w:sz="6" w:space="0" w:color="auto"/>
              <w:bottom w:val="single" w:sz="6" w:space="0" w:color="auto"/>
              <w:right w:val="single" w:sz="6" w:space="0" w:color="auto"/>
            </w:tcBorders>
            <w:hideMark/>
          </w:tcPr>
          <w:p w14:paraId="134A431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Builder – Editor</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22FD0A00"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Education</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60755566"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Start Date</w:t>
            </w:r>
            <w:r w:rsidRPr="0059076D">
              <w:rPr>
                <w:rFonts w:ascii="Calibri" w:hAnsi="Calibri" w:cs="Calibri"/>
                <w:color w:val="000000"/>
                <w:lang w:eastAsia="en-IN"/>
              </w:rPr>
              <w:t> </w:t>
            </w:r>
          </w:p>
        </w:tc>
        <w:tc>
          <w:tcPr>
            <w:tcW w:w="1215" w:type="dxa"/>
            <w:tcBorders>
              <w:top w:val="single" w:sz="6" w:space="0" w:color="auto"/>
              <w:left w:val="single" w:sz="6" w:space="0" w:color="auto"/>
              <w:bottom w:val="single" w:sz="6" w:space="0" w:color="auto"/>
              <w:right w:val="single" w:sz="6" w:space="0" w:color="auto"/>
            </w:tcBorders>
            <w:hideMark/>
          </w:tcPr>
          <w:p w14:paraId="105A1B20"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Education start</w:t>
            </w:r>
            <w:r w:rsidRPr="0059076D">
              <w:rPr>
                <w:rFonts w:ascii="Calibri" w:hAnsi="Calibri" w:cs="Calibri"/>
                <w:color w:val="000000"/>
                <w:lang w:eastAsia="en-IN"/>
              </w:rPr>
              <w:t> </w:t>
            </w:r>
          </w:p>
        </w:tc>
        <w:tc>
          <w:tcPr>
            <w:tcW w:w="840" w:type="dxa"/>
            <w:tcBorders>
              <w:top w:val="single" w:sz="6" w:space="0" w:color="auto"/>
              <w:left w:val="single" w:sz="6" w:space="0" w:color="auto"/>
              <w:bottom w:val="single" w:sz="6" w:space="0" w:color="auto"/>
              <w:right w:val="single" w:sz="6" w:space="0" w:color="auto"/>
            </w:tcBorders>
            <w:hideMark/>
          </w:tcPr>
          <w:p w14:paraId="6BCF51C5"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Month/Year Picker</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0B80E6C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6B225601"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MMM YYYY</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1F4A4BE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004F2B0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No</w:t>
            </w:r>
            <w:r w:rsidRPr="0059076D">
              <w:rPr>
                <w:rFonts w:ascii="Calibri" w:hAnsi="Calibri" w:cs="Calibri"/>
                <w:color w:val="000000"/>
                <w:lang w:eastAsia="en-IN"/>
              </w:rPr>
              <w:t> </w:t>
            </w:r>
          </w:p>
        </w:tc>
        <w:tc>
          <w:tcPr>
            <w:tcW w:w="1020" w:type="dxa"/>
            <w:tcBorders>
              <w:top w:val="single" w:sz="6" w:space="0" w:color="auto"/>
              <w:left w:val="single" w:sz="6" w:space="0" w:color="auto"/>
              <w:bottom w:val="single" w:sz="6" w:space="0" w:color="auto"/>
              <w:right w:val="single" w:sz="6" w:space="0" w:color="auto"/>
            </w:tcBorders>
            <w:hideMark/>
          </w:tcPr>
          <w:p w14:paraId="7833396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Date format MMM YYYY</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602F3B81"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r w:rsidR="00386CB5" w:rsidRPr="00C65D82" w14:paraId="67763E3A" w14:textId="77777777">
        <w:trPr>
          <w:trHeight w:val="615"/>
        </w:trPr>
        <w:tc>
          <w:tcPr>
            <w:tcW w:w="555" w:type="dxa"/>
            <w:tcBorders>
              <w:top w:val="single" w:sz="6" w:space="0" w:color="auto"/>
              <w:left w:val="single" w:sz="6" w:space="0" w:color="auto"/>
              <w:bottom w:val="single" w:sz="6" w:space="0" w:color="auto"/>
              <w:right w:val="single" w:sz="6" w:space="0" w:color="auto"/>
            </w:tcBorders>
            <w:hideMark/>
          </w:tcPr>
          <w:p w14:paraId="26A404C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Builder – Editor</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7D59124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Education</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5D1FE80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End Date</w:t>
            </w:r>
            <w:r w:rsidRPr="0059076D">
              <w:rPr>
                <w:rFonts w:ascii="Calibri" w:hAnsi="Calibri" w:cs="Calibri"/>
                <w:color w:val="000000"/>
                <w:lang w:eastAsia="en-IN"/>
              </w:rPr>
              <w:t> </w:t>
            </w:r>
          </w:p>
        </w:tc>
        <w:tc>
          <w:tcPr>
            <w:tcW w:w="1215" w:type="dxa"/>
            <w:tcBorders>
              <w:top w:val="single" w:sz="6" w:space="0" w:color="auto"/>
              <w:left w:val="single" w:sz="6" w:space="0" w:color="auto"/>
              <w:bottom w:val="single" w:sz="6" w:space="0" w:color="auto"/>
              <w:right w:val="single" w:sz="6" w:space="0" w:color="auto"/>
            </w:tcBorders>
            <w:hideMark/>
          </w:tcPr>
          <w:p w14:paraId="2C15C05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Education end or “Present”</w:t>
            </w:r>
            <w:r w:rsidRPr="0059076D">
              <w:rPr>
                <w:rFonts w:ascii="Calibri" w:hAnsi="Calibri" w:cs="Calibri"/>
                <w:color w:val="000000"/>
                <w:lang w:eastAsia="en-IN"/>
              </w:rPr>
              <w:t> </w:t>
            </w:r>
          </w:p>
        </w:tc>
        <w:tc>
          <w:tcPr>
            <w:tcW w:w="840" w:type="dxa"/>
            <w:tcBorders>
              <w:top w:val="single" w:sz="6" w:space="0" w:color="auto"/>
              <w:left w:val="single" w:sz="6" w:space="0" w:color="auto"/>
              <w:bottom w:val="single" w:sz="6" w:space="0" w:color="auto"/>
              <w:right w:val="single" w:sz="6" w:space="0" w:color="auto"/>
            </w:tcBorders>
            <w:hideMark/>
          </w:tcPr>
          <w:p w14:paraId="5980BB5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Month/Year Picker / Toggle</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3AA014D5"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2A4BFE81"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MMM YYYY / Present</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406F6D8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0DC8FB7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No</w:t>
            </w:r>
            <w:r w:rsidRPr="0059076D">
              <w:rPr>
                <w:rFonts w:ascii="Calibri" w:hAnsi="Calibri" w:cs="Calibri"/>
                <w:color w:val="000000"/>
                <w:lang w:eastAsia="en-IN"/>
              </w:rPr>
              <w:t> </w:t>
            </w:r>
          </w:p>
        </w:tc>
        <w:tc>
          <w:tcPr>
            <w:tcW w:w="1020" w:type="dxa"/>
            <w:tcBorders>
              <w:top w:val="single" w:sz="6" w:space="0" w:color="auto"/>
              <w:left w:val="single" w:sz="6" w:space="0" w:color="auto"/>
              <w:bottom w:val="single" w:sz="6" w:space="0" w:color="auto"/>
              <w:right w:val="single" w:sz="6" w:space="0" w:color="auto"/>
            </w:tcBorders>
            <w:hideMark/>
          </w:tcPr>
          <w:p w14:paraId="72645CB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End ≥ Start when provided</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0F450FA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r w:rsidR="00386CB5" w:rsidRPr="00C65D82" w14:paraId="7633BA9C" w14:textId="77777777">
        <w:trPr>
          <w:trHeight w:val="615"/>
        </w:trPr>
        <w:tc>
          <w:tcPr>
            <w:tcW w:w="555" w:type="dxa"/>
            <w:tcBorders>
              <w:top w:val="single" w:sz="6" w:space="0" w:color="auto"/>
              <w:left w:val="single" w:sz="6" w:space="0" w:color="auto"/>
              <w:bottom w:val="single" w:sz="6" w:space="0" w:color="auto"/>
              <w:right w:val="single" w:sz="6" w:space="0" w:color="auto"/>
            </w:tcBorders>
            <w:hideMark/>
          </w:tcPr>
          <w:p w14:paraId="3E3E18A1"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Builder – Editor</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6F439EF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Education</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1037738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Highlights</w:t>
            </w:r>
            <w:r w:rsidRPr="0059076D">
              <w:rPr>
                <w:rFonts w:ascii="Calibri" w:hAnsi="Calibri" w:cs="Calibri"/>
                <w:color w:val="000000"/>
                <w:lang w:eastAsia="en-IN"/>
              </w:rPr>
              <w:t> </w:t>
            </w:r>
          </w:p>
        </w:tc>
        <w:tc>
          <w:tcPr>
            <w:tcW w:w="1215" w:type="dxa"/>
            <w:tcBorders>
              <w:top w:val="single" w:sz="6" w:space="0" w:color="auto"/>
              <w:left w:val="single" w:sz="6" w:space="0" w:color="auto"/>
              <w:bottom w:val="single" w:sz="6" w:space="0" w:color="auto"/>
              <w:right w:val="single" w:sz="6" w:space="0" w:color="auto"/>
            </w:tcBorders>
            <w:hideMark/>
          </w:tcPr>
          <w:p w14:paraId="3A58DD0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Bulleted achievements</w:t>
            </w:r>
            <w:r w:rsidRPr="0059076D">
              <w:rPr>
                <w:rFonts w:ascii="Calibri" w:hAnsi="Calibri" w:cs="Calibri"/>
                <w:color w:val="000000"/>
                <w:lang w:eastAsia="en-IN"/>
              </w:rPr>
              <w:t> </w:t>
            </w:r>
          </w:p>
        </w:tc>
        <w:tc>
          <w:tcPr>
            <w:tcW w:w="840" w:type="dxa"/>
            <w:tcBorders>
              <w:top w:val="single" w:sz="6" w:space="0" w:color="auto"/>
              <w:left w:val="single" w:sz="6" w:space="0" w:color="auto"/>
              <w:bottom w:val="single" w:sz="6" w:space="0" w:color="auto"/>
              <w:right w:val="single" w:sz="6" w:space="0" w:color="auto"/>
            </w:tcBorders>
            <w:hideMark/>
          </w:tcPr>
          <w:p w14:paraId="7E2482E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Repeating Text Inputs</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59BFA41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28064EF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Text</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1510EA7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200 chars per bullet</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44FFDE0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No</w:t>
            </w:r>
            <w:r w:rsidRPr="0059076D">
              <w:rPr>
                <w:rFonts w:ascii="Calibri" w:hAnsi="Calibri" w:cs="Calibri"/>
                <w:color w:val="000000"/>
                <w:lang w:eastAsia="en-IN"/>
              </w:rPr>
              <w:t> </w:t>
            </w:r>
          </w:p>
        </w:tc>
        <w:tc>
          <w:tcPr>
            <w:tcW w:w="1020" w:type="dxa"/>
            <w:tcBorders>
              <w:top w:val="single" w:sz="6" w:space="0" w:color="auto"/>
              <w:left w:val="single" w:sz="6" w:space="0" w:color="auto"/>
              <w:bottom w:val="single" w:sz="6" w:space="0" w:color="auto"/>
              <w:right w:val="single" w:sz="6" w:space="0" w:color="auto"/>
            </w:tcBorders>
            <w:hideMark/>
          </w:tcPr>
          <w:p w14:paraId="26F5839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Encourage action + impact phrasing</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33C70C6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r w:rsidR="00386CB5" w:rsidRPr="00C65D82" w14:paraId="54AEC7B9" w14:textId="77777777">
        <w:trPr>
          <w:trHeight w:val="615"/>
        </w:trPr>
        <w:tc>
          <w:tcPr>
            <w:tcW w:w="555" w:type="dxa"/>
            <w:tcBorders>
              <w:top w:val="single" w:sz="6" w:space="0" w:color="auto"/>
              <w:left w:val="single" w:sz="6" w:space="0" w:color="auto"/>
              <w:bottom w:val="single" w:sz="6" w:space="0" w:color="auto"/>
              <w:right w:val="single" w:sz="6" w:space="0" w:color="auto"/>
            </w:tcBorders>
            <w:hideMark/>
          </w:tcPr>
          <w:p w14:paraId="398AE1C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Builder – Editor</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2004EA9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Experience</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77A92F8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Employer</w:t>
            </w:r>
            <w:r w:rsidRPr="0059076D">
              <w:rPr>
                <w:rFonts w:ascii="Calibri" w:hAnsi="Calibri" w:cs="Calibri"/>
                <w:color w:val="000000"/>
                <w:lang w:eastAsia="en-IN"/>
              </w:rPr>
              <w:t> </w:t>
            </w:r>
          </w:p>
        </w:tc>
        <w:tc>
          <w:tcPr>
            <w:tcW w:w="1215" w:type="dxa"/>
            <w:tcBorders>
              <w:top w:val="single" w:sz="6" w:space="0" w:color="auto"/>
              <w:left w:val="single" w:sz="6" w:space="0" w:color="auto"/>
              <w:bottom w:val="single" w:sz="6" w:space="0" w:color="auto"/>
              <w:right w:val="single" w:sz="6" w:space="0" w:color="auto"/>
            </w:tcBorders>
            <w:hideMark/>
          </w:tcPr>
          <w:p w14:paraId="3091F5A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Company/organization</w:t>
            </w:r>
            <w:r w:rsidRPr="0059076D">
              <w:rPr>
                <w:rFonts w:ascii="Calibri" w:hAnsi="Calibri" w:cs="Calibri"/>
                <w:color w:val="000000"/>
                <w:lang w:eastAsia="en-IN"/>
              </w:rPr>
              <w:t> </w:t>
            </w:r>
          </w:p>
        </w:tc>
        <w:tc>
          <w:tcPr>
            <w:tcW w:w="840" w:type="dxa"/>
            <w:tcBorders>
              <w:top w:val="single" w:sz="6" w:space="0" w:color="auto"/>
              <w:left w:val="single" w:sz="6" w:space="0" w:color="auto"/>
              <w:bottom w:val="single" w:sz="6" w:space="0" w:color="auto"/>
              <w:right w:val="single" w:sz="6" w:space="0" w:color="auto"/>
            </w:tcBorders>
            <w:hideMark/>
          </w:tcPr>
          <w:p w14:paraId="6A8937B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Text Input</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2D2B6EF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764C49B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Text</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67B447A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1–150 chars</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0A2E5DD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Conditional*</w:t>
            </w:r>
            <w:r w:rsidRPr="0059076D">
              <w:rPr>
                <w:rFonts w:ascii="Calibri" w:hAnsi="Calibri" w:cs="Calibri"/>
                <w:color w:val="000000"/>
                <w:lang w:eastAsia="en-IN"/>
              </w:rPr>
              <w:t> </w:t>
            </w:r>
          </w:p>
        </w:tc>
        <w:tc>
          <w:tcPr>
            <w:tcW w:w="1020" w:type="dxa"/>
            <w:tcBorders>
              <w:top w:val="single" w:sz="6" w:space="0" w:color="auto"/>
              <w:left w:val="single" w:sz="6" w:space="0" w:color="auto"/>
              <w:bottom w:val="single" w:sz="6" w:space="0" w:color="auto"/>
              <w:right w:val="single" w:sz="6" w:space="0" w:color="auto"/>
            </w:tcBorders>
            <w:hideMark/>
          </w:tcPr>
          <w:p w14:paraId="2FD2B81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Required if no Education exists (Education OR Experience ≥1)</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41EDA3B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r w:rsidR="00386CB5" w:rsidRPr="00C65D82" w14:paraId="73175E43" w14:textId="77777777">
        <w:trPr>
          <w:trHeight w:val="615"/>
        </w:trPr>
        <w:tc>
          <w:tcPr>
            <w:tcW w:w="555" w:type="dxa"/>
            <w:tcBorders>
              <w:top w:val="single" w:sz="6" w:space="0" w:color="auto"/>
              <w:left w:val="single" w:sz="6" w:space="0" w:color="auto"/>
              <w:bottom w:val="single" w:sz="6" w:space="0" w:color="auto"/>
              <w:right w:val="single" w:sz="6" w:space="0" w:color="auto"/>
            </w:tcBorders>
            <w:hideMark/>
          </w:tcPr>
          <w:p w14:paraId="5030E40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Builder – Editor</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7EA939A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Experience</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3D16D78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Role/Title</w:t>
            </w:r>
            <w:r w:rsidRPr="0059076D">
              <w:rPr>
                <w:rFonts w:ascii="Calibri" w:hAnsi="Calibri" w:cs="Calibri"/>
                <w:color w:val="000000"/>
                <w:lang w:eastAsia="en-IN"/>
              </w:rPr>
              <w:t> </w:t>
            </w:r>
          </w:p>
        </w:tc>
        <w:tc>
          <w:tcPr>
            <w:tcW w:w="1215" w:type="dxa"/>
            <w:tcBorders>
              <w:top w:val="single" w:sz="6" w:space="0" w:color="auto"/>
              <w:left w:val="single" w:sz="6" w:space="0" w:color="auto"/>
              <w:bottom w:val="single" w:sz="6" w:space="0" w:color="auto"/>
              <w:right w:val="single" w:sz="6" w:space="0" w:color="auto"/>
            </w:tcBorders>
            <w:hideMark/>
          </w:tcPr>
          <w:p w14:paraId="3058022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Position title</w:t>
            </w:r>
            <w:r w:rsidRPr="0059076D">
              <w:rPr>
                <w:rFonts w:ascii="Calibri" w:hAnsi="Calibri" w:cs="Calibri"/>
                <w:color w:val="000000"/>
                <w:lang w:eastAsia="en-IN"/>
              </w:rPr>
              <w:t> </w:t>
            </w:r>
          </w:p>
        </w:tc>
        <w:tc>
          <w:tcPr>
            <w:tcW w:w="840" w:type="dxa"/>
            <w:tcBorders>
              <w:top w:val="single" w:sz="6" w:space="0" w:color="auto"/>
              <w:left w:val="single" w:sz="6" w:space="0" w:color="auto"/>
              <w:bottom w:val="single" w:sz="6" w:space="0" w:color="auto"/>
              <w:right w:val="single" w:sz="6" w:space="0" w:color="auto"/>
            </w:tcBorders>
            <w:hideMark/>
          </w:tcPr>
          <w:p w14:paraId="3B5697E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Text Input</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040DA886"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1B06D3F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Text</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6FFEF99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1–120 chars</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23BA9CB5"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Conditional*</w:t>
            </w:r>
            <w:r w:rsidRPr="0059076D">
              <w:rPr>
                <w:rFonts w:ascii="Calibri" w:hAnsi="Calibri" w:cs="Calibri"/>
                <w:color w:val="000000"/>
                <w:lang w:eastAsia="en-IN"/>
              </w:rPr>
              <w:t> </w:t>
            </w:r>
          </w:p>
        </w:tc>
        <w:tc>
          <w:tcPr>
            <w:tcW w:w="1020" w:type="dxa"/>
            <w:tcBorders>
              <w:top w:val="single" w:sz="6" w:space="0" w:color="auto"/>
              <w:left w:val="single" w:sz="6" w:space="0" w:color="auto"/>
              <w:bottom w:val="single" w:sz="6" w:space="0" w:color="auto"/>
              <w:right w:val="single" w:sz="6" w:space="0" w:color="auto"/>
            </w:tcBorders>
            <w:hideMark/>
          </w:tcPr>
          <w:p w14:paraId="491A86B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19AF3F2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r w:rsidR="00386CB5" w:rsidRPr="00C65D82" w14:paraId="63D7AC74" w14:textId="77777777">
        <w:trPr>
          <w:trHeight w:val="615"/>
        </w:trPr>
        <w:tc>
          <w:tcPr>
            <w:tcW w:w="555" w:type="dxa"/>
            <w:tcBorders>
              <w:top w:val="single" w:sz="6" w:space="0" w:color="auto"/>
              <w:left w:val="single" w:sz="6" w:space="0" w:color="auto"/>
              <w:bottom w:val="single" w:sz="6" w:space="0" w:color="auto"/>
              <w:right w:val="single" w:sz="6" w:space="0" w:color="auto"/>
            </w:tcBorders>
            <w:hideMark/>
          </w:tcPr>
          <w:p w14:paraId="6288240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Builder – Editor</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1BDB0BC5"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Experience</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3D5F3545"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Location</w:t>
            </w:r>
            <w:r w:rsidRPr="0059076D">
              <w:rPr>
                <w:rFonts w:ascii="Calibri" w:hAnsi="Calibri" w:cs="Calibri"/>
                <w:color w:val="000000"/>
                <w:lang w:eastAsia="en-IN"/>
              </w:rPr>
              <w:t> </w:t>
            </w:r>
          </w:p>
        </w:tc>
        <w:tc>
          <w:tcPr>
            <w:tcW w:w="1215" w:type="dxa"/>
            <w:tcBorders>
              <w:top w:val="single" w:sz="6" w:space="0" w:color="auto"/>
              <w:left w:val="single" w:sz="6" w:space="0" w:color="auto"/>
              <w:bottom w:val="single" w:sz="6" w:space="0" w:color="auto"/>
              <w:right w:val="single" w:sz="6" w:space="0" w:color="auto"/>
            </w:tcBorders>
            <w:hideMark/>
          </w:tcPr>
          <w:p w14:paraId="088B7475"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City, State</w:t>
            </w:r>
            <w:r w:rsidRPr="0059076D">
              <w:rPr>
                <w:rFonts w:ascii="Calibri" w:hAnsi="Calibri" w:cs="Calibri"/>
                <w:color w:val="000000"/>
                <w:lang w:eastAsia="en-IN"/>
              </w:rPr>
              <w:t> </w:t>
            </w:r>
          </w:p>
        </w:tc>
        <w:tc>
          <w:tcPr>
            <w:tcW w:w="840" w:type="dxa"/>
            <w:tcBorders>
              <w:top w:val="single" w:sz="6" w:space="0" w:color="auto"/>
              <w:left w:val="single" w:sz="6" w:space="0" w:color="auto"/>
              <w:bottom w:val="single" w:sz="6" w:space="0" w:color="auto"/>
              <w:right w:val="single" w:sz="6" w:space="0" w:color="auto"/>
            </w:tcBorders>
            <w:hideMark/>
          </w:tcPr>
          <w:p w14:paraId="68FF5E8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Text Input</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27DB5450"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243E5C0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Text</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075D3FA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1–120 chars</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1F5FAB9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No</w:t>
            </w:r>
            <w:r w:rsidRPr="0059076D">
              <w:rPr>
                <w:rFonts w:ascii="Calibri" w:hAnsi="Calibri" w:cs="Calibri"/>
                <w:color w:val="000000"/>
                <w:lang w:eastAsia="en-IN"/>
              </w:rPr>
              <w:t> </w:t>
            </w:r>
          </w:p>
        </w:tc>
        <w:tc>
          <w:tcPr>
            <w:tcW w:w="1020" w:type="dxa"/>
            <w:tcBorders>
              <w:top w:val="single" w:sz="6" w:space="0" w:color="auto"/>
              <w:left w:val="single" w:sz="6" w:space="0" w:color="auto"/>
              <w:bottom w:val="single" w:sz="6" w:space="0" w:color="auto"/>
              <w:right w:val="single" w:sz="6" w:space="0" w:color="auto"/>
            </w:tcBorders>
            <w:hideMark/>
          </w:tcPr>
          <w:p w14:paraId="34472D2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299C14D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r w:rsidR="00386CB5" w:rsidRPr="00C65D82" w14:paraId="0309956E" w14:textId="77777777">
        <w:trPr>
          <w:trHeight w:val="615"/>
        </w:trPr>
        <w:tc>
          <w:tcPr>
            <w:tcW w:w="555" w:type="dxa"/>
            <w:tcBorders>
              <w:top w:val="single" w:sz="6" w:space="0" w:color="auto"/>
              <w:left w:val="single" w:sz="6" w:space="0" w:color="auto"/>
              <w:bottom w:val="single" w:sz="6" w:space="0" w:color="auto"/>
              <w:right w:val="single" w:sz="6" w:space="0" w:color="auto"/>
            </w:tcBorders>
            <w:hideMark/>
          </w:tcPr>
          <w:p w14:paraId="63FFDB1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Builder – Editor</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69860D3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Experience</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56B54EA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Start Date</w:t>
            </w:r>
            <w:r w:rsidRPr="0059076D">
              <w:rPr>
                <w:rFonts w:ascii="Calibri" w:hAnsi="Calibri" w:cs="Calibri"/>
                <w:color w:val="000000"/>
                <w:lang w:eastAsia="en-IN"/>
              </w:rPr>
              <w:t> </w:t>
            </w:r>
          </w:p>
        </w:tc>
        <w:tc>
          <w:tcPr>
            <w:tcW w:w="1215" w:type="dxa"/>
            <w:tcBorders>
              <w:top w:val="single" w:sz="6" w:space="0" w:color="auto"/>
              <w:left w:val="single" w:sz="6" w:space="0" w:color="auto"/>
              <w:bottom w:val="single" w:sz="6" w:space="0" w:color="auto"/>
              <w:right w:val="single" w:sz="6" w:space="0" w:color="auto"/>
            </w:tcBorders>
            <w:hideMark/>
          </w:tcPr>
          <w:p w14:paraId="0497DA9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Employment start</w:t>
            </w:r>
            <w:r w:rsidRPr="0059076D">
              <w:rPr>
                <w:rFonts w:ascii="Calibri" w:hAnsi="Calibri" w:cs="Calibri"/>
                <w:color w:val="000000"/>
                <w:lang w:eastAsia="en-IN"/>
              </w:rPr>
              <w:t> </w:t>
            </w:r>
          </w:p>
        </w:tc>
        <w:tc>
          <w:tcPr>
            <w:tcW w:w="840" w:type="dxa"/>
            <w:tcBorders>
              <w:top w:val="single" w:sz="6" w:space="0" w:color="auto"/>
              <w:left w:val="single" w:sz="6" w:space="0" w:color="auto"/>
              <w:bottom w:val="single" w:sz="6" w:space="0" w:color="auto"/>
              <w:right w:val="single" w:sz="6" w:space="0" w:color="auto"/>
            </w:tcBorders>
            <w:hideMark/>
          </w:tcPr>
          <w:p w14:paraId="50AA0FA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Month/Year Picker</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27282F80"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4BB2F83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MMM YYYY</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2BE886E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128D407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Conditional*</w:t>
            </w:r>
            <w:r w:rsidRPr="0059076D">
              <w:rPr>
                <w:rFonts w:ascii="Calibri" w:hAnsi="Calibri" w:cs="Calibri"/>
                <w:color w:val="000000"/>
                <w:lang w:eastAsia="en-IN"/>
              </w:rPr>
              <w:t> </w:t>
            </w:r>
          </w:p>
        </w:tc>
        <w:tc>
          <w:tcPr>
            <w:tcW w:w="1020" w:type="dxa"/>
            <w:tcBorders>
              <w:top w:val="single" w:sz="6" w:space="0" w:color="auto"/>
              <w:left w:val="single" w:sz="6" w:space="0" w:color="auto"/>
              <w:bottom w:val="single" w:sz="6" w:space="0" w:color="auto"/>
              <w:right w:val="single" w:sz="6" w:space="0" w:color="auto"/>
            </w:tcBorders>
            <w:hideMark/>
          </w:tcPr>
          <w:p w14:paraId="4FEECD3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Chronology validation</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174311A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r w:rsidR="00386CB5" w:rsidRPr="00C65D82" w14:paraId="4F59DD07" w14:textId="77777777">
        <w:trPr>
          <w:trHeight w:val="615"/>
        </w:trPr>
        <w:tc>
          <w:tcPr>
            <w:tcW w:w="555" w:type="dxa"/>
            <w:tcBorders>
              <w:top w:val="single" w:sz="6" w:space="0" w:color="auto"/>
              <w:left w:val="single" w:sz="6" w:space="0" w:color="auto"/>
              <w:bottom w:val="single" w:sz="6" w:space="0" w:color="auto"/>
              <w:right w:val="single" w:sz="6" w:space="0" w:color="auto"/>
            </w:tcBorders>
            <w:hideMark/>
          </w:tcPr>
          <w:p w14:paraId="21B65B4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Builder – Editor</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6BD9779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Experience</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10CE75F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End Date</w:t>
            </w:r>
            <w:r w:rsidRPr="0059076D">
              <w:rPr>
                <w:rFonts w:ascii="Calibri" w:hAnsi="Calibri" w:cs="Calibri"/>
                <w:color w:val="000000"/>
                <w:lang w:eastAsia="en-IN"/>
              </w:rPr>
              <w:t> </w:t>
            </w:r>
          </w:p>
        </w:tc>
        <w:tc>
          <w:tcPr>
            <w:tcW w:w="1215" w:type="dxa"/>
            <w:tcBorders>
              <w:top w:val="single" w:sz="6" w:space="0" w:color="auto"/>
              <w:left w:val="single" w:sz="6" w:space="0" w:color="auto"/>
              <w:bottom w:val="single" w:sz="6" w:space="0" w:color="auto"/>
              <w:right w:val="single" w:sz="6" w:space="0" w:color="auto"/>
            </w:tcBorders>
            <w:hideMark/>
          </w:tcPr>
          <w:p w14:paraId="5B90338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Employment end or “Present”</w:t>
            </w:r>
            <w:r w:rsidRPr="0059076D">
              <w:rPr>
                <w:rFonts w:ascii="Calibri" w:hAnsi="Calibri" w:cs="Calibri"/>
                <w:color w:val="000000"/>
                <w:lang w:eastAsia="en-IN"/>
              </w:rPr>
              <w:t> </w:t>
            </w:r>
          </w:p>
        </w:tc>
        <w:tc>
          <w:tcPr>
            <w:tcW w:w="840" w:type="dxa"/>
            <w:tcBorders>
              <w:top w:val="single" w:sz="6" w:space="0" w:color="auto"/>
              <w:left w:val="single" w:sz="6" w:space="0" w:color="auto"/>
              <w:bottom w:val="single" w:sz="6" w:space="0" w:color="auto"/>
              <w:right w:val="single" w:sz="6" w:space="0" w:color="auto"/>
            </w:tcBorders>
            <w:hideMark/>
          </w:tcPr>
          <w:p w14:paraId="4616E2F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Month/Year Picker / Toggle</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770D2A4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4F1B5010"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MMM YYYY / Present</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65DB5C3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2B6E759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No</w:t>
            </w:r>
            <w:r w:rsidRPr="0059076D">
              <w:rPr>
                <w:rFonts w:ascii="Calibri" w:hAnsi="Calibri" w:cs="Calibri"/>
                <w:color w:val="000000"/>
                <w:lang w:eastAsia="en-IN"/>
              </w:rPr>
              <w:t> </w:t>
            </w:r>
          </w:p>
        </w:tc>
        <w:tc>
          <w:tcPr>
            <w:tcW w:w="1020" w:type="dxa"/>
            <w:tcBorders>
              <w:top w:val="single" w:sz="6" w:space="0" w:color="auto"/>
              <w:left w:val="single" w:sz="6" w:space="0" w:color="auto"/>
              <w:bottom w:val="single" w:sz="6" w:space="0" w:color="auto"/>
              <w:right w:val="single" w:sz="6" w:space="0" w:color="auto"/>
            </w:tcBorders>
            <w:hideMark/>
          </w:tcPr>
          <w:p w14:paraId="47A2DFA0"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End ≥ Start when provided</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4E69E3E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r w:rsidR="00386CB5" w:rsidRPr="00C65D82" w14:paraId="0D0D19C9" w14:textId="77777777">
        <w:trPr>
          <w:trHeight w:val="615"/>
        </w:trPr>
        <w:tc>
          <w:tcPr>
            <w:tcW w:w="555" w:type="dxa"/>
            <w:tcBorders>
              <w:top w:val="single" w:sz="6" w:space="0" w:color="auto"/>
              <w:left w:val="single" w:sz="6" w:space="0" w:color="auto"/>
              <w:bottom w:val="single" w:sz="6" w:space="0" w:color="auto"/>
              <w:right w:val="single" w:sz="6" w:space="0" w:color="auto"/>
            </w:tcBorders>
            <w:hideMark/>
          </w:tcPr>
          <w:p w14:paraId="45813EE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Builder – Editor</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0A56998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Skills</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374BBA30"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Skill Tags</w:t>
            </w:r>
            <w:r w:rsidRPr="0059076D">
              <w:rPr>
                <w:rFonts w:ascii="Calibri" w:hAnsi="Calibri" w:cs="Calibri"/>
                <w:color w:val="000000"/>
                <w:lang w:eastAsia="en-IN"/>
              </w:rPr>
              <w:t> </w:t>
            </w:r>
          </w:p>
        </w:tc>
        <w:tc>
          <w:tcPr>
            <w:tcW w:w="1215" w:type="dxa"/>
            <w:tcBorders>
              <w:top w:val="single" w:sz="6" w:space="0" w:color="auto"/>
              <w:left w:val="single" w:sz="6" w:space="0" w:color="auto"/>
              <w:bottom w:val="single" w:sz="6" w:space="0" w:color="auto"/>
              <w:right w:val="single" w:sz="6" w:space="0" w:color="auto"/>
            </w:tcBorders>
            <w:hideMark/>
          </w:tcPr>
          <w:p w14:paraId="6F32927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Technical/soft skills</w:t>
            </w:r>
            <w:r w:rsidRPr="0059076D">
              <w:rPr>
                <w:rFonts w:ascii="Calibri" w:hAnsi="Calibri" w:cs="Calibri"/>
                <w:color w:val="000000"/>
                <w:lang w:eastAsia="en-IN"/>
              </w:rPr>
              <w:t> </w:t>
            </w:r>
          </w:p>
        </w:tc>
        <w:tc>
          <w:tcPr>
            <w:tcW w:w="840" w:type="dxa"/>
            <w:tcBorders>
              <w:top w:val="single" w:sz="6" w:space="0" w:color="auto"/>
              <w:left w:val="single" w:sz="6" w:space="0" w:color="auto"/>
              <w:bottom w:val="single" w:sz="6" w:space="0" w:color="auto"/>
              <w:right w:val="single" w:sz="6" w:space="0" w:color="auto"/>
            </w:tcBorders>
            <w:hideMark/>
          </w:tcPr>
          <w:p w14:paraId="022A911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Tag Input</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360CE48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27A7688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Text</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5C620C4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50 chars per tag</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387F29E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No</w:t>
            </w:r>
            <w:r w:rsidRPr="0059076D">
              <w:rPr>
                <w:rFonts w:ascii="Calibri" w:hAnsi="Calibri" w:cs="Calibri"/>
                <w:color w:val="000000"/>
                <w:lang w:eastAsia="en-IN"/>
              </w:rPr>
              <w:t> </w:t>
            </w:r>
          </w:p>
        </w:tc>
        <w:tc>
          <w:tcPr>
            <w:tcW w:w="1020" w:type="dxa"/>
            <w:tcBorders>
              <w:top w:val="single" w:sz="6" w:space="0" w:color="auto"/>
              <w:left w:val="single" w:sz="6" w:space="0" w:color="auto"/>
              <w:bottom w:val="single" w:sz="6" w:space="0" w:color="auto"/>
              <w:right w:val="single" w:sz="6" w:space="0" w:color="auto"/>
            </w:tcBorders>
            <w:hideMark/>
          </w:tcPr>
          <w:p w14:paraId="0177A91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Max 10 skills; block duplicates; normalize casing</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669F6C5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r w:rsidR="00386CB5" w:rsidRPr="00C65D82" w14:paraId="3F12B51F" w14:textId="77777777">
        <w:trPr>
          <w:trHeight w:val="615"/>
        </w:trPr>
        <w:tc>
          <w:tcPr>
            <w:tcW w:w="555" w:type="dxa"/>
            <w:tcBorders>
              <w:top w:val="single" w:sz="6" w:space="0" w:color="auto"/>
              <w:left w:val="single" w:sz="6" w:space="0" w:color="auto"/>
              <w:bottom w:val="single" w:sz="6" w:space="0" w:color="auto"/>
              <w:right w:val="single" w:sz="6" w:space="0" w:color="auto"/>
            </w:tcBorders>
            <w:hideMark/>
          </w:tcPr>
          <w:p w14:paraId="4AA2E57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Builder – Editor</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664A284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Right Pane</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45F8E78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Live Preview</w:t>
            </w:r>
            <w:r w:rsidRPr="0059076D">
              <w:rPr>
                <w:rFonts w:ascii="Calibri" w:hAnsi="Calibri" w:cs="Calibri"/>
                <w:color w:val="000000"/>
                <w:lang w:eastAsia="en-IN"/>
              </w:rPr>
              <w:t> </w:t>
            </w:r>
          </w:p>
        </w:tc>
        <w:tc>
          <w:tcPr>
            <w:tcW w:w="1215" w:type="dxa"/>
            <w:tcBorders>
              <w:top w:val="single" w:sz="6" w:space="0" w:color="auto"/>
              <w:left w:val="single" w:sz="6" w:space="0" w:color="auto"/>
              <w:bottom w:val="single" w:sz="6" w:space="0" w:color="auto"/>
              <w:right w:val="single" w:sz="6" w:space="0" w:color="auto"/>
            </w:tcBorders>
            <w:hideMark/>
          </w:tcPr>
          <w:p w14:paraId="78D7839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ATS-styled live render</w:t>
            </w:r>
            <w:r w:rsidRPr="0059076D">
              <w:rPr>
                <w:rFonts w:ascii="Calibri" w:hAnsi="Calibri" w:cs="Calibri"/>
                <w:color w:val="000000"/>
                <w:lang w:eastAsia="en-IN"/>
              </w:rPr>
              <w:t> </w:t>
            </w:r>
          </w:p>
        </w:tc>
        <w:tc>
          <w:tcPr>
            <w:tcW w:w="840" w:type="dxa"/>
            <w:tcBorders>
              <w:top w:val="single" w:sz="6" w:space="0" w:color="auto"/>
              <w:left w:val="single" w:sz="6" w:space="0" w:color="auto"/>
              <w:bottom w:val="single" w:sz="6" w:space="0" w:color="auto"/>
              <w:right w:val="single" w:sz="6" w:space="0" w:color="auto"/>
            </w:tcBorders>
            <w:hideMark/>
          </w:tcPr>
          <w:p w14:paraId="7EE0AF6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Render Panel</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0CB67B1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Chosen template</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4F9D8F8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6A98FEC5"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0A72B0A6"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1020" w:type="dxa"/>
            <w:tcBorders>
              <w:top w:val="single" w:sz="6" w:space="0" w:color="auto"/>
              <w:left w:val="single" w:sz="6" w:space="0" w:color="auto"/>
              <w:bottom w:val="single" w:sz="6" w:space="0" w:color="auto"/>
              <w:right w:val="single" w:sz="6" w:space="0" w:color="auto"/>
            </w:tcBorders>
            <w:hideMark/>
          </w:tcPr>
          <w:p w14:paraId="6CEF850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Reflects content/template; ATS fonts only; no tables/images</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3BD03F21"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r w:rsidR="00386CB5" w:rsidRPr="00C65D82" w14:paraId="5F70F3B7" w14:textId="77777777">
        <w:trPr>
          <w:trHeight w:val="615"/>
        </w:trPr>
        <w:tc>
          <w:tcPr>
            <w:tcW w:w="555" w:type="dxa"/>
            <w:tcBorders>
              <w:top w:val="single" w:sz="6" w:space="0" w:color="auto"/>
              <w:left w:val="single" w:sz="6" w:space="0" w:color="auto"/>
              <w:bottom w:val="single" w:sz="6" w:space="0" w:color="auto"/>
              <w:right w:val="single" w:sz="6" w:space="0" w:color="auto"/>
            </w:tcBorders>
            <w:hideMark/>
          </w:tcPr>
          <w:p w14:paraId="4BBB41D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Builder – Editor</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69D9142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Footer</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47E696C6"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Save</w:t>
            </w:r>
            <w:r w:rsidRPr="0059076D">
              <w:rPr>
                <w:rFonts w:ascii="Calibri" w:hAnsi="Calibri" w:cs="Calibri"/>
                <w:color w:val="000000"/>
                <w:lang w:eastAsia="en-IN"/>
              </w:rPr>
              <w:t> </w:t>
            </w:r>
          </w:p>
        </w:tc>
        <w:tc>
          <w:tcPr>
            <w:tcW w:w="1215" w:type="dxa"/>
            <w:tcBorders>
              <w:top w:val="single" w:sz="6" w:space="0" w:color="auto"/>
              <w:left w:val="single" w:sz="6" w:space="0" w:color="auto"/>
              <w:bottom w:val="single" w:sz="6" w:space="0" w:color="auto"/>
              <w:right w:val="single" w:sz="6" w:space="0" w:color="auto"/>
            </w:tcBorders>
            <w:hideMark/>
          </w:tcPr>
          <w:p w14:paraId="743300C5"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Persist resume</w:t>
            </w:r>
            <w:r w:rsidRPr="0059076D">
              <w:rPr>
                <w:rFonts w:ascii="Calibri" w:hAnsi="Calibri" w:cs="Calibri"/>
                <w:color w:val="000000"/>
                <w:lang w:eastAsia="en-IN"/>
              </w:rPr>
              <w:t> </w:t>
            </w:r>
          </w:p>
        </w:tc>
        <w:tc>
          <w:tcPr>
            <w:tcW w:w="840" w:type="dxa"/>
            <w:tcBorders>
              <w:top w:val="single" w:sz="6" w:space="0" w:color="auto"/>
              <w:left w:val="single" w:sz="6" w:space="0" w:color="auto"/>
              <w:bottom w:val="single" w:sz="6" w:space="0" w:color="auto"/>
              <w:right w:val="single" w:sz="6" w:space="0" w:color="auto"/>
            </w:tcBorders>
            <w:hideMark/>
          </w:tcPr>
          <w:p w14:paraId="63B1736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Button</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29A5681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49966E1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2B09D28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32DF4A8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Yes</w:t>
            </w:r>
            <w:r w:rsidRPr="0059076D">
              <w:rPr>
                <w:rFonts w:ascii="Calibri" w:hAnsi="Calibri" w:cs="Calibri"/>
                <w:color w:val="000000"/>
                <w:lang w:eastAsia="en-IN"/>
              </w:rPr>
              <w:t> </w:t>
            </w:r>
          </w:p>
        </w:tc>
        <w:tc>
          <w:tcPr>
            <w:tcW w:w="1020" w:type="dxa"/>
            <w:tcBorders>
              <w:top w:val="single" w:sz="6" w:space="0" w:color="auto"/>
              <w:left w:val="single" w:sz="6" w:space="0" w:color="auto"/>
              <w:bottom w:val="single" w:sz="6" w:space="0" w:color="auto"/>
              <w:right w:val="single" w:sz="6" w:space="0" w:color="auto"/>
            </w:tcBorders>
            <w:hideMark/>
          </w:tcPr>
          <w:p w14:paraId="3B3B1F0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Server-side validate on save; errors show inline</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6622C87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r w:rsidR="00386CB5" w:rsidRPr="00C65D82" w14:paraId="247A581A" w14:textId="77777777">
        <w:trPr>
          <w:trHeight w:val="615"/>
        </w:trPr>
        <w:tc>
          <w:tcPr>
            <w:tcW w:w="555" w:type="dxa"/>
            <w:tcBorders>
              <w:top w:val="single" w:sz="6" w:space="0" w:color="auto"/>
              <w:left w:val="single" w:sz="6" w:space="0" w:color="auto"/>
              <w:bottom w:val="single" w:sz="6" w:space="0" w:color="auto"/>
              <w:right w:val="single" w:sz="6" w:space="0" w:color="auto"/>
            </w:tcBorders>
            <w:hideMark/>
          </w:tcPr>
          <w:p w14:paraId="0B428AB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Builder – Editor</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12CFB8F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Footer</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45F89215"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Set as Primary</w:t>
            </w:r>
            <w:r w:rsidRPr="0059076D">
              <w:rPr>
                <w:rFonts w:ascii="Calibri" w:hAnsi="Calibri" w:cs="Calibri"/>
                <w:color w:val="000000"/>
                <w:lang w:eastAsia="en-IN"/>
              </w:rPr>
              <w:t> </w:t>
            </w:r>
          </w:p>
        </w:tc>
        <w:tc>
          <w:tcPr>
            <w:tcW w:w="1215" w:type="dxa"/>
            <w:tcBorders>
              <w:top w:val="single" w:sz="6" w:space="0" w:color="auto"/>
              <w:left w:val="single" w:sz="6" w:space="0" w:color="auto"/>
              <w:bottom w:val="single" w:sz="6" w:space="0" w:color="auto"/>
              <w:right w:val="single" w:sz="6" w:space="0" w:color="auto"/>
            </w:tcBorders>
            <w:hideMark/>
          </w:tcPr>
          <w:p w14:paraId="6C09171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Mark this resume Primary</w:t>
            </w:r>
            <w:r w:rsidRPr="0059076D">
              <w:rPr>
                <w:rFonts w:ascii="Calibri" w:hAnsi="Calibri" w:cs="Calibri"/>
                <w:color w:val="000000"/>
                <w:lang w:eastAsia="en-IN"/>
              </w:rPr>
              <w:t> </w:t>
            </w:r>
          </w:p>
        </w:tc>
        <w:tc>
          <w:tcPr>
            <w:tcW w:w="840" w:type="dxa"/>
            <w:tcBorders>
              <w:top w:val="single" w:sz="6" w:space="0" w:color="auto"/>
              <w:left w:val="single" w:sz="6" w:space="0" w:color="auto"/>
              <w:bottom w:val="single" w:sz="6" w:space="0" w:color="auto"/>
              <w:right w:val="single" w:sz="6" w:space="0" w:color="auto"/>
            </w:tcBorders>
            <w:hideMark/>
          </w:tcPr>
          <w:p w14:paraId="33C83AB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Toggle/Button</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2381DC3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47E92FD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57DD6ED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64F16A1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No</w:t>
            </w:r>
            <w:r w:rsidRPr="0059076D">
              <w:rPr>
                <w:rFonts w:ascii="Calibri" w:hAnsi="Calibri" w:cs="Calibri"/>
                <w:color w:val="000000"/>
                <w:lang w:eastAsia="en-IN"/>
              </w:rPr>
              <w:t> </w:t>
            </w:r>
          </w:p>
        </w:tc>
        <w:tc>
          <w:tcPr>
            <w:tcW w:w="1020" w:type="dxa"/>
            <w:tcBorders>
              <w:top w:val="single" w:sz="6" w:space="0" w:color="auto"/>
              <w:left w:val="single" w:sz="6" w:space="0" w:color="auto"/>
              <w:bottom w:val="single" w:sz="6" w:space="0" w:color="auto"/>
              <w:right w:val="single" w:sz="6" w:space="0" w:color="auto"/>
            </w:tcBorders>
            <w:hideMark/>
          </w:tcPr>
          <w:p w14:paraId="1C7F111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Enforces “exactly one Primary”; unsets existing Primary</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51BEEC41"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r w:rsidR="00386CB5" w:rsidRPr="00C65D82" w14:paraId="3E17BA64" w14:textId="77777777">
        <w:trPr>
          <w:trHeight w:val="615"/>
        </w:trPr>
        <w:tc>
          <w:tcPr>
            <w:tcW w:w="555" w:type="dxa"/>
            <w:tcBorders>
              <w:top w:val="single" w:sz="6" w:space="0" w:color="auto"/>
              <w:left w:val="single" w:sz="6" w:space="0" w:color="auto"/>
              <w:bottom w:val="single" w:sz="6" w:space="0" w:color="auto"/>
              <w:right w:val="single" w:sz="6" w:space="0" w:color="auto"/>
            </w:tcBorders>
            <w:hideMark/>
          </w:tcPr>
          <w:p w14:paraId="049292C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Builder – Editor</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06165C2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Footer</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22DAE970"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Cancel</w:t>
            </w:r>
            <w:r w:rsidRPr="0059076D">
              <w:rPr>
                <w:rFonts w:ascii="Calibri" w:hAnsi="Calibri" w:cs="Calibri"/>
                <w:color w:val="000000"/>
                <w:lang w:eastAsia="en-IN"/>
              </w:rPr>
              <w:t> </w:t>
            </w:r>
          </w:p>
        </w:tc>
        <w:tc>
          <w:tcPr>
            <w:tcW w:w="1215" w:type="dxa"/>
            <w:tcBorders>
              <w:top w:val="single" w:sz="6" w:space="0" w:color="auto"/>
              <w:left w:val="single" w:sz="6" w:space="0" w:color="auto"/>
              <w:bottom w:val="single" w:sz="6" w:space="0" w:color="auto"/>
              <w:right w:val="single" w:sz="6" w:space="0" w:color="auto"/>
            </w:tcBorders>
            <w:hideMark/>
          </w:tcPr>
          <w:p w14:paraId="433A454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Exit editor</w:t>
            </w:r>
            <w:r w:rsidRPr="0059076D">
              <w:rPr>
                <w:rFonts w:ascii="Calibri" w:hAnsi="Calibri" w:cs="Calibri"/>
                <w:color w:val="000000"/>
                <w:lang w:eastAsia="en-IN"/>
              </w:rPr>
              <w:t> </w:t>
            </w:r>
          </w:p>
        </w:tc>
        <w:tc>
          <w:tcPr>
            <w:tcW w:w="840" w:type="dxa"/>
            <w:tcBorders>
              <w:top w:val="single" w:sz="6" w:space="0" w:color="auto"/>
              <w:left w:val="single" w:sz="6" w:space="0" w:color="auto"/>
              <w:bottom w:val="single" w:sz="6" w:space="0" w:color="auto"/>
              <w:right w:val="single" w:sz="6" w:space="0" w:color="auto"/>
            </w:tcBorders>
            <w:hideMark/>
          </w:tcPr>
          <w:p w14:paraId="2D809B9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Button</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39DDF82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1385B32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0B36C7D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4F9D79C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t>
            </w:r>
            <w:r w:rsidRPr="0059076D">
              <w:rPr>
                <w:rFonts w:ascii="Calibri" w:hAnsi="Calibri" w:cs="Calibri"/>
                <w:color w:val="000000"/>
                <w:lang w:eastAsia="en-IN"/>
              </w:rPr>
              <w:t> </w:t>
            </w:r>
          </w:p>
        </w:tc>
        <w:tc>
          <w:tcPr>
            <w:tcW w:w="1020" w:type="dxa"/>
            <w:tcBorders>
              <w:top w:val="single" w:sz="6" w:space="0" w:color="auto"/>
              <w:left w:val="single" w:sz="6" w:space="0" w:color="auto"/>
              <w:bottom w:val="single" w:sz="6" w:space="0" w:color="auto"/>
              <w:right w:val="single" w:sz="6" w:space="0" w:color="auto"/>
            </w:tcBorders>
            <w:hideMark/>
          </w:tcPr>
          <w:p w14:paraId="67562FC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Shows unsaved-changes warning dialog</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707470C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bl>
    <w:p w14:paraId="2F567368" w14:textId="77777777" w:rsidR="00386CB5" w:rsidRPr="0059076D" w:rsidRDefault="00386CB5" w:rsidP="00386CB5">
      <w:pPr>
        <w:textAlignment w:val="baseline"/>
        <w:rPr>
          <w:rFonts w:ascii="Calibri" w:hAnsi="Calibri" w:cs="Calibri"/>
          <w:sz w:val="18"/>
          <w:szCs w:val="18"/>
          <w:lang w:eastAsia="en-IN"/>
        </w:rPr>
      </w:pPr>
      <w:r w:rsidRPr="0059076D">
        <w:rPr>
          <w:rFonts w:ascii="Calibri" w:hAnsi="Calibri" w:cs="Calibri"/>
          <w:sz w:val="22"/>
          <w:szCs w:val="22"/>
          <w:lang w:eastAsia="en-IN"/>
        </w:rPr>
        <w:t> </w:t>
      </w:r>
      <w:r w:rsidRPr="0059076D">
        <w:rPr>
          <w:rFonts w:ascii="Calibri" w:hAnsi="Calibri" w:cs="Calibri"/>
          <w:sz w:val="22"/>
          <w:szCs w:val="22"/>
          <w:lang w:eastAsia="en-IN"/>
        </w:rPr>
        <w:br/>
      </w:r>
      <w:r w:rsidRPr="0059076D">
        <w:rPr>
          <w:rFonts w:ascii="Calibri" w:hAnsi="Calibri" w:cs="Calibri"/>
          <w:lang w:eastAsia="en-IN"/>
        </w:rPr>
        <w:t>Manual Resume  </w:t>
      </w:r>
      <w:r w:rsidRPr="0059076D">
        <w:rPr>
          <w:rFonts w:ascii="Calibri" w:hAnsi="Calibri" w:cs="Calibri"/>
          <w:lang w:eastAsia="en-IN"/>
        </w:rPr>
        <w:br/>
      </w:r>
      <w:r w:rsidRPr="0059076D">
        <w:rPr>
          <w:rFonts w:ascii="Calibri" w:hAnsi="Calibri" w:cs="Calibri"/>
          <w:sz w:val="22"/>
          <w:szCs w:val="22"/>
          <w:lang w:eastAsia="en-IN"/>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82"/>
        <w:gridCol w:w="1333"/>
        <w:gridCol w:w="1025"/>
        <w:gridCol w:w="737"/>
        <w:gridCol w:w="581"/>
        <w:gridCol w:w="1355"/>
        <w:gridCol w:w="543"/>
        <w:gridCol w:w="750"/>
        <w:gridCol w:w="1043"/>
        <w:gridCol w:w="761"/>
      </w:tblGrid>
      <w:tr w:rsidR="00386CB5" w:rsidRPr="00C65D82" w14:paraId="6A08E200"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229637E5" w14:textId="77777777" w:rsidR="00386CB5" w:rsidRPr="0059076D" w:rsidRDefault="00386CB5" w:rsidP="00386CB5">
            <w:pPr>
              <w:jc w:val="center"/>
              <w:textAlignment w:val="baseline"/>
              <w:rPr>
                <w:rFonts w:ascii="Calibri" w:hAnsi="Calibri" w:cs="Calibri"/>
                <w:lang w:eastAsia="en-IN"/>
              </w:rPr>
            </w:pPr>
            <w:r w:rsidRPr="0059076D">
              <w:rPr>
                <w:rFonts w:ascii="Calibri" w:hAnsi="Calibri" w:cs="Calibri"/>
                <w:b/>
                <w:bCs/>
                <w:sz w:val="22"/>
                <w:szCs w:val="22"/>
                <w:lang w:eastAsia="en-IN"/>
              </w:rPr>
              <w:t>Section Name</w:t>
            </w:r>
            <w:r w:rsidRPr="0059076D">
              <w:rPr>
                <w:rFonts w:ascii="Calibri" w:hAnsi="Calibri" w:cs="Calibri"/>
                <w:sz w:val="22"/>
                <w:szCs w:val="22"/>
                <w:lang w:eastAsia="en-IN"/>
              </w:rPr>
              <w:t> </w:t>
            </w:r>
          </w:p>
        </w:tc>
        <w:tc>
          <w:tcPr>
            <w:tcW w:w="1020" w:type="dxa"/>
            <w:tcBorders>
              <w:top w:val="single" w:sz="6" w:space="0" w:color="auto"/>
              <w:left w:val="single" w:sz="6" w:space="0" w:color="auto"/>
              <w:bottom w:val="single" w:sz="6" w:space="0" w:color="auto"/>
              <w:right w:val="single" w:sz="6" w:space="0" w:color="auto"/>
            </w:tcBorders>
            <w:hideMark/>
          </w:tcPr>
          <w:p w14:paraId="77EB213B" w14:textId="77777777" w:rsidR="00386CB5" w:rsidRPr="0059076D" w:rsidRDefault="00386CB5" w:rsidP="00386CB5">
            <w:pPr>
              <w:jc w:val="center"/>
              <w:textAlignment w:val="baseline"/>
              <w:rPr>
                <w:rFonts w:ascii="Calibri" w:hAnsi="Calibri" w:cs="Calibri"/>
                <w:lang w:eastAsia="en-IN"/>
              </w:rPr>
            </w:pPr>
            <w:r w:rsidRPr="0059076D">
              <w:rPr>
                <w:rFonts w:ascii="Calibri" w:hAnsi="Calibri" w:cs="Calibri"/>
                <w:b/>
                <w:bCs/>
                <w:sz w:val="22"/>
                <w:szCs w:val="22"/>
                <w:lang w:eastAsia="en-IN"/>
              </w:rPr>
              <w:t>Element</w:t>
            </w:r>
            <w:r w:rsidRPr="0059076D">
              <w:rPr>
                <w:rFonts w:ascii="Calibri" w:hAnsi="Calibri" w:cs="Calibri"/>
                <w:sz w:val="22"/>
                <w:szCs w:val="22"/>
                <w:lang w:eastAsia="en-IN"/>
              </w:rPr>
              <w:t> </w:t>
            </w:r>
          </w:p>
        </w:tc>
        <w:tc>
          <w:tcPr>
            <w:tcW w:w="1245" w:type="dxa"/>
            <w:tcBorders>
              <w:top w:val="single" w:sz="6" w:space="0" w:color="auto"/>
              <w:left w:val="single" w:sz="6" w:space="0" w:color="auto"/>
              <w:bottom w:val="single" w:sz="6" w:space="0" w:color="auto"/>
              <w:right w:val="single" w:sz="6" w:space="0" w:color="auto"/>
            </w:tcBorders>
            <w:hideMark/>
          </w:tcPr>
          <w:p w14:paraId="1266DADC" w14:textId="1C7712FC" w:rsidR="00386CB5" w:rsidRPr="0059076D" w:rsidRDefault="00386CB5" w:rsidP="00386CB5">
            <w:pPr>
              <w:jc w:val="center"/>
              <w:textAlignment w:val="baseline"/>
              <w:rPr>
                <w:rFonts w:ascii="Calibri" w:hAnsi="Calibri" w:cs="Calibri"/>
                <w:lang w:eastAsia="en-IN"/>
              </w:rPr>
            </w:pPr>
            <w:r w:rsidRPr="0059076D">
              <w:rPr>
                <w:rFonts w:ascii="Calibri" w:hAnsi="Calibri" w:cs="Calibri"/>
                <w:b/>
                <w:bCs/>
                <w:sz w:val="22"/>
                <w:szCs w:val="22"/>
                <w:lang w:eastAsia="en-IN"/>
              </w:rPr>
              <w:t>Description</w:t>
            </w:r>
            <w:r w:rsidR="00DD6D66">
              <w:rPr>
                <w:rFonts w:ascii="Calibri" w:hAnsi="Calibri" w:cs="Calibri"/>
                <w:b/>
                <w:bCs/>
                <w:sz w:val="22"/>
                <w:szCs w:val="22"/>
                <w:lang w:eastAsia="en-IN"/>
              </w:rPr>
              <w:t xml:space="preserve">: </w:t>
            </w:r>
          </w:p>
        </w:tc>
        <w:tc>
          <w:tcPr>
            <w:tcW w:w="735" w:type="dxa"/>
            <w:tcBorders>
              <w:top w:val="single" w:sz="6" w:space="0" w:color="auto"/>
              <w:left w:val="single" w:sz="6" w:space="0" w:color="auto"/>
              <w:bottom w:val="single" w:sz="6" w:space="0" w:color="auto"/>
              <w:right w:val="single" w:sz="6" w:space="0" w:color="auto"/>
            </w:tcBorders>
            <w:hideMark/>
          </w:tcPr>
          <w:p w14:paraId="0EE6D84E" w14:textId="77777777" w:rsidR="00386CB5" w:rsidRPr="0059076D" w:rsidRDefault="00386CB5" w:rsidP="00386CB5">
            <w:pPr>
              <w:jc w:val="center"/>
              <w:textAlignment w:val="baseline"/>
              <w:rPr>
                <w:rFonts w:ascii="Calibri" w:hAnsi="Calibri" w:cs="Calibri"/>
                <w:lang w:eastAsia="en-IN"/>
              </w:rPr>
            </w:pPr>
            <w:r w:rsidRPr="0059076D">
              <w:rPr>
                <w:rFonts w:ascii="Calibri" w:hAnsi="Calibri" w:cs="Calibri"/>
                <w:b/>
                <w:bCs/>
                <w:sz w:val="22"/>
                <w:szCs w:val="22"/>
                <w:lang w:eastAsia="en-IN"/>
              </w:rPr>
              <w:t>Type</w:t>
            </w:r>
            <w:r w:rsidRPr="0059076D">
              <w:rPr>
                <w:rFonts w:ascii="Calibri" w:hAnsi="Calibri" w:cs="Calibri"/>
                <w:sz w:val="22"/>
                <w:szCs w:val="22"/>
                <w:lang w:eastAsia="en-IN"/>
              </w:rPr>
              <w:t> </w:t>
            </w:r>
          </w:p>
        </w:tc>
        <w:tc>
          <w:tcPr>
            <w:tcW w:w="570" w:type="dxa"/>
            <w:tcBorders>
              <w:top w:val="single" w:sz="6" w:space="0" w:color="auto"/>
              <w:left w:val="single" w:sz="6" w:space="0" w:color="auto"/>
              <w:bottom w:val="single" w:sz="6" w:space="0" w:color="auto"/>
              <w:right w:val="single" w:sz="6" w:space="0" w:color="auto"/>
            </w:tcBorders>
            <w:hideMark/>
          </w:tcPr>
          <w:p w14:paraId="4904EC85" w14:textId="77777777" w:rsidR="00386CB5" w:rsidRPr="0059076D" w:rsidRDefault="00386CB5" w:rsidP="00386CB5">
            <w:pPr>
              <w:jc w:val="center"/>
              <w:textAlignment w:val="baseline"/>
              <w:rPr>
                <w:rFonts w:ascii="Calibri" w:hAnsi="Calibri" w:cs="Calibri"/>
                <w:lang w:eastAsia="en-IN"/>
              </w:rPr>
            </w:pPr>
            <w:r w:rsidRPr="0059076D">
              <w:rPr>
                <w:rFonts w:ascii="Calibri" w:hAnsi="Calibri" w:cs="Calibri"/>
                <w:b/>
                <w:bCs/>
                <w:sz w:val="22"/>
                <w:szCs w:val="22"/>
                <w:lang w:eastAsia="en-IN"/>
              </w:rPr>
              <w:t>Options</w:t>
            </w:r>
            <w:r w:rsidRPr="0059076D">
              <w:rPr>
                <w:rFonts w:ascii="Calibri" w:hAnsi="Calibri" w:cs="Calibri"/>
                <w:sz w:val="22"/>
                <w:szCs w:val="22"/>
                <w:lang w:eastAsia="en-IN"/>
              </w:rPr>
              <w:t> </w:t>
            </w:r>
          </w:p>
        </w:tc>
        <w:tc>
          <w:tcPr>
            <w:tcW w:w="1170" w:type="dxa"/>
            <w:tcBorders>
              <w:top w:val="single" w:sz="6" w:space="0" w:color="auto"/>
              <w:left w:val="single" w:sz="6" w:space="0" w:color="auto"/>
              <w:bottom w:val="single" w:sz="6" w:space="0" w:color="auto"/>
              <w:right w:val="single" w:sz="6" w:space="0" w:color="auto"/>
            </w:tcBorders>
            <w:hideMark/>
          </w:tcPr>
          <w:p w14:paraId="5CF28F65" w14:textId="77777777" w:rsidR="00386CB5" w:rsidRPr="0059076D" w:rsidRDefault="00386CB5" w:rsidP="00386CB5">
            <w:pPr>
              <w:jc w:val="center"/>
              <w:textAlignment w:val="baseline"/>
              <w:rPr>
                <w:rFonts w:ascii="Calibri" w:hAnsi="Calibri" w:cs="Calibri"/>
                <w:lang w:eastAsia="en-IN"/>
              </w:rPr>
            </w:pPr>
            <w:r w:rsidRPr="0059076D">
              <w:rPr>
                <w:rFonts w:ascii="Calibri" w:hAnsi="Calibri" w:cs="Calibri"/>
                <w:b/>
                <w:bCs/>
                <w:sz w:val="22"/>
                <w:szCs w:val="22"/>
                <w:lang w:eastAsia="en-IN"/>
              </w:rPr>
              <w:t>Accepted Values</w:t>
            </w:r>
            <w:r w:rsidRPr="0059076D">
              <w:rPr>
                <w:rFonts w:ascii="Calibri" w:hAnsi="Calibri" w:cs="Calibri"/>
                <w:sz w:val="22"/>
                <w:szCs w:val="22"/>
                <w:lang w:eastAsia="en-IN"/>
              </w:rPr>
              <w:t> </w:t>
            </w:r>
          </w:p>
        </w:tc>
        <w:tc>
          <w:tcPr>
            <w:tcW w:w="510" w:type="dxa"/>
            <w:tcBorders>
              <w:top w:val="single" w:sz="6" w:space="0" w:color="auto"/>
              <w:left w:val="single" w:sz="6" w:space="0" w:color="auto"/>
              <w:bottom w:val="single" w:sz="6" w:space="0" w:color="auto"/>
              <w:right w:val="single" w:sz="6" w:space="0" w:color="auto"/>
            </w:tcBorders>
            <w:hideMark/>
          </w:tcPr>
          <w:p w14:paraId="6073F0CD" w14:textId="77777777" w:rsidR="00386CB5" w:rsidRPr="0059076D" w:rsidRDefault="00386CB5" w:rsidP="00386CB5">
            <w:pPr>
              <w:jc w:val="center"/>
              <w:textAlignment w:val="baseline"/>
              <w:rPr>
                <w:rFonts w:ascii="Calibri" w:hAnsi="Calibri" w:cs="Calibri"/>
                <w:lang w:eastAsia="en-IN"/>
              </w:rPr>
            </w:pPr>
            <w:r w:rsidRPr="0059076D">
              <w:rPr>
                <w:rFonts w:ascii="Calibri" w:hAnsi="Calibri" w:cs="Calibri"/>
                <w:b/>
                <w:bCs/>
                <w:sz w:val="22"/>
                <w:szCs w:val="22"/>
                <w:lang w:eastAsia="en-IN"/>
              </w:rPr>
              <w:t>Accepted Size</w:t>
            </w:r>
            <w:r w:rsidRPr="0059076D">
              <w:rPr>
                <w:rFonts w:ascii="Calibri" w:hAnsi="Calibri" w:cs="Calibri"/>
                <w:sz w:val="22"/>
                <w:szCs w:val="22"/>
                <w:lang w:eastAsia="en-IN"/>
              </w:rPr>
              <w:t> </w:t>
            </w:r>
          </w:p>
        </w:tc>
        <w:tc>
          <w:tcPr>
            <w:tcW w:w="645" w:type="dxa"/>
            <w:tcBorders>
              <w:top w:val="single" w:sz="6" w:space="0" w:color="auto"/>
              <w:left w:val="single" w:sz="6" w:space="0" w:color="auto"/>
              <w:bottom w:val="single" w:sz="6" w:space="0" w:color="auto"/>
              <w:right w:val="single" w:sz="6" w:space="0" w:color="auto"/>
            </w:tcBorders>
            <w:hideMark/>
          </w:tcPr>
          <w:p w14:paraId="5AE9E3E1" w14:textId="77777777" w:rsidR="00386CB5" w:rsidRPr="0059076D" w:rsidRDefault="00386CB5" w:rsidP="00386CB5">
            <w:pPr>
              <w:jc w:val="center"/>
              <w:textAlignment w:val="baseline"/>
              <w:rPr>
                <w:rFonts w:ascii="Calibri" w:hAnsi="Calibri" w:cs="Calibri"/>
                <w:lang w:eastAsia="en-IN"/>
              </w:rPr>
            </w:pPr>
            <w:r w:rsidRPr="0059076D">
              <w:rPr>
                <w:rFonts w:ascii="Calibri" w:hAnsi="Calibri" w:cs="Calibri"/>
                <w:b/>
                <w:bCs/>
                <w:sz w:val="22"/>
                <w:szCs w:val="22"/>
                <w:lang w:eastAsia="en-IN"/>
              </w:rPr>
              <w:t>Mandatory (Yes/No)</w:t>
            </w:r>
            <w:r w:rsidRPr="0059076D">
              <w:rPr>
                <w:rFonts w:ascii="Calibri" w:hAnsi="Calibri" w:cs="Calibri"/>
                <w:sz w:val="22"/>
                <w:szCs w:val="22"/>
                <w:lang w:eastAsia="en-IN"/>
              </w:rPr>
              <w:t> </w:t>
            </w:r>
          </w:p>
        </w:tc>
        <w:tc>
          <w:tcPr>
            <w:tcW w:w="1005" w:type="dxa"/>
            <w:tcBorders>
              <w:top w:val="single" w:sz="6" w:space="0" w:color="auto"/>
              <w:left w:val="single" w:sz="6" w:space="0" w:color="auto"/>
              <w:bottom w:val="single" w:sz="6" w:space="0" w:color="auto"/>
              <w:right w:val="single" w:sz="6" w:space="0" w:color="auto"/>
            </w:tcBorders>
            <w:hideMark/>
          </w:tcPr>
          <w:p w14:paraId="59D80ECC" w14:textId="77777777" w:rsidR="00386CB5" w:rsidRPr="0059076D" w:rsidRDefault="00386CB5" w:rsidP="00386CB5">
            <w:pPr>
              <w:jc w:val="center"/>
              <w:textAlignment w:val="baseline"/>
              <w:rPr>
                <w:rFonts w:ascii="Calibri" w:hAnsi="Calibri" w:cs="Calibri"/>
                <w:lang w:eastAsia="en-IN"/>
              </w:rPr>
            </w:pPr>
            <w:r w:rsidRPr="0059076D">
              <w:rPr>
                <w:rFonts w:ascii="Calibri" w:hAnsi="Calibri" w:cs="Calibri"/>
                <w:b/>
                <w:bCs/>
                <w:sz w:val="22"/>
                <w:szCs w:val="22"/>
                <w:lang w:eastAsia="en-IN"/>
              </w:rPr>
              <w:t>Validations</w:t>
            </w:r>
            <w:r w:rsidRPr="0059076D">
              <w:rPr>
                <w:rFonts w:ascii="Calibri" w:hAnsi="Calibri" w:cs="Calibri"/>
                <w:sz w:val="22"/>
                <w:szCs w:val="22"/>
                <w:lang w:eastAsia="en-IN"/>
              </w:rPr>
              <w:t> </w:t>
            </w:r>
          </w:p>
        </w:tc>
        <w:tc>
          <w:tcPr>
            <w:tcW w:w="1200" w:type="dxa"/>
            <w:tcBorders>
              <w:top w:val="single" w:sz="6" w:space="0" w:color="auto"/>
              <w:left w:val="single" w:sz="6" w:space="0" w:color="auto"/>
              <w:bottom w:val="single" w:sz="6" w:space="0" w:color="auto"/>
              <w:right w:val="single" w:sz="6" w:space="0" w:color="auto"/>
            </w:tcBorders>
            <w:hideMark/>
          </w:tcPr>
          <w:p w14:paraId="50BC7CB4" w14:textId="77777777" w:rsidR="00386CB5" w:rsidRPr="0059076D" w:rsidRDefault="00386CB5" w:rsidP="00386CB5">
            <w:pPr>
              <w:jc w:val="center"/>
              <w:textAlignment w:val="baseline"/>
              <w:rPr>
                <w:rFonts w:ascii="Calibri" w:hAnsi="Calibri" w:cs="Calibri"/>
                <w:lang w:eastAsia="en-IN"/>
              </w:rPr>
            </w:pPr>
            <w:r w:rsidRPr="0059076D">
              <w:rPr>
                <w:rFonts w:ascii="Calibri" w:hAnsi="Calibri" w:cs="Calibri"/>
                <w:b/>
                <w:bCs/>
                <w:sz w:val="22"/>
                <w:szCs w:val="22"/>
                <w:lang w:eastAsia="en-IN"/>
              </w:rPr>
              <w:t>Comments</w:t>
            </w:r>
            <w:r w:rsidRPr="0059076D">
              <w:rPr>
                <w:rFonts w:ascii="Calibri" w:hAnsi="Calibri" w:cs="Calibri"/>
                <w:sz w:val="22"/>
                <w:szCs w:val="22"/>
                <w:lang w:eastAsia="en-IN"/>
              </w:rPr>
              <w:t> </w:t>
            </w:r>
          </w:p>
        </w:tc>
      </w:tr>
      <w:tr w:rsidR="00386CB5" w:rsidRPr="00C65D82" w14:paraId="43297415"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71D30751"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Header </w:t>
            </w:r>
          </w:p>
        </w:tc>
        <w:tc>
          <w:tcPr>
            <w:tcW w:w="1020" w:type="dxa"/>
            <w:tcBorders>
              <w:top w:val="single" w:sz="6" w:space="0" w:color="auto"/>
              <w:left w:val="single" w:sz="6" w:space="0" w:color="auto"/>
              <w:bottom w:val="single" w:sz="6" w:space="0" w:color="auto"/>
              <w:right w:val="single" w:sz="6" w:space="0" w:color="auto"/>
            </w:tcBorders>
            <w:hideMark/>
          </w:tcPr>
          <w:p w14:paraId="47CCAF27"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Page Title </w:t>
            </w:r>
          </w:p>
        </w:tc>
        <w:tc>
          <w:tcPr>
            <w:tcW w:w="1245" w:type="dxa"/>
            <w:tcBorders>
              <w:top w:val="single" w:sz="6" w:space="0" w:color="auto"/>
              <w:left w:val="single" w:sz="6" w:space="0" w:color="auto"/>
              <w:bottom w:val="single" w:sz="6" w:space="0" w:color="auto"/>
              <w:right w:val="single" w:sz="6" w:space="0" w:color="auto"/>
            </w:tcBorders>
            <w:hideMark/>
          </w:tcPr>
          <w:p w14:paraId="12684768"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Displays main page heading “Create New Resume” </w:t>
            </w:r>
          </w:p>
        </w:tc>
        <w:tc>
          <w:tcPr>
            <w:tcW w:w="735" w:type="dxa"/>
            <w:tcBorders>
              <w:top w:val="single" w:sz="6" w:space="0" w:color="auto"/>
              <w:left w:val="single" w:sz="6" w:space="0" w:color="auto"/>
              <w:bottom w:val="single" w:sz="6" w:space="0" w:color="auto"/>
              <w:right w:val="single" w:sz="6" w:space="0" w:color="auto"/>
            </w:tcBorders>
            <w:hideMark/>
          </w:tcPr>
          <w:p w14:paraId="45882B43"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Text Label </w:t>
            </w:r>
          </w:p>
        </w:tc>
        <w:tc>
          <w:tcPr>
            <w:tcW w:w="570" w:type="dxa"/>
            <w:tcBorders>
              <w:top w:val="single" w:sz="6" w:space="0" w:color="auto"/>
              <w:left w:val="single" w:sz="6" w:space="0" w:color="auto"/>
              <w:bottom w:val="single" w:sz="6" w:space="0" w:color="auto"/>
              <w:right w:val="single" w:sz="6" w:space="0" w:color="auto"/>
            </w:tcBorders>
            <w:hideMark/>
          </w:tcPr>
          <w:p w14:paraId="13F071F3"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170" w:type="dxa"/>
            <w:tcBorders>
              <w:top w:val="single" w:sz="6" w:space="0" w:color="auto"/>
              <w:left w:val="single" w:sz="6" w:space="0" w:color="auto"/>
              <w:bottom w:val="single" w:sz="6" w:space="0" w:color="auto"/>
              <w:right w:val="single" w:sz="6" w:space="0" w:color="auto"/>
            </w:tcBorders>
            <w:hideMark/>
          </w:tcPr>
          <w:p w14:paraId="0A502B22"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510" w:type="dxa"/>
            <w:tcBorders>
              <w:top w:val="single" w:sz="6" w:space="0" w:color="auto"/>
              <w:left w:val="single" w:sz="6" w:space="0" w:color="auto"/>
              <w:bottom w:val="single" w:sz="6" w:space="0" w:color="auto"/>
              <w:right w:val="single" w:sz="6" w:space="0" w:color="auto"/>
            </w:tcBorders>
            <w:hideMark/>
          </w:tcPr>
          <w:p w14:paraId="40935F24"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645" w:type="dxa"/>
            <w:tcBorders>
              <w:top w:val="single" w:sz="6" w:space="0" w:color="auto"/>
              <w:left w:val="single" w:sz="6" w:space="0" w:color="auto"/>
              <w:bottom w:val="single" w:sz="6" w:space="0" w:color="auto"/>
              <w:right w:val="single" w:sz="6" w:space="0" w:color="auto"/>
            </w:tcBorders>
            <w:hideMark/>
          </w:tcPr>
          <w:p w14:paraId="70B5ACDC"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005" w:type="dxa"/>
            <w:tcBorders>
              <w:top w:val="single" w:sz="6" w:space="0" w:color="auto"/>
              <w:left w:val="single" w:sz="6" w:space="0" w:color="auto"/>
              <w:bottom w:val="single" w:sz="6" w:space="0" w:color="auto"/>
              <w:right w:val="single" w:sz="6" w:space="0" w:color="auto"/>
            </w:tcBorders>
            <w:hideMark/>
          </w:tcPr>
          <w:p w14:paraId="04B56A63"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Static text only </w:t>
            </w:r>
          </w:p>
        </w:tc>
        <w:tc>
          <w:tcPr>
            <w:tcW w:w="1200" w:type="dxa"/>
            <w:tcBorders>
              <w:top w:val="single" w:sz="6" w:space="0" w:color="auto"/>
              <w:left w:val="single" w:sz="6" w:space="0" w:color="auto"/>
              <w:bottom w:val="single" w:sz="6" w:space="0" w:color="auto"/>
              <w:right w:val="single" w:sz="6" w:space="0" w:color="auto"/>
            </w:tcBorders>
            <w:hideMark/>
          </w:tcPr>
          <w:p w14:paraId="3EBF122F"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Always visible </w:t>
            </w:r>
          </w:p>
        </w:tc>
      </w:tr>
      <w:tr w:rsidR="00386CB5" w:rsidRPr="00C65D82" w14:paraId="1330C411"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28572FC2"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Header </w:t>
            </w:r>
          </w:p>
        </w:tc>
        <w:tc>
          <w:tcPr>
            <w:tcW w:w="1020" w:type="dxa"/>
            <w:tcBorders>
              <w:top w:val="single" w:sz="6" w:space="0" w:color="auto"/>
              <w:left w:val="single" w:sz="6" w:space="0" w:color="auto"/>
              <w:bottom w:val="single" w:sz="6" w:space="0" w:color="auto"/>
              <w:right w:val="single" w:sz="6" w:space="0" w:color="auto"/>
            </w:tcBorders>
            <w:hideMark/>
          </w:tcPr>
          <w:p w14:paraId="33CFEF0F"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Instructional Text </w:t>
            </w:r>
          </w:p>
        </w:tc>
        <w:tc>
          <w:tcPr>
            <w:tcW w:w="1245" w:type="dxa"/>
            <w:tcBorders>
              <w:top w:val="single" w:sz="6" w:space="0" w:color="auto"/>
              <w:left w:val="single" w:sz="6" w:space="0" w:color="auto"/>
              <w:bottom w:val="single" w:sz="6" w:space="0" w:color="auto"/>
              <w:right w:val="single" w:sz="6" w:space="0" w:color="auto"/>
            </w:tcBorders>
            <w:hideMark/>
          </w:tcPr>
          <w:p w14:paraId="4B12D429"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“Build your resume from scratch…” helper text </w:t>
            </w:r>
          </w:p>
        </w:tc>
        <w:tc>
          <w:tcPr>
            <w:tcW w:w="735" w:type="dxa"/>
            <w:tcBorders>
              <w:top w:val="single" w:sz="6" w:space="0" w:color="auto"/>
              <w:left w:val="single" w:sz="6" w:space="0" w:color="auto"/>
              <w:bottom w:val="single" w:sz="6" w:space="0" w:color="auto"/>
              <w:right w:val="single" w:sz="6" w:space="0" w:color="auto"/>
            </w:tcBorders>
            <w:hideMark/>
          </w:tcPr>
          <w:p w14:paraId="2C620E33"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Text Label </w:t>
            </w:r>
          </w:p>
        </w:tc>
        <w:tc>
          <w:tcPr>
            <w:tcW w:w="570" w:type="dxa"/>
            <w:tcBorders>
              <w:top w:val="single" w:sz="6" w:space="0" w:color="auto"/>
              <w:left w:val="single" w:sz="6" w:space="0" w:color="auto"/>
              <w:bottom w:val="single" w:sz="6" w:space="0" w:color="auto"/>
              <w:right w:val="single" w:sz="6" w:space="0" w:color="auto"/>
            </w:tcBorders>
            <w:hideMark/>
          </w:tcPr>
          <w:p w14:paraId="48C7842F"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170" w:type="dxa"/>
            <w:tcBorders>
              <w:top w:val="single" w:sz="6" w:space="0" w:color="auto"/>
              <w:left w:val="single" w:sz="6" w:space="0" w:color="auto"/>
              <w:bottom w:val="single" w:sz="6" w:space="0" w:color="auto"/>
              <w:right w:val="single" w:sz="6" w:space="0" w:color="auto"/>
            </w:tcBorders>
            <w:hideMark/>
          </w:tcPr>
          <w:p w14:paraId="2926C7C2"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510" w:type="dxa"/>
            <w:tcBorders>
              <w:top w:val="single" w:sz="6" w:space="0" w:color="auto"/>
              <w:left w:val="single" w:sz="6" w:space="0" w:color="auto"/>
              <w:bottom w:val="single" w:sz="6" w:space="0" w:color="auto"/>
              <w:right w:val="single" w:sz="6" w:space="0" w:color="auto"/>
            </w:tcBorders>
            <w:hideMark/>
          </w:tcPr>
          <w:p w14:paraId="4FCA184B"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645" w:type="dxa"/>
            <w:tcBorders>
              <w:top w:val="single" w:sz="6" w:space="0" w:color="auto"/>
              <w:left w:val="single" w:sz="6" w:space="0" w:color="auto"/>
              <w:bottom w:val="single" w:sz="6" w:space="0" w:color="auto"/>
              <w:right w:val="single" w:sz="6" w:space="0" w:color="auto"/>
            </w:tcBorders>
            <w:hideMark/>
          </w:tcPr>
          <w:p w14:paraId="1712E5A4"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005" w:type="dxa"/>
            <w:tcBorders>
              <w:top w:val="single" w:sz="6" w:space="0" w:color="auto"/>
              <w:left w:val="single" w:sz="6" w:space="0" w:color="auto"/>
              <w:bottom w:val="single" w:sz="6" w:space="0" w:color="auto"/>
              <w:right w:val="single" w:sz="6" w:space="0" w:color="auto"/>
            </w:tcBorders>
            <w:hideMark/>
          </w:tcPr>
          <w:p w14:paraId="4B0089BD"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200" w:type="dxa"/>
            <w:tcBorders>
              <w:top w:val="single" w:sz="6" w:space="0" w:color="auto"/>
              <w:left w:val="single" w:sz="6" w:space="0" w:color="auto"/>
              <w:bottom w:val="single" w:sz="6" w:space="0" w:color="auto"/>
              <w:right w:val="single" w:sz="6" w:space="0" w:color="auto"/>
            </w:tcBorders>
            <w:hideMark/>
          </w:tcPr>
          <w:p w14:paraId="6EB0E43C"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Guiding text </w:t>
            </w:r>
          </w:p>
        </w:tc>
      </w:tr>
      <w:tr w:rsidR="00386CB5" w:rsidRPr="00C65D82" w14:paraId="14B28922"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50DE73CD"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Personal Information </w:t>
            </w:r>
          </w:p>
        </w:tc>
        <w:tc>
          <w:tcPr>
            <w:tcW w:w="1020" w:type="dxa"/>
            <w:tcBorders>
              <w:top w:val="single" w:sz="6" w:space="0" w:color="auto"/>
              <w:left w:val="single" w:sz="6" w:space="0" w:color="auto"/>
              <w:bottom w:val="single" w:sz="6" w:space="0" w:color="auto"/>
              <w:right w:val="single" w:sz="6" w:space="0" w:color="auto"/>
            </w:tcBorders>
            <w:hideMark/>
          </w:tcPr>
          <w:p w14:paraId="010D5F16"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Section Header </w:t>
            </w:r>
          </w:p>
        </w:tc>
        <w:tc>
          <w:tcPr>
            <w:tcW w:w="1245" w:type="dxa"/>
            <w:tcBorders>
              <w:top w:val="single" w:sz="6" w:space="0" w:color="auto"/>
              <w:left w:val="single" w:sz="6" w:space="0" w:color="auto"/>
              <w:bottom w:val="single" w:sz="6" w:space="0" w:color="auto"/>
              <w:right w:val="single" w:sz="6" w:space="0" w:color="auto"/>
            </w:tcBorders>
            <w:hideMark/>
          </w:tcPr>
          <w:p w14:paraId="790579C6"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“Personal Information” </w:t>
            </w:r>
          </w:p>
        </w:tc>
        <w:tc>
          <w:tcPr>
            <w:tcW w:w="735" w:type="dxa"/>
            <w:tcBorders>
              <w:top w:val="single" w:sz="6" w:space="0" w:color="auto"/>
              <w:left w:val="single" w:sz="6" w:space="0" w:color="auto"/>
              <w:bottom w:val="single" w:sz="6" w:space="0" w:color="auto"/>
              <w:right w:val="single" w:sz="6" w:space="0" w:color="auto"/>
            </w:tcBorders>
            <w:hideMark/>
          </w:tcPr>
          <w:p w14:paraId="621D9644"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Text Label </w:t>
            </w:r>
          </w:p>
        </w:tc>
        <w:tc>
          <w:tcPr>
            <w:tcW w:w="570" w:type="dxa"/>
            <w:tcBorders>
              <w:top w:val="single" w:sz="6" w:space="0" w:color="auto"/>
              <w:left w:val="single" w:sz="6" w:space="0" w:color="auto"/>
              <w:bottom w:val="single" w:sz="6" w:space="0" w:color="auto"/>
              <w:right w:val="single" w:sz="6" w:space="0" w:color="auto"/>
            </w:tcBorders>
            <w:hideMark/>
          </w:tcPr>
          <w:p w14:paraId="241AA551"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170" w:type="dxa"/>
            <w:tcBorders>
              <w:top w:val="single" w:sz="6" w:space="0" w:color="auto"/>
              <w:left w:val="single" w:sz="6" w:space="0" w:color="auto"/>
              <w:bottom w:val="single" w:sz="6" w:space="0" w:color="auto"/>
              <w:right w:val="single" w:sz="6" w:space="0" w:color="auto"/>
            </w:tcBorders>
            <w:hideMark/>
          </w:tcPr>
          <w:p w14:paraId="2D44DC82"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510" w:type="dxa"/>
            <w:tcBorders>
              <w:top w:val="single" w:sz="6" w:space="0" w:color="auto"/>
              <w:left w:val="single" w:sz="6" w:space="0" w:color="auto"/>
              <w:bottom w:val="single" w:sz="6" w:space="0" w:color="auto"/>
              <w:right w:val="single" w:sz="6" w:space="0" w:color="auto"/>
            </w:tcBorders>
            <w:hideMark/>
          </w:tcPr>
          <w:p w14:paraId="45CC3706"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645" w:type="dxa"/>
            <w:tcBorders>
              <w:top w:val="single" w:sz="6" w:space="0" w:color="auto"/>
              <w:left w:val="single" w:sz="6" w:space="0" w:color="auto"/>
              <w:bottom w:val="single" w:sz="6" w:space="0" w:color="auto"/>
              <w:right w:val="single" w:sz="6" w:space="0" w:color="auto"/>
            </w:tcBorders>
            <w:hideMark/>
          </w:tcPr>
          <w:p w14:paraId="4667CC2D"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005" w:type="dxa"/>
            <w:tcBorders>
              <w:top w:val="single" w:sz="6" w:space="0" w:color="auto"/>
              <w:left w:val="single" w:sz="6" w:space="0" w:color="auto"/>
              <w:bottom w:val="single" w:sz="6" w:space="0" w:color="auto"/>
              <w:right w:val="single" w:sz="6" w:space="0" w:color="auto"/>
            </w:tcBorders>
            <w:hideMark/>
          </w:tcPr>
          <w:p w14:paraId="1710C2E0"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200" w:type="dxa"/>
            <w:tcBorders>
              <w:top w:val="single" w:sz="6" w:space="0" w:color="auto"/>
              <w:left w:val="single" w:sz="6" w:space="0" w:color="auto"/>
              <w:bottom w:val="single" w:sz="6" w:space="0" w:color="auto"/>
              <w:right w:val="single" w:sz="6" w:space="0" w:color="auto"/>
            </w:tcBorders>
            <w:hideMark/>
          </w:tcPr>
          <w:p w14:paraId="7910CDC2"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Section heading </w:t>
            </w:r>
          </w:p>
        </w:tc>
      </w:tr>
      <w:tr w:rsidR="00386CB5" w:rsidRPr="00C65D82" w14:paraId="07F1B02A"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2043A85B"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Personal Information </w:t>
            </w:r>
          </w:p>
        </w:tc>
        <w:tc>
          <w:tcPr>
            <w:tcW w:w="1020" w:type="dxa"/>
            <w:tcBorders>
              <w:top w:val="single" w:sz="6" w:space="0" w:color="auto"/>
              <w:left w:val="single" w:sz="6" w:space="0" w:color="auto"/>
              <w:bottom w:val="single" w:sz="6" w:space="0" w:color="auto"/>
              <w:right w:val="single" w:sz="6" w:space="0" w:color="auto"/>
            </w:tcBorders>
            <w:hideMark/>
          </w:tcPr>
          <w:p w14:paraId="5E9E7E14"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Full Name </w:t>
            </w:r>
          </w:p>
        </w:tc>
        <w:tc>
          <w:tcPr>
            <w:tcW w:w="1245" w:type="dxa"/>
            <w:tcBorders>
              <w:top w:val="single" w:sz="6" w:space="0" w:color="auto"/>
              <w:left w:val="single" w:sz="6" w:space="0" w:color="auto"/>
              <w:bottom w:val="single" w:sz="6" w:space="0" w:color="auto"/>
              <w:right w:val="single" w:sz="6" w:space="0" w:color="auto"/>
            </w:tcBorders>
            <w:hideMark/>
          </w:tcPr>
          <w:p w14:paraId="0157A900"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Student’s legal full name </w:t>
            </w:r>
          </w:p>
        </w:tc>
        <w:tc>
          <w:tcPr>
            <w:tcW w:w="735" w:type="dxa"/>
            <w:tcBorders>
              <w:top w:val="single" w:sz="6" w:space="0" w:color="auto"/>
              <w:left w:val="single" w:sz="6" w:space="0" w:color="auto"/>
              <w:bottom w:val="single" w:sz="6" w:space="0" w:color="auto"/>
              <w:right w:val="single" w:sz="6" w:space="0" w:color="auto"/>
            </w:tcBorders>
            <w:hideMark/>
          </w:tcPr>
          <w:p w14:paraId="1AFB0F69"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Text Input </w:t>
            </w:r>
          </w:p>
        </w:tc>
        <w:tc>
          <w:tcPr>
            <w:tcW w:w="570" w:type="dxa"/>
            <w:tcBorders>
              <w:top w:val="single" w:sz="6" w:space="0" w:color="auto"/>
              <w:left w:val="single" w:sz="6" w:space="0" w:color="auto"/>
              <w:bottom w:val="single" w:sz="6" w:space="0" w:color="auto"/>
              <w:right w:val="single" w:sz="6" w:space="0" w:color="auto"/>
            </w:tcBorders>
            <w:hideMark/>
          </w:tcPr>
          <w:p w14:paraId="2C8B01A5"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170" w:type="dxa"/>
            <w:tcBorders>
              <w:top w:val="single" w:sz="6" w:space="0" w:color="auto"/>
              <w:left w:val="single" w:sz="6" w:space="0" w:color="auto"/>
              <w:bottom w:val="single" w:sz="6" w:space="0" w:color="auto"/>
              <w:right w:val="single" w:sz="6" w:space="0" w:color="auto"/>
            </w:tcBorders>
            <w:hideMark/>
          </w:tcPr>
          <w:p w14:paraId="6BCAD564"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Alphabets, hyphens, spaces </w:t>
            </w:r>
          </w:p>
        </w:tc>
        <w:tc>
          <w:tcPr>
            <w:tcW w:w="510" w:type="dxa"/>
            <w:tcBorders>
              <w:top w:val="single" w:sz="6" w:space="0" w:color="auto"/>
              <w:left w:val="single" w:sz="6" w:space="0" w:color="auto"/>
              <w:bottom w:val="single" w:sz="6" w:space="0" w:color="auto"/>
              <w:right w:val="single" w:sz="6" w:space="0" w:color="auto"/>
            </w:tcBorders>
            <w:hideMark/>
          </w:tcPr>
          <w:p w14:paraId="5F695998"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100 chars </w:t>
            </w:r>
          </w:p>
        </w:tc>
        <w:tc>
          <w:tcPr>
            <w:tcW w:w="645" w:type="dxa"/>
            <w:tcBorders>
              <w:top w:val="single" w:sz="6" w:space="0" w:color="auto"/>
              <w:left w:val="single" w:sz="6" w:space="0" w:color="auto"/>
              <w:bottom w:val="single" w:sz="6" w:space="0" w:color="auto"/>
              <w:right w:val="single" w:sz="6" w:space="0" w:color="auto"/>
            </w:tcBorders>
            <w:hideMark/>
          </w:tcPr>
          <w:p w14:paraId="679F12FA"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Yes </w:t>
            </w:r>
          </w:p>
        </w:tc>
        <w:tc>
          <w:tcPr>
            <w:tcW w:w="1005" w:type="dxa"/>
            <w:tcBorders>
              <w:top w:val="single" w:sz="6" w:space="0" w:color="auto"/>
              <w:left w:val="single" w:sz="6" w:space="0" w:color="auto"/>
              <w:bottom w:val="single" w:sz="6" w:space="0" w:color="auto"/>
              <w:right w:val="single" w:sz="6" w:space="0" w:color="auto"/>
            </w:tcBorders>
            <w:hideMark/>
          </w:tcPr>
          <w:p w14:paraId="5CA7FD33"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Required; cannot contain only digits </w:t>
            </w:r>
          </w:p>
        </w:tc>
        <w:tc>
          <w:tcPr>
            <w:tcW w:w="1200" w:type="dxa"/>
            <w:tcBorders>
              <w:top w:val="single" w:sz="6" w:space="0" w:color="auto"/>
              <w:left w:val="single" w:sz="6" w:space="0" w:color="auto"/>
              <w:bottom w:val="single" w:sz="6" w:space="0" w:color="auto"/>
              <w:right w:val="single" w:sz="6" w:space="0" w:color="auto"/>
            </w:tcBorders>
            <w:hideMark/>
          </w:tcPr>
          <w:p w14:paraId="33A97B73"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Displayed first </w:t>
            </w:r>
          </w:p>
        </w:tc>
      </w:tr>
      <w:tr w:rsidR="00386CB5" w:rsidRPr="00C65D82" w14:paraId="1C510085"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5DFFF660"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Personal Information </w:t>
            </w:r>
          </w:p>
        </w:tc>
        <w:tc>
          <w:tcPr>
            <w:tcW w:w="1020" w:type="dxa"/>
            <w:tcBorders>
              <w:top w:val="single" w:sz="6" w:space="0" w:color="auto"/>
              <w:left w:val="single" w:sz="6" w:space="0" w:color="auto"/>
              <w:bottom w:val="single" w:sz="6" w:space="0" w:color="auto"/>
              <w:right w:val="single" w:sz="6" w:space="0" w:color="auto"/>
            </w:tcBorders>
            <w:hideMark/>
          </w:tcPr>
          <w:p w14:paraId="3F9BA6C7"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Email </w:t>
            </w:r>
          </w:p>
        </w:tc>
        <w:tc>
          <w:tcPr>
            <w:tcW w:w="1245" w:type="dxa"/>
            <w:tcBorders>
              <w:top w:val="single" w:sz="6" w:space="0" w:color="auto"/>
              <w:left w:val="single" w:sz="6" w:space="0" w:color="auto"/>
              <w:bottom w:val="single" w:sz="6" w:space="0" w:color="auto"/>
              <w:right w:val="single" w:sz="6" w:space="0" w:color="auto"/>
            </w:tcBorders>
            <w:hideMark/>
          </w:tcPr>
          <w:p w14:paraId="5159FB55"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Student’s email address </w:t>
            </w:r>
          </w:p>
        </w:tc>
        <w:tc>
          <w:tcPr>
            <w:tcW w:w="735" w:type="dxa"/>
            <w:tcBorders>
              <w:top w:val="single" w:sz="6" w:space="0" w:color="auto"/>
              <w:left w:val="single" w:sz="6" w:space="0" w:color="auto"/>
              <w:bottom w:val="single" w:sz="6" w:space="0" w:color="auto"/>
              <w:right w:val="single" w:sz="6" w:space="0" w:color="auto"/>
            </w:tcBorders>
            <w:hideMark/>
          </w:tcPr>
          <w:p w14:paraId="040BB9F5"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Text Input </w:t>
            </w:r>
          </w:p>
        </w:tc>
        <w:tc>
          <w:tcPr>
            <w:tcW w:w="570" w:type="dxa"/>
            <w:tcBorders>
              <w:top w:val="single" w:sz="6" w:space="0" w:color="auto"/>
              <w:left w:val="single" w:sz="6" w:space="0" w:color="auto"/>
              <w:bottom w:val="single" w:sz="6" w:space="0" w:color="auto"/>
              <w:right w:val="single" w:sz="6" w:space="0" w:color="auto"/>
            </w:tcBorders>
            <w:hideMark/>
          </w:tcPr>
          <w:p w14:paraId="50E9A9D2"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170" w:type="dxa"/>
            <w:tcBorders>
              <w:top w:val="single" w:sz="6" w:space="0" w:color="auto"/>
              <w:left w:val="single" w:sz="6" w:space="0" w:color="auto"/>
              <w:bottom w:val="single" w:sz="6" w:space="0" w:color="auto"/>
              <w:right w:val="single" w:sz="6" w:space="0" w:color="auto"/>
            </w:tcBorders>
            <w:hideMark/>
          </w:tcPr>
          <w:p w14:paraId="2F24B183"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Valid email format </w:t>
            </w:r>
          </w:p>
        </w:tc>
        <w:tc>
          <w:tcPr>
            <w:tcW w:w="510" w:type="dxa"/>
            <w:tcBorders>
              <w:top w:val="single" w:sz="6" w:space="0" w:color="auto"/>
              <w:left w:val="single" w:sz="6" w:space="0" w:color="auto"/>
              <w:bottom w:val="single" w:sz="6" w:space="0" w:color="auto"/>
              <w:right w:val="single" w:sz="6" w:space="0" w:color="auto"/>
            </w:tcBorders>
            <w:hideMark/>
          </w:tcPr>
          <w:p w14:paraId="2DBAA85C"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100 chars </w:t>
            </w:r>
          </w:p>
        </w:tc>
        <w:tc>
          <w:tcPr>
            <w:tcW w:w="645" w:type="dxa"/>
            <w:tcBorders>
              <w:top w:val="single" w:sz="6" w:space="0" w:color="auto"/>
              <w:left w:val="single" w:sz="6" w:space="0" w:color="auto"/>
              <w:bottom w:val="single" w:sz="6" w:space="0" w:color="auto"/>
              <w:right w:val="single" w:sz="6" w:space="0" w:color="auto"/>
            </w:tcBorders>
            <w:hideMark/>
          </w:tcPr>
          <w:p w14:paraId="6CD9ACFB"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Yes </w:t>
            </w:r>
          </w:p>
        </w:tc>
        <w:tc>
          <w:tcPr>
            <w:tcW w:w="1005" w:type="dxa"/>
            <w:tcBorders>
              <w:top w:val="single" w:sz="6" w:space="0" w:color="auto"/>
              <w:left w:val="single" w:sz="6" w:space="0" w:color="auto"/>
              <w:bottom w:val="single" w:sz="6" w:space="0" w:color="auto"/>
              <w:right w:val="single" w:sz="6" w:space="0" w:color="auto"/>
            </w:tcBorders>
            <w:hideMark/>
          </w:tcPr>
          <w:p w14:paraId="75CE1809"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Must contain “@” and valid domain </w:t>
            </w:r>
          </w:p>
        </w:tc>
        <w:tc>
          <w:tcPr>
            <w:tcW w:w="1200" w:type="dxa"/>
            <w:tcBorders>
              <w:top w:val="single" w:sz="6" w:space="0" w:color="auto"/>
              <w:left w:val="single" w:sz="6" w:space="0" w:color="auto"/>
              <w:bottom w:val="single" w:sz="6" w:space="0" w:color="auto"/>
              <w:right w:val="single" w:sz="6" w:space="0" w:color="auto"/>
            </w:tcBorders>
            <w:hideMark/>
          </w:tcPr>
          <w:p w14:paraId="7E7CFF09"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Inline red message if invalid </w:t>
            </w:r>
          </w:p>
        </w:tc>
      </w:tr>
      <w:tr w:rsidR="00386CB5" w:rsidRPr="00C65D82" w14:paraId="0A399BDA"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6A8DB8B8"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Personal Information </w:t>
            </w:r>
          </w:p>
        </w:tc>
        <w:tc>
          <w:tcPr>
            <w:tcW w:w="1020" w:type="dxa"/>
            <w:tcBorders>
              <w:top w:val="single" w:sz="6" w:space="0" w:color="auto"/>
              <w:left w:val="single" w:sz="6" w:space="0" w:color="auto"/>
              <w:bottom w:val="single" w:sz="6" w:space="0" w:color="auto"/>
              <w:right w:val="single" w:sz="6" w:space="0" w:color="auto"/>
            </w:tcBorders>
            <w:hideMark/>
          </w:tcPr>
          <w:p w14:paraId="59F452D8"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Phone Number </w:t>
            </w:r>
          </w:p>
        </w:tc>
        <w:tc>
          <w:tcPr>
            <w:tcW w:w="1245" w:type="dxa"/>
            <w:tcBorders>
              <w:top w:val="single" w:sz="6" w:space="0" w:color="auto"/>
              <w:left w:val="single" w:sz="6" w:space="0" w:color="auto"/>
              <w:bottom w:val="single" w:sz="6" w:space="0" w:color="auto"/>
              <w:right w:val="single" w:sz="6" w:space="0" w:color="auto"/>
            </w:tcBorders>
            <w:hideMark/>
          </w:tcPr>
          <w:p w14:paraId="0D1B06CF"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Student’s phone number </w:t>
            </w:r>
          </w:p>
        </w:tc>
        <w:tc>
          <w:tcPr>
            <w:tcW w:w="735" w:type="dxa"/>
            <w:tcBorders>
              <w:top w:val="single" w:sz="6" w:space="0" w:color="auto"/>
              <w:left w:val="single" w:sz="6" w:space="0" w:color="auto"/>
              <w:bottom w:val="single" w:sz="6" w:space="0" w:color="auto"/>
              <w:right w:val="single" w:sz="6" w:space="0" w:color="auto"/>
            </w:tcBorders>
            <w:hideMark/>
          </w:tcPr>
          <w:p w14:paraId="60E0DA9C"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Text Input </w:t>
            </w:r>
          </w:p>
        </w:tc>
        <w:tc>
          <w:tcPr>
            <w:tcW w:w="570" w:type="dxa"/>
            <w:tcBorders>
              <w:top w:val="single" w:sz="6" w:space="0" w:color="auto"/>
              <w:left w:val="single" w:sz="6" w:space="0" w:color="auto"/>
              <w:bottom w:val="single" w:sz="6" w:space="0" w:color="auto"/>
              <w:right w:val="single" w:sz="6" w:space="0" w:color="auto"/>
            </w:tcBorders>
            <w:hideMark/>
          </w:tcPr>
          <w:p w14:paraId="2D2F8158"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170" w:type="dxa"/>
            <w:tcBorders>
              <w:top w:val="single" w:sz="6" w:space="0" w:color="auto"/>
              <w:left w:val="single" w:sz="6" w:space="0" w:color="auto"/>
              <w:bottom w:val="single" w:sz="6" w:space="0" w:color="auto"/>
              <w:right w:val="single" w:sz="6" w:space="0" w:color="auto"/>
            </w:tcBorders>
            <w:hideMark/>
          </w:tcPr>
          <w:p w14:paraId="1281CB50"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Digits and “+” </w:t>
            </w:r>
          </w:p>
        </w:tc>
        <w:tc>
          <w:tcPr>
            <w:tcW w:w="510" w:type="dxa"/>
            <w:tcBorders>
              <w:top w:val="single" w:sz="6" w:space="0" w:color="auto"/>
              <w:left w:val="single" w:sz="6" w:space="0" w:color="auto"/>
              <w:bottom w:val="single" w:sz="6" w:space="0" w:color="auto"/>
              <w:right w:val="single" w:sz="6" w:space="0" w:color="auto"/>
            </w:tcBorders>
            <w:hideMark/>
          </w:tcPr>
          <w:p w14:paraId="18617456"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15 digits </w:t>
            </w:r>
          </w:p>
        </w:tc>
        <w:tc>
          <w:tcPr>
            <w:tcW w:w="645" w:type="dxa"/>
            <w:tcBorders>
              <w:top w:val="single" w:sz="6" w:space="0" w:color="auto"/>
              <w:left w:val="single" w:sz="6" w:space="0" w:color="auto"/>
              <w:bottom w:val="single" w:sz="6" w:space="0" w:color="auto"/>
              <w:right w:val="single" w:sz="6" w:space="0" w:color="auto"/>
            </w:tcBorders>
            <w:hideMark/>
          </w:tcPr>
          <w:p w14:paraId="6DB8CA86"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No </w:t>
            </w:r>
          </w:p>
        </w:tc>
        <w:tc>
          <w:tcPr>
            <w:tcW w:w="1005" w:type="dxa"/>
            <w:tcBorders>
              <w:top w:val="single" w:sz="6" w:space="0" w:color="auto"/>
              <w:left w:val="single" w:sz="6" w:space="0" w:color="auto"/>
              <w:bottom w:val="single" w:sz="6" w:space="0" w:color="auto"/>
              <w:right w:val="single" w:sz="6" w:space="0" w:color="auto"/>
            </w:tcBorders>
            <w:hideMark/>
          </w:tcPr>
          <w:p w14:paraId="653E7B3A"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Must contain 10–15 digits if entered </w:t>
            </w:r>
          </w:p>
        </w:tc>
        <w:tc>
          <w:tcPr>
            <w:tcW w:w="1200" w:type="dxa"/>
            <w:tcBorders>
              <w:top w:val="single" w:sz="6" w:space="0" w:color="auto"/>
              <w:left w:val="single" w:sz="6" w:space="0" w:color="auto"/>
              <w:bottom w:val="single" w:sz="6" w:space="0" w:color="auto"/>
              <w:right w:val="single" w:sz="6" w:space="0" w:color="auto"/>
            </w:tcBorders>
            <w:hideMark/>
          </w:tcPr>
          <w:p w14:paraId="290A4659"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Optional </w:t>
            </w:r>
          </w:p>
        </w:tc>
      </w:tr>
      <w:tr w:rsidR="00386CB5" w:rsidRPr="00C65D82" w14:paraId="357C47CC"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5F1CB3AA"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Personal Information </w:t>
            </w:r>
          </w:p>
        </w:tc>
        <w:tc>
          <w:tcPr>
            <w:tcW w:w="1020" w:type="dxa"/>
            <w:tcBorders>
              <w:top w:val="single" w:sz="6" w:space="0" w:color="auto"/>
              <w:left w:val="single" w:sz="6" w:space="0" w:color="auto"/>
              <w:bottom w:val="single" w:sz="6" w:space="0" w:color="auto"/>
              <w:right w:val="single" w:sz="6" w:space="0" w:color="auto"/>
            </w:tcBorders>
            <w:hideMark/>
          </w:tcPr>
          <w:p w14:paraId="6B2566CF"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Address (City, State, Zip) </w:t>
            </w:r>
          </w:p>
        </w:tc>
        <w:tc>
          <w:tcPr>
            <w:tcW w:w="1245" w:type="dxa"/>
            <w:tcBorders>
              <w:top w:val="single" w:sz="6" w:space="0" w:color="auto"/>
              <w:left w:val="single" w:sz="6" w:space="0" w:color="auto"/>
              <w:bottom w:val="single" w:sz="6" w:space="0" w:color="auto"/>
              <w:right w:val="single" w:sz="6" w:space="0" w:color="auto"/>
            </w:tcBorders>
            <w:hideMark/>
          </w:tcPr>
          <w:p w14:paraId="14E5FC2D"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Enter address information </w:t>
            </w:r>
          </w:p>
        </w:tc>
        <w:tc>
          <w:tcPr>
            <w:tcW w:w="735" w:type="dxa"/>
            <w:tcBorders>
              <w:top w:val="single" w:sz="6" w:space="0" w:color="auto"/>
              <w:left w:val="single" w:sz="6" w:space="0" w:color="auto"/>
              <w:bottom w:val="single" w:sz="6" w:space="0" w:color="auto"/>
              <w:right w:val="single" w:sz="6" w:space="0" w:color="auto"/>
            </w:tcBorders>
            <w:hideMark/>
          </w:tcPr>
          <w:p w14:paraId="56081041"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Text Input </w:t>
            </w:r>
          </w:p>
        </w:tc>
        <w:tc>
          <w:tcPr>
            <w:tcW w:w="570" w:type="dxa"/>
            <w:tcBorders>
              <w:top w:val="single" w:sz="6" w:space="0" w:color="auto"/>
              <w:left w:val="single" w:sz="6" w:space="0" w:color="auto"/>
              <w:bottom w:val="single" w:sz="6" w:space="0" w:color="auto"/>
              <w:right w:val="single" w:sz="6" w:space="0" w:color="auto"/>
            </w:tcBorders>
            <w:hideMark/>
          </w:tcPr>
          <w:p w14:paraId="0E647983"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170" w:type="dxa"/>
            <w:tcBorders>
              <w:top w:val="single" w:sz="6" w:space="0" w:color="auto"/>
              <w:left w:val="single" w:sz="6" w:space="0" w:color="auto"/>
              <w:bottom w:val="single" w:sz="6" w:space="0" w:color="auto"/>
              <w:right w:val="single" w:sz="6" w:space="0" w:color="auto"/>
            </w:tcBorders>
            <w:hideMark/>
          </w:tcPr>
          <w:p w14:paraId="3F965FA5"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Alphanumeric + commas </w:t>
            </w:r>
          </w:p>
        </w:tc>
        <w:tc>
          <w:tcPr>
            <w:tcW w:w="510" w:type="dxa"/>
            <w:tcBorders>
              <w:top w:val="single" w:sz="6" w:space="0" w:color="auto"/>
              <w:left w:val="single" w:sz="6" w:space="0" w:color="auto"/>
              <w:bottom w:val="single" w:sz="6" w:space="0" w:color="auto"/>
              <w:right w:val="single" w:sz="6" w:space="0" w:color="auto"/>
            </w:tcBorders>
            <w:hideMark/>
          </w:tcPr>
          <w:p w14:paraId="06E01A9B"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150 chars </w:t>
            </w:r>
          </w:p>
        </w:tc>
        <w:tc>
          <w:tcPr>
            <w:tcW w:w="645" w:type="dxa"/>
            <w:tcBorders>
              <w:top w:val="single" w:sz="6" w:space="0" w:color="auto"/>
              <w:left w:val="single" w:sz="6" w:space="0" w:color="auto"/>
              <w:bottom w:val="single" w:sz="6" w:space="0" w:color="auto"/>
              <w:right w:val="single" w:sz="6" w:space="0" w:color="auto"/>
            </w:tcBorders>
            <w:hideMark/>
          </w:tcPr>
          <w:p w14:paraId="5E6961BB"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No </w:t>
            </w:r>
          </w:p>
        </w:tc>
        <w:tc>
          <w:tcPr>
            <w:tcW w:w="1005" w:type="dxa"/>
            <w:tcBorders>
              <w:top w:val="single" w:sz="6" w:space="0" w:color="auto"/>
              <w:left w:val="single" w:sz="6" w:space="0" w:color="auto"/>
              <w:bottom w:val="single" w:sz="6" w:space="0" w:color="auto"/>
              <w:right w:val="single" w:sz="6" w:space="0" w:color="auto"/>
            </w:tcBorders>
            <w:hideMark/>
          </w:tcPr>
          <w:p w14:paraId="0BD73055"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Optional; no special validation </w:t>
            </w:r>
          </w:p>
        </w:tc>
        <w:tc>
          <w:tcPr>
            <w:tcW w:w="1200" w:type="dxa"/>
            <w:tcBorders>
              <w:top w:val="single" w:sz="6" w:space="0" w:color="auto"/>
              <w:left w:val="single" w:sz="6" w:space="0" w:color="auto"/>
              <w:bottom w:val="single" w:sz="6" w:space="0" w:color="auto"/>
              <w:right w:val="single" w:sz="6" w:space="0" w:color="auto"/>
            </w:tcBorders>
            <w:hideMark/>
          </w:tcPr>
          <w:p w14:paraId="5965E7D9"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Displayed beside phone number </w:t>
            </w:r>
          </w:p>
        </w:tc>
      </w:tr>
      <w:tr w:rsidR="00386CB5" w:rsidRPr="00C65D82" w14:paraId="58DEE8DF"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7BDB406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sz w:val="22"/>
                <w:szCs w:val="22"/>
                <w:lang w:eastAsia="en-IN"/>
              </w:rPr>
              <w:t>Personal Information </w:t>
            </w:r>
          </w:p>
        </w:tc>
        <w:tc>
          <w:tcPr>
            <w:tcW w:w="1020" w:type="dxa"/>
            <w:tcBorders>
              <w:top w:val="single" w:sz="6" w:space="0" w:color="auto"/>
              <w:left w:val="single" w:sz="6" w:space="0" w:color="auto"/>
              <w:bottom w:val="single" w:sz="6" w:space="0" w:color="auto"/>
              <w:right w:val="single" w:sz="6" w:space="0" w:color="auto"/>
            </w:tcBorders>
            <w:hideMark/>
          </w:tcPr>
          <w:p w14:paraId="254209A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sz w:val="22"/>
                <w:szCs w:val="22"/>
                <w:lang w:eastAsia="en-IN"/>
              </w:rPr>
              <w:t>City </w:t>
            </w:r>
          </w:p>
        </w:tc>
        <w:tc>
          <w:tcPr>
            <w:tcW w:w="1245" w:type="dxa"/>
            <w:tcBorders>
              <w:top w:val="single" w:sz="6" w:space="0" w:color="auto"/>
              <w:left w:val="single" w:sz="6" w:space="0" w:color="auto"/>
              <w:bottom w:val="single" w:sz="6" w:space="0" w:color="auto"/>
              <w:right w:val="single" w:sz="6" w:space="0" w:color="auto"/>
            </w:tcBorders>
            <w:hideMark/>
          </w:tcPr>
          <w:p w14:paraId="717936E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sz w:val="22"/>
                <w:szCs w:val="22"/>
                <w:lang w:eastAsia="en-IN"/>
              </w:rPr>
              <w:t>Select or enter city name </w:t>
            </w:r>
          </w:p>
        </w:tc>
        <w:tc>
          <w:tcPr>
            <w:tcW w:w="735" w:type="dxa"/>
            <w:tcBorders>
              <w:top w:val="single" w:sz="6" w:space="0" w:color="auto"/>
              <w:left w:val="single" w:sz="6" w:space="0" w:color="auto"/>
              <w:bottom w:val="single" w:sz="6" w:space="0" w:color="auto"/>
              <w:right w:val="single" w:sz="6" w:space="0" w:color="auto"/>
            </w:tcBorders>
            <w:hideMark/>
          </w:tcPr>
          <w:p w14:paraId="523B9FE5"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sz w:val="22"/>
                <w:szCs w:val="22"/>
                <w:lang w:eastAsia="en-IN"/>
              </w:rPr>
              <w:t>Dropdown  </w:t>
            </w:r>
          </w:p>
        </w:tc>
        <w:tc>
          <w:tcPr>
            <w:tcW w:w="570" w:type="dxa"/>
            <w:tcBorders>
              <w:top w:val="single" w:sz="6" w:space="0" w:color="auto"/>
              <w:left w:val="single" w:sz="6" w:space="0" w:color="auto"/>
              <w:bottom w:val="single" w:sz="6" w:space="0" w:color="auto"/>
              <w:right w:val="single" w:sz="6" w:space="0" w:color="auto"/>
            </w:tcBorders>
            <w:hideMark/>
          </w:tcPr>
          <w:p w14:paraId="5471F0B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sz w:val="22"/>
                <w:szCs w:val="22"/>
                <w:lang w:eastAsia="en-IN"/>
              </w:rPr>
              <w:t>City List </w:t>
            </w:r>
          </w:p>
        </w:tc>
        <w:tc>
          <w:tcPr>
            <w:tcW w:w="1170" w:type="dxa"/>
            <w:tcBorders>
              <w:top w:val="single" w:sz="6" w:space="0" w:color="auto"/>
              <w:left w:val="single" w:sz="6" w:space="0" w:color="auto"/>
              <w:bottom w:val="single" w:sz="6" w:space="0" w:color="auto"/>
              <w:right w:val="single" w:sz="6" w:space="0" w:color="auto"/>
            </w:tcBorders>
            <w:hideMark/>
          </w:tcPr>
          <w:p w14:paraId="322CF5E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sz w:val="22"/>
                <w:szCs w:val="22"/>
                <w:lang w:eastAsia="en-IN"/>
              </w:rPr>
              <w:t>City Name </w:t>
            </w:r>
          </w:p>
        </w:tc>
        <w:tc>
          <w:tcPr>
            <w:tcW w:w="510" w:type="dxa"/>
            <w:tcBorders>
              <w:top w:val="single" w:sz="6" w:space="0" w:color="auto"/>
              <w:left w:val="single" w:sz="6" w:space="0" w:color="auto"/>
              <w:bottom w:val="single" w:sz="6" w:space="0" w:color="auto"/>
              <w:right w:val="single" w:sz="6" w:space="0" w:color="auto"/>
            </w:tcBorders>
            <w:hideMark/>
          </w:tcPr>
          <w:p w14:paraId="01E33D3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sz w:val="22"/>
                <w:szCs w:val="22"/>
                <w:lang w:eastAsia="en-IN"/>
              </w:rPr>
              <w:t>- </w:t>
            </w:r>
          </w:p>
        </w:tc>
        <w:tc>
          <w:tcPr>
            <w:tcW w:w="645" w:type="dxa"/>
            <w:tcBorders>
              <w:top w:val="single" w:sz="6" w:space="0" w:color="auto"/>
              <w:left w:val="single" w:sz="6" w:space="0" w:color="auto"/>
              <w:bottom w:val="single" w:sz="6" w:space="0" w:color="auto"/>
              <w:right w:val="single" w:sz="6" w:space="0" w:color="auto"/>
            </w:tcBorders>
            <w:hideMark/>
          </w:tcPr>
          <w:p w14:paraId="05B0690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sz w:val="22"/>
                <w:szCs w:val="22"/>
                <w:lang w:eastAsia="en-IN"/>
              </w:rPr>
              <w:t>No </w:t>
            </w:r>
          </w:p>
        </w:tc>
        <w:tc>
          <w:tcPr>
            <w:tcW w:w="1005" w:type="dxa"/>
            <w:tcBorders>
              <w:top w:val="single" w:sz="6" w:space="0" w:color="auto"/>
              <w:left w:val="single" w:sz="6" w:space="0" w:color="auto"/>
              <w:bottom w:val="single" w:sz="6" w:space="0" w:color="auto"/>
              <w:right w:val="single" w:sz="6" w:space="0" w:color="auto"/>
            </w:tcBorders>
            <w:hideMark/>
          </w:tcPr>
          <w:p w14:paraId="5BBB248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sz w:val="22"/>
                <w:szCs w:val="22"/>
                <w:lang w:eastAsia="en-IN"/>
              </w:rPr>
              <w:t>Must not contain digits </w:t>
            </w:r>
          </w:p>
        </w:tc>
        <w:tc>
          <w:tcPr>
            <w:tcW w:w="1200" w:type="dxa"/>
            <w:tcBorders>
              <w:top w:val="single" w:sz="6" w:space="0" w:color="auto"/>
              <w:left w:val="single" w:sz="6" w:space="0" w:color="auto"/>
              <w:bottom w:val="single" w:sz="6" w:space="0" w:color="auto"/>
              <w:right w:val="single" w:sz="6" w:space="0" w:color="auto"/>
            </w:tcBorders>
            <w:hideMark/>
          </w:tcPr>
          <w:p w14:paraId="3574B20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sz w:val="22"/>
                <w:szCs w:val="22"/>
                <w:lang w:eastAsia="en-IN"/>
              </w:rPr>
              <w:t>Linked to State dropdown </w:t>
            </w:r>
          </w:p>
        </w:tc>
      </w:tr>
      <w:tr w:rsidR="00386CB5" w:rsidRPr="00C65D82" w14:paraId="7E5C06CD"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7A98988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sz w:val="22"/>
                <w:szCs w:val="22"/>
                <w:lang w:eastAsia="en-IN"/>
              </w:rPr>
              <w:t>Personal Information </w:t>
            </w:r>
          </w:p>
        </w:tc>
        <w:tc>
          <w:tcPr>
            <w:tcW w:w="1020" w:type="dxa"/>
            <w:tcBorders>
              <w:top w:val="single" w:sz="6" w:space="0" w:color="auto"/>
              <w:left w:val="single" w:sz="6" w:space="0" w:color="auto"/>
              <w:bottom w:val="single" w:sz="6" w:space="0" w:color="auto"/>
              <w:right w:val="single" w:sz="6" w:space="0" w:color="auto"/>
            </w:tcBorders>
            <w:hideMark/>
          </w:tcPr>
          <w:p w14:paraId="4B20C4B1"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sz w:val="22"/>
                <w:szCs w:val="22"/>
                <w:lang w:eastAsia="en-IN"/>
              </w:rPr>
              <w:t>State </w:t>
            </w:r>
          </w:p>
        </w:tc>
        <w:tc>
          <w:tcPr>
            <w:tcW w:w="1245" w:type="dxa"/>
            <w:tcBorders>
              <w:top w:val="single" w:sz="6" w:space="0" w:color="auto"/>
              <w:left w:val="single" w:sz="6" w:space="0" w:color="auto"/>
              <w:bottom w:val="single" w:sz="6" w:space="0" w:color="auto"/>
              <w:right w:val="single" w:sz="6" w:space="0" w:color="auto"/>
            </w:tcBorders>
            <w:hideMark/>
          </w:tcPr>
          <w:p w14:paraId="43269D2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sz w:val="22"/>
                <w:szCs w:val="22"/>
                <w:lang w:eastAsia="en-IN"/>
              </w:rPr>
              <w:t>Select state from dropdown </w:t>
            </w:r>
          </w:p>
        </w:tc>
        <w:tc>
          <w:tcPr>
            <w:tcW w:w="735" w:type="dxa"/>
            <w:tcBorders>
              <w:top w:val="single" w:sz="6" w:space="0" w:color="auto"/>
              <w:left w:val="single" w:sz="6" w:space="0" w:color="auto"/>
              <w:bottom w:val="single" w:sz="6" w:space="0" w:color="auto"/>
              <w:right w:val="single" w:sz="6" w:space="0" w:color="auto"/>
            </w:tcBorders>
            <w:hideMark/>
          </w:tcPr>
          <w:p w14:paraId="3B66EB3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sz w:val="22"/>
                <w:szCs w:val="22"/>
                <w:lang w:eastAsia="en-IN"/>
              </w:rPr>
              <w:t>Dropdown </w:t>
            </w:r>
          </w:p>
        </w:tc>
        <w:tc>
          <w:tcPr>
            <w:tcW w:w="570" w:type="dxa"/>
            <w:tcBorders>
              <w:top w:val="single" w:sz="6" w:space="0" w:color="auto"/>
              <w:left w:val="single" w:sz="6" w:space="0" w:color="auto"/>
              <w:bottom w:val="single" w:sz="6" w:space="0" w:color="auto"/>
              <w:right w:val="single" w:sz="6" w:space="0" w:color="auto"/>
            </w:tcBorders>
            <w:hideMark/>
          </w:tcPr>
          <w:p w14:paraId="765B140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sz w:val="22"/>
                <w:szCs w:val="22"/>
                <w:lang w:eastAsia="en-IN"/>
              </w:rPr>
              <w:t>Full state list </w:t>
            </w:r>
          </w:p>
        </w:tc>
        <w:tc>
          <w:tcPr>
            <w:tcW w:w="1170" w:type="dxa"/>
            <w:tcBorders>
              <w:top w:val="single" w:sz="6" w:space="0" w:color="auto"/>
              <w:left w:val="single" w:sz="6" w:space="0" w:color="auto"/>
              <w:bottom w:val="single" w:sz="6" w:space="0" w:color="auto"/>
              <w:right w:val="single" w:sz="6" w:space="0" w:color="auto"/>
            </w:tcBorders>
            <w:hideMark/>
          </w:tcPr>
          <w:p w14:paraId="1F1BD8A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sz w:val="22"/>
                <w:szCs w:val="22"/>
                <w:lang w:eastAsia="en-IN"/>
              </w:rPr>
              <w:t>State name </w:t>
            </w:r>
          </w:p>
        </w:tc>
        <w:tc>
          <w:tcPr>
            <w:tcW w:w="510" w:type="dxa"/>
            <w:tcBorders>
              <w:top w:val="single" w:sz="6" w:space="0" w:color="auto"/>
              <w:left w:val="single" w:sz="6" w:space="0" w:color="auto"/>
              <w:bottom w:val="single" w:sz="6" w:space="0" w:color="auto"/>
              <w:right w:val="single" w:sz="6" w:space="0" w:color="auto"/>
            </w:tcBorders>
            <w:hideMark/>
          </w:tcPr>
          <w:p w14:paraId="0A52B05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sz w:val="22"/>
                <w:szCs w:val="22"/>
                <w:lang w:eastAsia="en-IN"/>
              </w:rPr>
              <w:t>— </w:t>
            </w:r>
          </w:p>
        </w:tc>
        <w:tc>
          <w:tcPr>
            <w:tcW w:w="645" w:type="dxa"/>
            <w:tcBorders>
              <w:top w:val="single" w:sz="6" w:space="0" w:color="auto"/>
              <w:left w:val="single" w:sz="6" w:space="0" w:color="auto"/>
              <w:bottom w:val="single" w:sz="6" w:space="0" w:color="auto"/>
              <w:right w:val="single" w:sz="6" w:space="0" w:color="auto"/>
            </w:tcBorders>
            <w:hideMark/>
          </w:tcPr>
          <w:p w14:paraId="2144E71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sz w:val="22"/>
                <w:szCs w:val="22"/>
                <w:lang w:eastAsia="en-IN"/>
              </w:rPr>
              <w:t>No </w:t>
            </w:r>
          </w:p>
        </w:tc>
        <w:tc>
          <w:tcPr>
            <w:tcW w:w="1005" w:type="dxa"/>
            <w:tcBorders>
              <w:top w:val="single" w:sz="6" w:space="0" w:color="auto"/>
              <w:left w:val="single" w:sz="6" w:space="0" w:color="auto"/>
              <w:bottom w:val="single" w:sz="6" w:space="0" w:color="auto"/>
              <w:right w:val="single" w:sz="6" w:space="0" w:color="auto"/>
            </w:tcBorders>
            <w:hideMark/>
          </w:tcPr>
          <w:p w14:paraId="6B62D24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sz w:val="22"/>
                <w:szCs w:val="22"/>
                <w:lang w:eastAsia="en-IN"/>
              </w:rPr>
              <w:t>Required if City entered </w:t>
            </w:r>
          </w:p>
        </w:tc>
        <w:tc>
          <w:tcPr>
            <w:tcW w:w="1200" w:type="dxa"/>
            <w:tcBorders>
              <w:top w:val="single" w:sz="6" w:space="0" w:color="auto"/>
              <w:left w:val="single" w:sz="6" w:space="0" w:color="auto"/>
              <w:bottom w:val="single" w:sz="6" w:space="0" w:color="auto"/>
              <w:right w:val="single" w:sz="6" w:space="0" w:color="auto"/>
            </w:tcBorders>
            <w:hideMark/>
          </w:tcPr>
          <w:p w14:paraId="492A7F2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sz w:val="22"/>
                <w:szCs w:val="22"/>
                <w:lang w:eastAsia="en-IN"/>
              </w:rPr>
              <w:t>Drop-down with fixed state list </w:t>
            </w:r>
          </w:p>
        </w:tc>
      </w:tr>
      <w:tr w:rsidR="00386CB5" w:rsidRPr="00C65D82" w14:paraId="3AA6128B"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2B7DE34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sz w:val="22"/>
                <w:szCs w:val="22"/>
                <w:lang w:eastAsia="en-IN"/>
              </w:rPr>
              <w:t>Personal Information </w:t>
            </w:r>
          </w:p>
        </w:tc>
        <w:tc>
          <w:tcPr>
            <w:tcW w:w="1020" w:type="dxa"/>
            <w:tcBorders>
              <w:top w:val="single" w:sz="6" w:space="0" w:color="auto"/>
              <w:left w:val="single" w:sz="6" w:space="0" w:color="auto"/>
              <w:bottom w:val="single" w:sz="6" w:space="0" w:color="auto"/>
              <w:right w:val="single" w:sz="6" w:space="0" w:color="auto"/>
            </w:tcBorders>
            <w:hideMark/>
          </w:tcPr>
          <w:p w14:paraId="1785F27E" w14:textId="77777777" w:rsidR="00386CB5" w:rsidRPr="0059076D" w:rsidRDefault="00386CB5" w:rsidP="00386CB5">
            <w:pPr>
              <w:textAlignment w:val="baseline"/>
              <w:rPr>
                <w:rFonts w:ascii="Calibri" w:hAnsi="Calibri" w:cs="Calibri"/>
                <w:lang w:eastAsia="en-IN"/>
              </w:rPr>
            </w:pPr>
            <w:proofErr w:type="spellStart"/>
            <w:r w:rsidRPr="0059076D">
              <w:rPr>
                <w:rFonts w:ascii="Calibri" w:hAnsi="Calibri" w:cs="Calibri"/>
                <w:color w:val="000000"/>
                <w:sz w:val="22"/>
                <w:szCs w:val="22"/>
                <w:lang w:eastAsia="en-IN"/>
              </w:rPr>
              <w:t>Pincode</w:t>
            </w:r>
            <w:proofErr w:type="spellEnd"/>
            <w:r w:rsidRPr="0059076D">
              <w:rPr>
                <w:rFonts w:ascii="Calibri" w:hAnsi="Calibri" w:cs="Calibri"/>
                <w:color w:val="000000"/>
                <w:sz w:val="22"/>
                <w:szCs w:val="22"/>
                <w:lang w:eastAsia="en-IN"/>
              </w:rPr>
              <w:t> </w:t>
            </w:r>
          </w:p>
        </w:tc>
        <w:tc>
          <w:tcPr>
            <w:tcW w:w="1245" w:type="dxa"/>
            <w:tcBorders>
              <w:top w:val="single" w:sz="6" w:space="0" w:color="auto"/>
              <w:left w:val="single" w:sz="6" w:space="0" w:color="auto"/>
              <w:bottom w:val="single" w:sz="6" w:space="0" w:color="auto"/>
              <w:right w:val="single" w:sz="6" w:space="0" w:color="auto"/>
            </w:tcBorders>
            <w:hideMark/>
          </w:tcPr>
          <w:p w14:paraId="08B4865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sz w:val="22"/>
                <w:szCs w:val="22"/>
                <w:lang w:eastAsia="en-IN"/>
              </w:rPr>
              <w:t>Enter postal or ZIP code </w:t>
            </w:r>
          </w:p>
        </w:tc>
        <w:tc>
          <w:tcPr>
            <w:tcW w:w="735" w:type="dxa"/>
            <w:tcBorders>
              <w:top w:val="single" w:sz="6" w:space="0" w:color="auto"/>
              <w:left w:val="single" w:sz="6" w:space="0" w:color="auto"/>
              <w:bottom w:val="single" w:sz="6" w:space="0" w:color="auto"/>
              <w:right w:val="single" w:sz="6" w:space="0" w:color="auto"/>
            </w:tcBorders>
            <w:hideMark/>
          </w:tcPr>
          <w:p w14:paraId="10939FA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sz w:val="22"/>
                <w:szCs w:val="22"/>
                <w:lang w:eastAsia="en-IN"/>
              </w:rPr>
              <w:t>Text Input </w:t>
            </w:r>
          </w:p>
        </w:tc>
        <w:tc>
          <w:tcPr>
            <w:tcW w:w="570" w:type="dxa"/>
            <w:tcBorders>
              <w:top w:val="single" w:sz="6" w:space="0" w:color="auto"/>
              <w:left w:val="single" w:sz="6" w:space="0" w:color="auto"/>
              <w:bottom w:val="single" w:sz="6" w:space="0" w:color="auto"/>
              <w:right w:val="single" w:sz="6" w:space="0" w:color="auto"/>
            </w:tcBorders>
            <w:hideMark/>
          </w:tcPr>
          <w:p w14:paraId="0A6001B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sz w:val="22"/>
                <w:szCs w:val="22"/>
                <w:lang w:eastAsia="en-IN"/>
              </w:rPr>
              <w:t>— </w:t>
            </w:r>
          </w:p>
        </w:tc>
        <w:tc>
          <w:tcPr>
            <w:tcW w:w="1170" w:type="dxa"/>
            <w:tcBorders>
              <w:top w:val="single" w:sz="6" w:space="0" w:color="auto"/>
              <w:left w:val="single" w:sz="6" w:space="0" w:color="auto"/>
              <w:bottom w:val="single" w:sz="6" w:space="0" w:color="auto"/>
              <w:right w:val="single" w:sz="6" w:space="0" w:color="auto"/>
            </w:tcBorders>
            <w:hideMark/>
          </w:tcPr>
          <w:p w14:paraId="202F7B1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sz w:val="22"/>
                <w:szCs w:val="22"/>
                <w:lang w:eastAsia="en-IN"/>
              </w:rPr>
              <w:t>5–6 digit numeric </w:t>
            </w:r>
          </w:p>
        </w:tc>
        <w:tc>
          <w:tcPr>
            <w:tcW w:w="510" w:type="dxa"/>
            <w:tcBorders>
              <w:top w:val="single" w:sz="6" w:space="0" w:color="auto"/>
              <w:left w:val="single" w:sz="6" w:space="0" w:color="auto"/>
              <w:bottom w:val="single" w:sz="6" w:space="0" w:color="auto"/>
              <w:right w:val="single" w:sz="6" w:space="0" w:color="auto"/>
            </w:tcBorders>
            <w:hideMark/>
          </w:tcPr>
          <w:p w14:paraId="5892DE00"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sz w:val="22"/>
                <w:szCs w:val="22"/>
                <w:lang w:eastAsia="en-IN"/>
              </w:rPr>
              <w:t>6 digits </w:t>
            </w:r>
          </w:p>
        </w:tc>
        <w:tc>
          <w:tcPr>
            <w:tcW w:w="645" w:type="dxa"/>
            <w:tcBorders>
              <w:top w:val="single" w:sz="6" w:space="0" w:color="auto"/>
              <w:left w:val="single" w:sz="6" w:space="0" w:color="auto"/>
              <w:bottom w:val="single" w:sz="6" w:space="0" w:color="auto"/>
              <w:right w:val="single" w:sz="6" w:space="0" w:color="auto"/>
            </w:tcBorders>
            <w:hideMark/>
          </w:tcPr>
          <w:p w14:paraId="155B975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sz w:val="22"/>
                <w:szCs w:val="22"/>
                <w:lang w:eastAsia="en-IN"/>
              </w:rPr>
              <w:t>No </w:t>
            </w:r>
          </w:p>
        </w:tc>
        <w:tc>
          <w:tcPr>
            <w:tcW w:w="1005" w:type="dxa"/>
            <w:tcBorders>
              <w:top w:val="single" w:sz="6" w:space="0" w:color="auto"/>
              <w:left w:val="single" w:sz="6" w:space="0" w:color="auto"/>
              <w:bottom w:val="single" w:sz="6" w:space="0" w:color="auto"/>
              <w:right w:val="single" w:sz="6" w:space="0" w:color="auto"/>
            </w:tcBorders>
            <w:hideMark/>
          </w:tcPr>
          <w:p w14:paraId="75CAC42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sz w:val="22"/>
                <w:szCs w:val="22"/>
                <w:lang w:eastAsia="en-IN"/>
              </w:rPr>
              <w:t>Must be valid numeric PIN/ZIP </w:t>
            </w:r>
          </w:p>
        </w:tc>
        <w:tc>
          <w:tcPr>
            <w:tcW w:w="1200" w:type="dxa"/>
            <w:tcBorders>
              <w:top w:val="single" w:sz="6" w:space="0" w:color="auto"/>
              <w:left w:val="single" w:sz="6" w:space="0" w:color="auto"/>
              <w:bottom w:val="single" w:sz="6" w:space="0" w:color="auto"/>
              <w:right w:val="single" w:sz="6" w:space="0" w:color="auto"/>
            </w:tcBorders>
            <w:hideMark/>
          </w:tcPr>
          <w:p w14:paraId="7ED4895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sz w:val="22"/>
                <w:szCs w:val="22"/>
                <w:lang w:eastAsia="en-IN"/>
              </w:rPr>
              <w:t>Required </w:t>
            </w:r>
          </w:p>
        </w:tc>
      </w:tr>
      <w:tr w:rsidR="00386CB5" w:rsidRPr="00C65D82" w14:paraId="37FB69AE"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1022380A"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Personal Information </w:t>
            </w:r>
          </w:p>
        </w:tc>
        <w:tc>
          <w:tcPr>
            <w:tcW w:w="1020" w:type="dxa"/>
            <w:tcBorders>
              <w:top w:val="single" w:sz="6" w:space="0" w:color="auto"/>
              <w:left w:val="single" w:sz="6" w:space="0" w:color="auto"/>
              <w:bottom w:val="single" w:sz="6" w:space="0" w:color="auto"/>
              <w:right w:val="single" w:sz="6" w:space="0" w:color="auto"/>
            </w:tcBorders>
            <w:hideMark/>
          </w:tcPr>
          <w:p w14:paraId="0BCC8D6F"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LinkedIn Profile </w:t>
            </w:r>
          </w:p>
        </w:tc>
        <w:tc>
          <w:tcPr>
            <w:tcW w:w="1245" w:type="dxa"/>
            <w:tcBorders>
              <w:top w:val="single" w:sz="6" w:space="0" w:color="auto"/>
              <w:left w:val="single" w:sz="6" w:space="0" w:color="auto"/>
              <w:bottom w:val="single" w:sz="6" w:space="0" w:color="auto"/>
              <w:right w:val="single" w:sz="6" w:space="0" w:color="auto"/>
            </w:tcBorders>
            <w:hideMark/>
          </w:tcPr>
          <w:p w14:paraId="415A9ED6"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Provide LinkedIn profile link </w:t>
            </w:r>
          </w:p>
        </w:tc>
        <w:tc>
          <w:tcPr>
            <w:tcW w:w="735" w:type="dxa"/>
            <w:tcBorders>
              <w:top w:val="single" w:sz="6" w:space="0" w:color="auto"/>
              <w:left w:val="single" w:sz="6" w:space="0" w:color="auto"/>
              <w:bottom w:val="single" w:sz="6" w:space="0" w:color="auto"/>
              <w:right w:val="single" w:sz="6" w:space="0" w:color="auto"/>
            </w:tcBorders>
            <w:hideMark/>
          </w:tcPr>
          <w:p w14:paraId="4C8C4478"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Text Input </w:t>
            </w:r>
          </w:p>
        </w:tc>
        <w:tc>
          <w:tcPr>
            <w:tcW w:w="570" w:type="dxa"/>
            <w:tcBorders>
              <w:top w:val="single" w:sz="6" w:space="0" w:color="auto"/>
              <w:left w:val="single" w:sz="6" w:space="0" w:color="auto"/>
              <w:bottom w:val="single" w:sz="6" w:space="0" w:color="auto"/>
              <w:right w:val="single" w:sz="6" w:space="0" w:color="auto"/>
            </w:tcBorders>
            <w:hideMark/>
          </w:tcPr>
          <w:p w14:paraId="3C2B896F"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170" w:type="dxa"/>
            <w:tcBorders>
              <w:top w:val="single" w:sz="6" w:space="0" w:color="auto"/>
              <w:left w:val="single" w:sz="6" w:space="0" w:color="auto"/>
              <w:bottom w:val="single" w:sz="6" w:space="0" w:color="auto"/>
              <w:right w:val="single" w:sz="6" w:space="0" w:color="auto"/>
            </w:tcBorders>
            <w:hideMark/>
          </w:tcPr>
          <w:p w14:paraId="6D4438FE"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Must start with “</w:t>
            </w:r>
            <w:hyperlink r:id="rId58" w:tgtFrame="_blank" w:history="1">
              <w:r w:rsidRPr="0059076D">
                <w:rPr>
                  <w:rFonts w:ascii="Calibri" w:hAnsi="Calibri" w:cs="Calibri"/>
                  <w:color w:val="0563C1"/>
                  <w:sz w:val="22"/>
                  <w:szCs w:val="22"/>
                  <w:u w:val="single"/>
                  <w:lang w:eastAsia="en-IN"/>
                </w:rPr>
                <w:t>https://linkedin.com/”</w:t>
              </w:r>
            </w:hyperlink>
            <w:r w:rsidRPr="0059076D">
              <w:rPr>
                <w:rFonts w:ascii="Calibri" w:hAnsi="Calibri" w:cs="Calibri"/>
                <w:sz w:val="22"/>
                <w:szCs w:val="22"/>
                <w:lang w:eastAsia="en-IN"/>
              </w:rPr>
              <w:t> </w:t>
            </w:r>
          </w:p>
        </w:tc>
        <w:tc>
          <w:tcPr>
            <w:tcW w:w="510" w:type="dxa"/>
            <w:tcBorders>
              <w:top w:val="single" w:sz="6" w:space="0" w:color="auto"/>
              <w:left w:val="single" w:sz="6" w:space="0" w:color="auto"/>
              <w:bottom w:val="single" w:sz="6" w:space="0" w:color="auto"/>
              <w:right w:val="single" w:sz="6" w:space="0" w:color="auto"/>
            </w:tcBorders>
            <w:hideMark/>
          </w:tcPr>
          <w:p w14:paraId="6D4B6806"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200 chars </w:t>
            </w:r>
          </w:p>
        </w:tc>
        <w:tc>
          <w:tcPr>
            <w:tcW w:w="645" w:type="dxa"/>
            <w:tcBorders>
              <w:top w:val="single" w:sz="6" w:space="0" w:color="auto"/>
              <w:left w:val="single" w:sz="6" w:space="0" w:color="auto"/>
              <w:bottom w:val="single" w:sz="6" w:space="0" w:color="auto"/>
              <w:right w:val="single" w:sz="6" w:space="0" w:color="auto"/>
            </w:tcBorders>
            <w:hideMark/>
          </w:tcPr>
          <w:p w14:paraId="00E2A2D9"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No </w:t>
            </w:r>
          </w:p>
        </w:tc>
        <w:tc>
          <w:tcPr>
            <w:tcW w:w="1005" w:type="dxa"/>
            <w:tcBorders>
              <w:top w:val="single" w:sz="6" w:space="0" w:color="auto"/>
              <w:left w:val="single" w:sz="6" w:space="0" w:color="auto"/>
              <w:bottom w:val="single" w:sz="6" w:space="0" w:color="auto"/>
              <w:right w:val="single" w:sz="6" w:space="0" w:color="auto"/>
            </w:tcBorders>
            <w:hideMark/>
          </w:tcPr>
          <w:p w14:paraId="118E0B45"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Must be valid URL </w:t>
            </w:r>
          </w:p>
        </w:tc>
        <w:tc>
          <w:tcPr>
            <w:tcW w:w="1200" w:type="dxa"/>
            <w:tcBorders>
              <w:top w:val="single" w:sz="6" w:space="0" w:color="auto"/>
              <w:left w:val="single" w:sz="6" w:space="0" w:color="auto"/>
              <w:bottom w:val="single" w:sz="6" w:space="0" w:color="auto"/>
              <w:right w:val="single" w:sz="6" w:space="0" w:color="auto"/>
            </w:tcBorders>
            <w:hideMark/>
          </w:tcPr>
          <w:p w14:paraId="1152FE88"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Optional </w:t>
            </w:r>
          </w:p>
        </w:tc>
      </w:tr>
      <w:tr w:rsidR="00386CB5" w:rsidRPr="00C65D82" w14:paraId="590551F0"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4312183B"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Personal Information </w:t>
            </w:r>
          </w:p>
        </w:tc>
        <w:tc>
          <w:tcPr>
            <w:tcW w:w="1020" w:type="dxa"/>
            <w:tcBorders>
              <w:top w:val="single" w:sz="6" w:space="0" w:color="auto"/>
              <w:left w:val="single" w:sz="6" w:space="0" w:color="auto"/>
              <w:bottom w:val="single" w:sz="6" w:space="0" w:color="auto"/>
              <w:right w:val="single" w:sz="6" w:space="0" w:color="auto"/>
            </w:tcBorders>
            <w:hideMark/>
          </w:tcPr>
          <w:p w14:paraId="283873B0"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Portfolio/Website </w:t>
            </w:r>
          </w:p>
        </w:tc>
        <w:tc>
          <w:tcPr>
            <w:tcW w:w="1245" w:type="dxa"/>
            <w:tcBorders>
              <w:top w:val="single" w:sz="6" w:space="0" w:color="auto"/>
              <w:left w:val="single" w:sz="6" w:space="0" w:color="auto"/>
              <w:bottom w:val="single" w:sz="6" w:space="0" w:color="auto"/>
              <w:right w:val="single" w:sz="6" w:space="0" w:color="auto"/>
            </w:tcBorders>
            <w:hideMark/>
          </w:tcPr>
          <w:p w14:paraId="18BB0221"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Provide personal portfolio or website </w:t>
            </w:r>
          </w:p>
        </w:tc>
        <w:tc>
          <w:tcPr>
            <w:tcW w:w="735" w:type="dxa"/>
            <w:tcBorders>
              <w:top w:val="single" w:sz="6" w:space="0" w:color="auto"/>
              <w:left w:val="single" w:sz="6" w:space="0" w:color="auto"/>
              <w:bottom w:val="single" w:sz="6" w:space="0" w:color="auto"/>
              <w:right w:val="single" w:sz="6" w:space="0" w:color="auto"/>
            </w:tcBorders>
            <w:hideMark/>
          </w:tcPr>
          <w:p w14:paraId="594D61A3"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Text Input </w:t>
            </w:r>
          </w:p>
        </w:tc>
        <w:tc>
          <w:tcPr>
            <w:tcW w:w="570" w:type="dxa"/>
            <w:tcBorders>
              <w:top w:val="single" w:sz="6" w:space="0" w:color="auto"/>
              <w:left w:val="single" w:sz="6" w:space="0" w:color="auto"/>
              <w:bottom w:val="single" w:sz="6" w:space="0" w:color="auto"/>
              <w:right w:val="single" w:sz="6" w:space="0" w:color="auto"/>
            </w:tcBorders>
            <w:hideMark/>
          </w:tcPr>
          <w:p w14:paraId="08A78628"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170" w:type="dxa"/>
            <w:tcBorders>
              <w:top w:val="single" w:sz="6" w:space="0" w:color="auto"/>
              <w:left w:val="single" w:sz="6" w:space="0" w:color="auto"/>
              <w:bottom w:val="single" w:sz="6" w:space="0" w:color="auto"/>
              <w:right w:val="single" w:sz="6" w:space="0" w:color="auto"/>
            </w:tcBorders>
            <w:hideMark/>
          </w:tcPr>
          <w:p w14:paraId="1DD25B24"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Must start with “</w:t>
            </w:r>
            <w:r w:rsidRPr="0059076D">
              <w:rPr>
                <w:rFonts w:ascii="Calibri" w:hAnsi="Calibri" w:cs="Calibri"/>
                <w:color w:val="0563C1"/>
                <w:sz w:val="22"/>
                <w:szCs w:val="22"/>
                <w:u w:val="single"/>
                <w:lang w:eastAsia="en-IN"/>
              </w:rPr>
              <w:t>http://</w:t>
            </w:r>
            <w:r w:rsidRPr="0059076D">
              <w:rPr>
                <w:rFonts w:ascii="Calibri" w:hAnsi="Calibri" w:cs="Calibri"/>
                <w:sz w:val="22"/>
                <w:szCs w:val="22"/>
                <w:lang w:eastAsia="en-IN"/>
              </w:rPr>
              <w:t>” or “</w:t>
            </w:r>
            <w:r w:rsidRPr="0059076D">
              <w:rPr>
                <w:rFonts w:ascii="Calibri" w:hAnsi="Calibri" w:cs="Calibri"/>
                <w:color w:val="0563C1"/>
                <w:sz w:val="22"/>
                <w:szCs w:val="22"/>
                <w:u w:val="single"/>
                <w:lang w:eastAsia="en-IN"/>
              </w:rPr>
              <w:t>https://</w:t>
            </w:r>
            <w:r w:rsidRPr="0059076D">
              <w:rPr>
                <w:rFonts w:ascii="Calibri" w:hAnsi="Calibri" w:cs="Calibri"/>
                <w:sz w:val="22"/>
                <w:szCs w:val="22"/>
                <w:lang w:eastAsia="en-IN"/>
              </w:rPr>
              <w:t>” </w:t>
            </w:r>
          </w:p>
        </w:tc>
        <w:tc>
          <w:tcPr>
            <w:tcW w:w="510" w:type="dxa"/>
            <w:tcBorders>
              <w:top w:val="single" w:sz="6" w:space="0" w:color="auto"/>
              <w:left w:val="single" w:sz="6" w:space="0" w:color="auto"/>
              <w:bottom w:val="single" w:sz="6" w:space="0" w:color="auto"/>
              <w:right w:val="single" w:sz="6" w:space="0" w:color="auto"/>
            </w:tcBorders>
            <w:hideMark/>
          </w:tcPr>
          <w:p w14:paraId="29FF26CE"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200 chars </w:t>
            </w:r>
          </w:p>
        </w:tc>
        <w:tc>
          <w:tcPr>
            <w:tcW w:w="645" w:type="dxa"/>
            <w:tcBorders>
              <w:top w:val="single" w:sz="6" w:space="0" w:color="auto"/>
              <w:left w:val="single" w:sz="6" w:space="0" w:color="auto"/>
              <w:bottom w:val="single" w:sz="6" w:space="0" w:color="auto"/>
              <w:right w:val="single" w:sz="6" w:space="0" w:color="auto"/>
            </w:tcBorders>
            <w:hideMark/>
          </w:tcPr>
          <w:p w14:paraId="3C80858D"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No </w:t>
            </w:r>
          </w:p>
        </w:tc>
        <w:tc>
          <w:tcPr>
            <w:tcW w:w="1005" w:type="dxa"/>
            <w:tcBorders>
              <w:top w:val="single" w:sz="6" w:space="0" w:color="auto"/>
              <w:left w:val="single" w:sz="6" w:space="0" w:color="auto"/>
              <w:bottom w:val="single" w:sz="6" w:space="0" w:color="auto"/>
              <w:right w:val="single" w:sz="6" w:space="0" w:color="auto"/>
            </w:tcBorders>
            <w:hideMark/>
          </w:tcPr>
          <w:p w14:paraId="29904E76"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Optional URL </w:t>
            </w:r>
          </w:p>
        </w:tc>
        <w:tc>
          <w:tcPr>
            <w:tcW w:w="1200" w:type="dxa"/>
            <w:tcBorders>
              <w:top w:val="single" w:sz="6" w:space="0" w:color="auto"/>
              <w:left w:val="single" w:sz="6" w:space="0" w:color="auto"/>
              <w:bottom w:val="single" w:sz="6" w:space="0" w:color="auto"/>
              <w:right w:val="single" w:sz="6" w:space="0" w:color="auto"/>
            </w:tcBorders>
            <w:hideMark/>
          </w:tcPr>
          <w:p w14:paraId="201ECF59"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Optional </w:t>
            </w:r>
          </w:p>
        </w:tc>
      </w:tr>
      <w:tr w:rsidR="00386CB5" w:rsidRPr="00C65D82" w14:paraId="11183754"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3C253E67"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Career Objective / Summary </w:t>
            </w:r>
          </w:p>
        </w:tc>
        <w:tc>
          <w:tcPr>
            <w:tcW w:w="1020" w:type="dxa"/>
            <w:tcBorders>
              <w:top w:val="single" w:sz="6" w:space="0" w:color="auto"/>
              <w:left w:val="single" w:sz="6" w:space="0" w:color="auto"/>
              <w:bottom w:val="single" w:sz="6" w:space="0" w:color="auto"/>
              <w:right w:val="single" w:sz="6" w:space="0" w:color="auto"/>
            </w:tcBorders>
            <w:hideMark/>
          </w:tcPr>
          <w:p w14:paraId="7BD7C391"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Section Header </w:t>
            </w:r>
          </w:p>
        </w:tc>
        <w:tc>
          <w:tcPr>
            <w:tcW w:w="1245" w:type="dxa"/>
            <w:tcBorders>
              <w:top w:val="single" w:sz="6" w:space="0" w:color="auto"/>
              <w:left w:val="single" w:sz="6" w:space="0" w:color="auto"/>
              <w:bottom w:val="single" w:sz="6" w:space="0" w:color="auto"/>
              <w:right w:val="single" w:sz="6" w:space="0" w:color="auto"/>
            </w:tcBorders>
            <w:hideMark/>
          </w:tcPr>
          <w:p w14:paraId="1F767CD3"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“Career Objective / Summary” </w:t>
            </w:r>
          </w:p>
        </w:tc>
        <w:tc>
          <w:tcPr>
            <w:tcW w:w="735" w:type="dxa"/>
            <w:tcBorders>
              <w:top w:val="single" w:sz="6" w:space="0" w:color="auto"/>
              <w:left w:val="single" w:sz="6" w:space="0" w:color="auto"/>
              <w:bottom w:val="single" w:sz="6" w:space="0" w:color="auto"/>
              <w:right w:val="single" w:sz="6" w:space="0" w:color="auto"/>
            </w:tcBorders>
            <w:hideMark/>
          </w:tcPr>
          <w:p w14:paraId="1F9F7AE7"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Text Label </w:t>
            </w:r>
          </w:p>
        </w:tc>
        <w:tc>
          <w:tcPr>
            <w:tcW w:w="570" w:type="dxa"/>
            <w:tcBorders>
              <w:top w:val="single" w:sz="6" w:space="0" w:color="auto"/>
              <w:left w:val="single" w:sz="6" w:space="0" w:color="auto"/>
              <w:bottom w:val="single" w:sz="6" w:space="0" w:color="auto"/>
              <w:right w:val="single" w:sz="6" w:space="0" w:color="auto"/>
            </w:tcBorders>
            <w:hideMark/>
          </w:tcPr>
          <w:p w14:paraId="443AB800"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170" w:type="dxa"/>
            <w:tcBorders>
              <w:top w:val="single" w:sz="6" w:space="0" w:color="auto"/>
              <w:left w:val="single" w:sz="6" w:space="0" w:color="auto"/>
              <w:bottom w:val="single" w:sz="6" w:space="0" w:color="auto"/>
              <w:right w:val="single" w:sz="6" w:space="0" w:color="auto"/>
            </w:tcBorders>
            <w:hideMark/>
          </w:tcPr>
          <w:p w14:paraId="1BB1A7CD"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510" w:type="dxa"/>
            <w:tcBorders>
              <w:top w:val="single" w:sz="6" w:space="0" w:color="auto"/>
              <w:left w:val="single" w:sz="6" w:space="0" w:color="auto"/>
              <w:bottom w:val="single" w:sz="6" w:space="0" w:color="auto"/>
              <w:right w:val="single" w:sz="6" w:space="0" w:color="auto"/>
            </w:tcBorders>
            <w:hideMark/>
          </w:tcPr>
          <w:p w14:paraId="097F281C"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645" w:type="dxa"/>
            <w:tcBorders>
              <w:top w:val="single" w:sz="6" w:space="0" w:color="auto"/>
              <w:left w:val="single" w:sz="6" w:space="0" w:color="auto"/>
              <w:bottom w:val="single" w:sz="6" w:space="0" w:color="auto"/>
              <w:right w:val="single" w:sz="6" w:space="0" w:color="auto"/>
            </w:tcBorders>
            <w:hideMark/>
          </w:tcPr>
          <w:p w14:paraId="6E327C55"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005" w:type="dxa"/>
            <w:tcBorders>
              <w:top w:val="single" w:sz="6" w:space="0" w:color="auto"/>
              <w:left w:val="single" w:sz="6" w:space="0" w:color="auto"/>
              <w:bottom w:val="single" w:sz="6" w:space="0" w:color="auto"/>
              <w:right w:val="single" w:sz="6" w:space="0" w:color="auto"/>
            </w:tcBorders>
            <w:hideMark/>
          </w:tcPr>
          <w:p w14:paraId="21D8B1A1"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200" w:type="dxa"/>
            <w:tcBorders>
              <w:top w:val="single" w:sz="6" w:space="0" w:color="auto"/>
              <w:left w:val="single" w:sz="6" w:space="0" w:color="auto"/>
              <w:bottom w:val="single" w:sz="6" w:space="0" w:color="auto"/>
              <w:right w:val="single" w:sz="6" w:space="0" w:color="auto"/>
            </w:tcBorders>
            <w:hideMark/>
          </w:tcPr>
          <w:p w14:paraId="112344EF"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r>
      <w:tr w:rsidR="00386CB5" w:rsidRPr="00C65D82" w14:paraId="5316FCD0"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690F5553"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Career Objective / Summary </w:t>
            </w:r>
          </w:p>
        </w:tc>
        <w:tc>
          <w:tcPr>
            <w:tcW w:w="1020" w:type="dxa"/>
            <w:tcBorders>
              <w:top w:val="single" w:sz="6" w:space="0" w:color="auto"/>
              <w:left w:val="single" w:sz="6" w:space="0" w:color="auto"/>
              <w:bottom w:val="single" w:sz="6" w:space="0" w:color="auto"/>
              <w:right w:val="single" w:sz="6" w:space="0" w:color="auto"/>
            </w:tcBorders>
            <w:hideMark/>
          </w:tcPr>
          <w:p w14:paraId="0C4939C1"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Professional Summary </w:t>
            </w:r>
          </w:p>
        </w:tc>
        <w:tc>
          <w:tcPr>
            <w:tcW w:w="1245" w:type="dxa"/>
            <w:tcBorders>
              <w:top w:val="single" w:sz="6" w:space="0" w:color="auto"/>
              <w:left w:val="single" w:sz="6" w:space="0" w:color="auto"/>
              <w:bottom w:val="single" w:sz="6" w:space="0" w:color="auto"/>
              <w:right w:val="single" w:sz="6" w:space="0" w:color="auto"/>
            </w:tcBorders>
            <w:hideMark/>
          </w:tcPr>
          <w:p w14:paraId="70396A77"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Enter short professional summary </w:t>
            </w:r>
          </w:p>
        </w:tc>
        <w:tc>
          <w:tcPr>
            <w:tcW w:w="735" w:type="dxa"/>
            <w:tcBorders>
              <w:top w:val="single" w:sz="6" w:space="0" w:color="auto"/>
              <w:left w:val="single" w:sz="6" w:space="0" w:color="auto"/>
              <w:bottom w:val="single" w:sz="6" w:space="0" w:color="auto"/>
              <w:right w:val="single" w:sz="6" w:space="0" w:color="auto"/>
            </w:tcBorders>
            <w:hideMark/>
          </w:tcPr>
          <w:p w14:paraId="65B650C3"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Text Area </w:t>
            </w:r>
          </w:p>
        </w:tc>
        <w:tc>
          <w:tcPr>
            <w:tcW w:w="570" w:type="dxa"/>
            <w:tcBorders>
              <w:top w:val="single" w:sz="6" w:space="0" w:color="auto"/>
              <w:left w:val="single" w:sz="6" w:space="0" w:color="auto"/>
              <w:bottom w:val="single" w:sz="6" w:space="0" w:color="auto"/>
              <w:right w:val="single" w:sz="6" w:space="0" w:color="auto"/>
            </w:tcBorders>
            <w:hideMark/>
          </w:tcPr>
          <w:p w14:paraId="1E453AA9"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170" w:type="dxa"/>
            <w:tcBorders>
              <w:top w:val="single" w:sz="6" w:space="0" w:color="auto"/>
              <w:left w:val="single" w:sz="6" w:space="0" w:color="auto"/>
              <w:bottom w:val="single" w:sz="6" w:space="0" w:color="auto"/>
              <w:right w:val="single" w:sz="6" w:space="0" w:color="auto"/>
            </w:tcBorders>
            <w:hideMark/>
          </w:tcPr>
          <w:p w14:paraId="60E8157F"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Alphanumeric text </w:t>
            </w:r>
          </w:p>
        </w:tc>
        <w:tc>
          <w:tcPr>
            <w:tcW w:w="510" w:type="dxa"/>
            <w:tcBorders>
              <w:top w:val="single" w:sz="6" w:space="0" w:color="auto"/>
              <w:left w:val="single" w:sz="6" w:space="0" w:color="auto"/>
              <w:bottom w:val="single" w:sz="6" w:space="0" w:color="auto"/>
              <w:right w:val="single" w:sz="6" w:space="0" w:color="auto"/>
            </w:tcBorders>
            <w:hideMark/>
          </w:tcPr>
          <w:p w14:paraId="428D9A81"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2000 chars </w:t>
            </w:r>
          </w:p>
        </w:tc>
        <w:tc>
          <w:tcPr>
            <w:tcW w:w="645" w:type="dxa"/>
            <w:tcBorders>
              <w:top w:val="single" w:sz="6" w:space="0" w:color="auto"/>
              <w:left w:val="single" w:sz="6" w:space="0" w:color="auto"/>
              <w:bottom w:val="single" w:sz="6" w:space="0" w:color="auto"/>
              <w:right w:val="single" w:sz="6" w:space="0" w:color="auto"/>
            </w:tcBorders>
            <w:hideMark/>
          </w:tcPr>
          <w:p w14:paraId="4D6D19E2"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No </w:t>
            </w:r>
          </w:p>
        </w:tc>
        <w:tc>
          <w:tcPr>
            <w:tcW w:w="1005" w:type="dxa"/>
            <w:tcBorders>
              <w:top w:val="single" w:sz="6" w:space="0" w:color="auto"/>
              <w:left w:val="single" w:sz="6" w:space="0" w:color="auto"/>
              <w:bottom w:val="single" w:sz="6" w:space="0" w:color="auto"/>
              <w:right w:val="single" w:sz="6" w:space="0" w:color="auto"/>
            </w:tcBorders>
            <w:hideMark/>
          </w:tcPr>
          <w:p w14:paraId="6D86D6D4"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Inline counter shows word/char limit </w:t>
            </w:r>
          </w:p>
        </w:tc>
        <w:tc>
          <w:tcPr>
            <w:tcW w:w="1200" w:type="dxa"/>
            <w:tcBorders>
              <w:top w:val="single" w:sz="6" w:space="0" w:color="auto"/>
              <w:left w:val="single" w:sz="6" w:space="0" w:color="auto"/>
              <w:bottom w:val="single" w:sz="6" w:space="0" w:color="auto"/>
              <w:right w:val="single" w:sz="6" w:space="0" w:color="auto"/>
            </w:tcBorders>
            <w:hideMark/>
          </w:tcPr>
          <w:p w14:paraId="68EC7A26"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Rich text box </w:t>
            </w:r>
          </w:p>
        </w:tc>
      </w:tr>
      <w:tr w:rsidR="00386CB5" w:rsidRPr="00C65D82" w14:paraId="5E9971EB"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33ED9ED1"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Career Objective / Summary </w:t>
            </w:r>
          </w:p>
        </w:tc>
        <w:tc>
          <w:tcPr>
            <w:tcW w:w="1020" w:type="dxa"/>
            <w:tcBorders>
              <w:top w:val="single" w:sz="6" w:space="0" w:color="auto"/>
              <w:left w:val="single" w:sz="6" w:space="0" w:color="auto"/>
              <w:bottom w:val="single" w:sz="6" w:space="0" w:color="auto"/>
              <w:right w:val="single" w:sz="6" w:space="0" w:color="auto"/>
            </w:tcBorders>
            <w:hideMark/>
          </w:tcPr>
          <w:p w14:paraId="3DF276F1"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AI Assist Button </w:t>
            </w:r>
          </w:p>
        </w:tc>
        <w:tc>
          <w:tcPr>
            <w:tcW w:w="1245" w:type="dxa"/>
            <w:tcBorders>
              <w:top w:val="single" w:sz="6" w:space="0" w:color="auto"/>
              <w:left w:val="single" w:sz="6" w:space="0" w:color="auto"/>
              <w:bottom w:val="single" w:sz="6" w:space="0" w:color="auto"/>
              <w:right w:val="single" w:sz="6" w:space="0" w:color="auto"/>
            </w:tcBorders>
            <w:hideMark/>
          </w:tcPr>
          <w:p w14:paraId="19C9CC2D" w14:textId="19983986"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Trigger</w:t>
            </w:r>
            <w:r w:rsidR="00DD6D66">
              <w:rPr>
                <w:rFonts w:ascii="Calibri" w:hAnsi="Calibri" w:cs="Calibri"/>
                <w:sz w:val="22"/>
                <w:szCs w:val="22"/>
                <w:lang w:eastAsia="en-IN"/>
              </w:rPr>
              <w:t>:</w:t>
            </w:r>
            <w:r w:rsidRPr="0059076D">
              <w:rPr>
                <w:rFonts w:ascii="Calibri" w:hAnsi="Calibri" w:cs="Calibri"/>
                <w:sz w:val="22"/>
                <w:szCs w:val="22"/>
                <w:lang w:eastAsia="en-IN"/>
              </w:rPr>
              <w:t xml:space="preserve"> AI suggestion for summary </w:t>
            </w:r>
          </w:p>
        </w:tc>
        <w:tc>
          <w:tcPr>
            <w:tcW w:w="735" w:type="dxa"/>
            <w:tcBorders>
              <w:top w:val="single" w:sz="6" w:space="0" w:color="auto"/>
              <w:left w:val="single" w:sz="6" w:space="0" w:color="auto"/>
              <w:bottom w:val="single" w:sz="6" w:space="0" w:color="auto"/>
              <w:right w:val="single" w:sz="6" w:space="0" w:color="auto"/>
            </w:tcBorders>
            <w:hideMark/>
          </w:tcPr>
          <w:p w14:paraId="6DAA9EE8"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Button </w:t>
            </w:r>
          </w:p>
        </w:tc>
        <w:tc>
          <w:tcPr>
            <w:tcW w:w="570" w:type="dxa"/>
            <w:tcBorders>
              <w:top w:val="single" w:sz="6" w:space="0" w:color="auto"/>
              <w:left w:val="single" w:sz="6" w:space="0" w:color="auto"/>
              <w:bottom w:val="single" w:sz="6" w:space="0" w:color="auto"/>
              <w:right w:val="single" w:sz="6" w:space="0" w:color="auto"/>
            </w:tcBorders>
            <w:hideMark/>
          </w:tcPr>
          <w:p w14:paraId="459F0BD6"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170" w:type="dxa"/>
            <w:tcBorders>
              <w:top w:val="single" w:sz="6" w:space="0" w:color="auto"/>
              <w:left w:val="single" w:sz="6" w:space="0" w:color="auto"/>
              <w:bottom w:val="single" w:sz="6" w:space="0" w:color="auto"/>
              <w:right w:val="single" w:sz="6" w:space="0" w:color="auto"/>
            </w:tcBorders>
            <w:hideMark/>
          </w:tcPr>
          <w:p w14:paraId="0195FDC4"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510" w:type="dxa"/>
            <w:tcBorders>
              <w:top w:val="single" w:sz="6" w:space="0" w:color="auto"/>
              <w:left w:val="single" w:sz="6" w:space="0" w:color="auto"/>
              <w:bottom w:val="single" w:sz="6" w:space="0" w:color="auto"/>
              <w:right w:val="single" w:sz="6" w:space="0" w:color="auto"/>
            </w:tcBorders>
            <w:hideMark/>
          </w:tcPr>
          <w:p w14:paraId="723506B1"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645" w:type="dxa"/>
            <w:tcBorders>
              <w:top w:val="single" w:sz="6" w:space="0" w:color="auto"/>
              <w:left w:val="single" w:sz="6" w:space="0" w:color="auto"/>
              <w:bottom w:val="single" w:sz="6" w:space="0" w:color="auto"/>
              <w:right w:val="single" w:sz="6" w:space="0" w:color="auto"/>
            </w:tcBorders>
            <w:hideMark/>
          </w:tcPr>
          <w:p w14:paraId="774EA0DF"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No </w:t>
            </w:r>
          </w:p>
        </w:tc>
        <w:tc>
          <w:tcPr>
            <w:tcW w:w="1005" w:type="dxa"/>
            <w:tcBorders>
              <w:top w:val="single" w:sz="6" w:space="0" w:color="auto"/>
              <w:left w:val="single" w:sz="6" w:space="0" w:color="auto"/>
              <w:bottom w:val="single" w:sz="6" w:space="0" w:color="auto"/>
              <w:right w:val="single" w:sz="6" w:space="0" w:color="auto"/>
            </w:tcBorders>
            <w:hideMark/>
          </w:tcPr>
          <w:p w14:paraId="1E7E7809"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Requires non-empty summary box </w:t>
            </w:r>
          </w:p>
        </w:tc>
        <w:tc>
          <w:tcPr>
            <w:tcW w:w="1200" w:type="dxa"/>
            <w:tcBorders>
              <w:top w:val="single" w:sz="6" w:space="0" w:color="auto"/>
              <w:left w:val="single" w:sz="6" w:space="0" w:color="auto"/>
              <w:bottom w:val="single" w:sz="6" w:space="0" w:color="auto"/>
              <w:right w:val="single" w:sz="6" w:space="0" w:color="auto"/>
            </w:tcBorders>
            <w:hideMark/>
          </w:tcPr>
          <w:p w14:paraId="74CFAFD5"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Tooltip: “Get AI Suggestions” </w:t>
            </w:r>
          </w:p>
        </w:tc>
      </w:tr>
      <w:tr w:rsidR="00386CB5" w:rsidRPr="00C65D82" w14:paraId="24F14E34"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3FB421CF"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Education </w:t>
            </w:r>
          </w:p>
        </w:tc>
        <w:tc>
          <w:tcPr>
            <w:tcW w:w="1020" w:type="dxa"/>
            <w:tcBorders>
              <w:top w:val="single" w:sz="6" w:space="0" w:color="auto"/>
              <w:left w:val="single" w:sz="6" w:space="0" w:color="auto"/>
              <w:bottom w:val="single" w:sz="6" w:space="0" w:color="auto"/>
              <w:right w:val="single" w:sz="6" w:space="0" w:color="auto"/>
            </w:tcBorders>
            <w:hideMark/>
          </w:tcPr>
          <w:p w14:paraId="7C81C914"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Section Header </w:t>
            </w:r>
          </w:p>
        </w:tc>
        <w:tc>
          <w:tcPr>
            <w:tcW w:w="1245" w:type="dxa"/>
            <w:tcBorders>
              <w:top w:val="single" w:sz="6" w:space="0" w:color="auto"/>
              <w:left w:val="single" w:sz="6" w:space="0" w:color="auto"/>
              <w:bottom w:val="single" w:sz="6" w:space="0" w:color="auto"/>
              <w:right w:val="single" w:sz="6" w:space="0" w:color="auto"/>
            </w:tcBorders>
            <w:hideMark/>
          </w:tcPr>
          <w:p w14:paraId="1A0BFE07"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“Education” </w:t>
            </w:r>
          </w:p>
        </w:tc>
        <w:tc>
          <w:tcPr>
            <w:tcW w:w="735" w:type="dxa"/>
            <w:tcBorders>
              <w:top w:val="single" w:sz="6" w:space="0" w:color="auto"/>
              <w:left w:val="single" w:sz="6" w:space="0" w:color="auto"/>
              <w:bottom w:val="single" w:sz="6" w:space="0" w:color="auto"/>
              <w:right w:val="single" w:sz="6" w:space="0" w:color="auto"/>
            </w:tcBorders>
            <w:hideMark/>
          </w:tcPr>
          <w:p w14:paraId="591D0C76"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Text Label </w:t>
            </w:r>
          </w:p>
        </w:tc>
        <w:tc>
          <w:tcPr>
            <w:tcW w:w="570" w:type="dxa"/>
            <w:tcBorders>
              <w:top w:val="single" w:sz="6" w:space="0" w:color="auto"/>
              <w:left w:val="single" w:sz="6" w:space="0" w:color="auto"/>
              <w:bottom w:val="single" w:sz="6" w:space="0" w:color="auto"/>
              <w:right w:val="single" w:sz="6" w:space="0" w:color="auto"/>
            </w:tcBorders>
            <w:hideMark/>
          </w:tcPr>
          <w:p w14:paraId="4A73F45E"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170" w:type="dxa"/>
            <w:tcBorders>
              <w:top w:val="single" w:sz="6" w:space="0" w:color="auto"/>
              <w:left w:val="single" w:sz="6" w:space="0" w:color="auto"/>
              <w:bottom w:val="single" w:sz="6" w:space="0" w:color="auto"/>
              <w:right w:val="single" w:sz="6" w:space="0" w:color="auto"/>
            </w:tcBorders>
            <w:hideMark/>
          </w:tcPr>
          <w:p w14:paraId="5D728A65"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510" w:type="dxa"/>
            <w:tcBorders>
              <w:top w:val="single" w:sz="6" w:space="0" w:color="auto"/>
              <w:left w:val="single" w:sz="6" w:space="0" w:color="auto"/>
              <w:bottom w:val="single" w:sz="6" w:space="0" w:color="auto"/>
              <w:right w:val="single" w:sz="6" w:space="0" w:color="auto"/>
            </w:tcBorders>
            <w:hideMark/>
          </w:tcPr>
          <w:p w14:paraId="0E343324"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645" w:type="dxa"/>
            <w:tcBorders>
              <w:top w:val="single" w:sz="6" w:space="0" w:color="auto"/>
              <w:left w:val="single" w:sz="6" w:space="0" w:color="auto"/>
              <w:bottom w:val="single" w:sz="6" w:space="0" w:color="auto"/>
              <w:right w:val="single" w:sz="6" w:space="0" w:color="auto"/>
            </w:tcBorders>
            <w:hideMark/>
          </w:tcPr>
          <w:p w14:paraId="039A9584"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005" w:type="dxa"/>
            <w:tcBorders>
              <w:top w:val="single" w:sz="6" w:space="0" w:color="auto"/>
              <w:left w:val="single" w:sz="6" w:space="0" w:color="auto"/>
              <w:bottom w:val="single" w:sz="6" w:space="0" w:color="auto"/>
              <w:right w:val="single" w:sz="6" w:space="0" w:color="auto"/>
            </w:tcBorders>
            <w:hideMark/>
          </w:tcPr>
          <w:p w14:paraId="5C66AD96"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200" w:type="dxa"/>
            <w:tcBorders>
              <w:top w:val="single" w:sz="6" w:space="0" w:color="auto"/>
              <w:left w:val="single" w:sz="6" w:space="0" w:color="auto"/>
              <w:bottom w:val="single" w:sz="6" w:space="0" w:color="auto"/>
              <w:right w:val="single" w:sz="6" w:space="0" w:color="auto"/>
            </w:tcBorders>
            <w:hideMark/>
          </w:tcPr>
          <w:p w14:paraId="6A1E3C04"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r>
      <w:tr w:rsidR="00386CB5" w:rsidRPr="00C65D82" w14:paraId="3E78D054"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5851F82E"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Education </w:t>
            </w:r>
          </w:p>
        </w:tc>
        <w:tc>
          <w:tcPr>
            <w:tcW w:w="1020" w:type="dxa"/>
            <w:tcBorders>
              <w:top w:val="single" w:sz="6" w:space="0" w:color="auto"/>
              <w:left w:val="single" w:sz="6" w:space="0" w:color="auto"/>
              <w:bottom w:val="single" w:sz="6" w:space="0" w:color="auto"/>
              <w:right w:val="single" w:sz="6" w:space="0" w:color="auto"/>
            </w:tcBorders>
            <w:hideMark/>
          </w:tcPr>
          <w:p w14:paraId="5BAAEE00"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School Name </w:t>
            </w:r>
          </w:p>
        </w:tc>
        <w:tc>
          <w:tcPr>
            <w:tcW w:w="1245" w:type="dxa"/>
            <w:tcBorders>
              <w:top w:val="single" w:sz="6" w:space="0" w:color="auto"/>
              <w:left w:val="single" w:sz="6" w:space="0" w:color="auto"/>
              <w:bottom w:val="single" w:sz="6" w:space="0" w:color="auto"/>
              <w:right w:val="single" w:sz="6" w:space="0" w:color="auto"/>
            </w:tcBorders>
            <w:hideMark/>
          </w:tcPr>
          <w:p w14:paraId="4779686A"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Enter name of educational institution </w:t>
            </w:r>
          </w:p>
        </w:tc>
        <w:tc>
          <w:tcPr>
            <w:tcW w:w="735" w:type="dxa"/>
            <w:tcBorders>
              <w:top w:val="single" w:sz="6" w:space="0" w:color="auto"/>
              <w:left w:val="single" w:sz="6" w:space="0" w:color="auto"/>
              <w:bottom w:val="single" w:sz="6" w:space="0" w:color="auto"/>
              <w:right w:val="single" w:sz="6" w:space="0" w:color="auto"/>
            </w:tcBorders>
            <w:hideMark/>
          </w:tcPr>
          <w:p w14:paraId="17A7925C"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Text Input </w:t>
            </w:r>
          </w:p>
        </w:tc>
        <w:tc>
          <w:tcPr>
            <w:tcW w:w="570" w:type="dxa"/>
            <w:tcBorders>
              <w:top w:val="single" w:sz="6" w:space="0" w:color="auto"/>
              <w:left w:val="single" w:sz="6" w:space="0" w:color="auto"/>
              <w:bottom w:val="single" w:sz="6" w:space="0" w:color="auto"/>
              <w:right w:val="single" w:sz="6" w:space="0" w:color="auto"/>
            </w:tcBorders>
            <w:hideMark/>
          </w:tcPr>
          <w:p w14:paraId="12A6A3D3"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170" w:type="dxa"/>
            <w:tcBorders>
              <w:top w:val="single" w:sz="6" w:space="0" w:color="auto"/>
              <w:left w:val="single" w:sz="6" w:space="0" w:color="auto"/>
              <w:bottom w:val="single" w:sz="6" w:space="0" w:color="auto"/>
              <w:right w:val="single" w:sz="6" w:space="0" w:color="auto"/>
            </w:tcBorders>
            <w:hideMark/>
          </w:tcPr>
          <w:p w14:paraId="1DE7854F"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Text </w:t>
            </w:r>
          </w:p>
        </w:tc>
        <w:tc>
          <w:tcPr>
            <w:tcW w:w="510" w:type="dxa"/>
            <w:tcBorders>
              <w:top w:val="single" w:sz="6" w:space="0" w:color="auto"/>
              <w:left w:val="single" w:sz="6" w:space="0" w:color="auto"/>
              <w:bottom w:val="single" w:sz="6" w:space="0" w:color="auto"/>
              <w:right w:val="single" w:sz="6" w:space="0" w:color="auto"/>
            </w:tcBorders>
            <w:hideMark/>
          </w:tcPr>
          <w:p w14:paraId="55F1EF41"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150 chars </w:t>
            </w:r>
          </w:p>
        </w:tc>
        <w:tc>
          <w:tcPr>
            <w:tcW w:w="645" w:type="dxa"/>
            <w:tcBorders>
              <w:top w:val="single" w:sz="6" w:space="0" w:color="auto"/>
              <w:left w:val="single" w:sz="6" w:space="0" w:color="auto"/>
              <w:bottom w:val="single" w:sz="6" w:space="0" w:color="auto"/>
              <w:right w:val="single" w:sz="6" w:space="0" w:color="auto"/>
            </w:tcBorders>
            <w:hideMark/>
          </w:tcPr>
          <w:p w14:paraId="3D747C5C"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Conditional </w:t>
            </w:r>
          </w:p>
        </w:tc>
        <w:tc>
          <w:tcPr>
            <w:tcW w:w="1005" w:type="dxa"/>
            <w:tcBorders>
              <w:top w:val="single" w:sz="6" w:space="0" w:color="auto"/>
              <w:left w:val="single" w:sz="6" w:space="0" w:color="auto"/>
              <w:bottom w:val="single" w:sz="6" w:space="0" w:color="auto"/>
              <w:right w:val="single" w:sz="6" w:space="0" w:color="auto"/>
            </w:tcBorders>
            <w:hideMark/>
          </w:tcPr>
          <w:p w14:paraId="38D3B6E8"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Required if Education section used </w:t>
            </w:r>
          </w:p>
        </w:tc>
        <w:tc>
          <w:tcPr>
            <w:tcW w:w="1200" w:type="dxa"/>
            <w:tcBorders>
              <w:top w:val="single" w:sz="6" w:space="0" w:color="auto"/>
              <w:left w:val="single" w:sz="6" w:space="0" w:color="auto"/>
              <w:bottom w:val="single" w:sz="6" w:space="0" w:color="auto"/>
              <w:right w:val="single" w:sz="6" w:space="0" w:color="auto"/>
            </w:tcBorders>
            <w:hideMark/>
          </w:tcPr>
          <w:p w14:paraId="2D1CA1D2"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r>
      <w:tr w:rsidR="00386CB5" w:rsidRPr="00C65D82" w14:paraId="6A293B32"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3BDCF497"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Education </w:t>
            </w:r>
          </w:p>
        </w:tc>
        <w:tc>
          <w:tcPr>
            <w:tcW w:w="1020" w:type="dxa"/>
            <w:tcBorders>
              <w:top w:val="single" w:sz="6" w:space="0" w:color="auto"/>
              <w:left w:val="single" w:sz="6" w:space="0" w:color="auto"/>
              <w:bottom w:val="single" w:sz="6" w:space="0" w:color="auto"/>
              <w:right w:val="single" w:sz="6" w:space="0" w:color="auto"/>
            </w:tcBorders>
            <w:hideMark/>
          </w:tcPr>
          <w:p w14:paraId="26A02909"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Location (City, State) </w:t>
            </w:r>
          </w:p>
        </w:tc>
        <w:tc>
          <w:tcPr>
            <w:tcW w:w="1245" w:type="dxa"/>
            <w:tcBorders>
              <w:top w:val="single" w:sz="6" w:space="0" w:color="auto"/>
              <w:left w:val="single" w:sz="6" w:space="0" w:color="auto"/>
              <w:bottom w:val="single" w:sz="6" w:space="0" w:color="auto"/>
              <w:right w:val="single" w:sz="6" w:space="0" w:color="auto"/>
            </w:tcBorders>
            <w:hideMark/>
          </w:tcPr>
          <w:p w14:paraId="6953127D"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Enter school location </w:t>
            </w:r>
          </w:p>
        </w:tc>
        <w:tc>
          <w:tcPr>
            <w:tcW w:w="735" w:type="dxa"/>
            <w:tcBorders>
              <w:top w:val="single" w:sz="6" w:space="0" w:color="auto"/>
              <w:left w:val="single" w:sz="6" w:space="0" w:color="auto"/>
              <w:bottom w:val="single" w:sz="6" w:space="0" w:color="auto"/>
              <w:right w:val="single" w:sz="6" w:space="0" w:color="auto"/>
            </w:tcBorders>
            <w:hideMark/>
          </w:tcPr>
          <w:p w14:paraId="32F9258B"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Text Input </w:t>
            </w:r>
          </w:p>
        </w:tc>
        <w:tc>
          <w:tcPr>
            <w:tcW w:w="570" w:type="dxa"/>
            <w:tcBorders>
              <w:top w:val="single" w:sz="6" w:space="0" w:color="auto"/>
              <w:left w:val="single" w:sz="6" w:space="0" w:color="auto"/>
              <w:bottom w:val="single" w:sz="6" w:space="0" w:color="auto"/>
              <w:right w:val="single" w:sz="6" w:space="0" w:color="auto"/>
            </w:tcBorders>
            <w:hideMark/>
          </w:tcPr>
          <w:p w14:paraId="1B222110"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170" w:type="dxa"/>
            <w:tcBorders>
              <w:top w:val="single" w:sz="6" w:space="0" w:color="auto"/>
              <w:left w:val="single" w:sz="6" w:space="0" w:color="auto"/>
              <w:bottom w:val="single" w:sz="6" w:space="0" w:color="auto"/>
              <w:right w:val="single" w:sz="6" w:space="0" w:color="auto"/>
            </w:tcBorders>
            <w:hideMark/>
          </w:tcPr>
          <w:p w14:paraId="075B14F1"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Text </w:t>
            </w:r>
          </w:p>
        </w:tc>
        <w:tc>
          <w:tcPr>
            <w:tcW w:w="510" w:type="dxa"/>
            <w:tcBorders>
              <w:top w:val="single" w:sz="6" w:space="0" w:color="auto"/>
              <w:left w:val="single" w:sz="6" w:space="0" w:color="auto"/>
              <w:bottom w:val="single" w:sz="6" w:space="0" w:color="auto"/>
              <w:right w:val="single" w:sz="6" w:space="0" w:color="auto"/>
            </w:tcBorders>
            <w:hideMark/>
          </w:tcPr>
          <w:p w14:paraId="4C3F28E2"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100 chars </w:t>
            </w:r>
          </w:p>
        </w:tc>
        <w:tc>
          <w:tcPr>
            <w:tcW w:w="645" w:type="dxa"/>
            <w:tcBorders>
              <w:top w:val="single" w:sz="6" w:space="0" w:color="auto"/>
              <w:left w:val="single" w:sz="6" w:space="0" w:color="auto"/>
              <w:bottom w:val="single" w:sz="6" w:space="0" w:color="auto"/>
              <w:right w:val="single" w:sz="6" w:space="0" w:color="auto"/>
            </w:tcBorders>
            <w:hideMark/>
          </w:tcPr>
          <w:p w14:paraId="2E103CF2"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No </w:t>
            </w:r>
          </w:p>
        </w:tc>
        <w:tc>
          <w:tcPr>
            <w:tcW w:w="1005" w:type="dxa"/>
            <w:tcBorders>
              <w:top w:val="single" w:sz="6" w:space="0" w:color="auto"/>
              <w:left w:val="single" w:sz="6" w:space="0" w:color="auto"/>
              <w:bottom w:val="single" w:sz="6" w:space="0" w:color="auto"/>
              <w:right w:val="single" w:sz="6" w:space="0" w:color="auto"/>
            </w:tcBorders>
            <w:hideMark/>
          </w:tcPr>
          <w:p w14:paraId="3FFED765"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Optional </w:t>
            </w:r>
          </w:p>
        </w:tc>
        <w:tc>
          <w:tcPr>
            <w:tcW w:w="1200" w:type="dxa"/>
            <w:tcBorders>
              <w:top w:val="single" w:sz="6" w:space="0" w:color="auto"/>
              <w:left w:val="single" w:sz="6" w:space="0" w:color="auto"/>
              <w:bottom w:val="single" w:sz="6" w:space="0" w:color="auto"/>
              <w:right w:val="single" w:sz="6" w:space="0" w:color="auto"/>
            </w:tcBorders>
            <w:hideMark/>
          </w:tcPr>
          <w:p w14:paraId="2E9A2279"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r>
      <w:tr w:rsidR="00386CB5" w:rsidRPr="00C65D82" w14:paraId="44735D1C"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4AD0D2B1"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Education </w:t>
            </w:r>
          </w:p>
        </w:tc>
        <w:tc>
          <w:tcPr>
            <w:tcW w:w="1020" w:type="dxa"/>
            <w:tcBorders>
              <w:top w:val="single" w:sz="6" w:space="0" w:color="auto"/>
              <w:left w:val="single" w:sz="6" w:space="0" w:color="auto"/>
              <w:bottom w:val="single" w:sz="6" w:space="0" w:color="auto"/>
              <w:right w:val="single" w:sz="6" w:space="0" w:color="auto"/>
            </w:tcBorders>
            <w:hideMark/>
          </w:tcPr>
          <w:p w14:paraId="482FAEDC"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Start Date </w:t>
            </w:r>
          </w:p>
        </w:tc>
        <w:tc>
          <w:tcPr>
            <w:tcW w:w="1245" w:type="dxa"/>
            <w:tcBorders>
              <w:top w:val="single" w:sz="6" w:space="0" w:color="auto"/>
              <w:left w:val="single" w:sz="6" w:space="0" w:color="auto"/>
              <w:bottom w:val="single" w:sz="6" w:space="0" w:color="auto"/>
              <w:right w:val="single" w:sz="6" w:space="0" w:color="auto"/>
            </w:tcBorders>
            <w:hideMark/>
          </w:tcPr>
          <w:p w14:paraId="6854109A"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Select start date </w:t>
            </w:r>
          </w:p>
        </w:tc>
        <w:tc>
          <w:tcPr>
            <w:tcW w:w="735" w:type="dxa"/>
            <w:tcBorders>
              <w:top w:val="single" w:sz="6" w:space="0" w:color="auto"/>
              <w:left w:val="single" w:sz="6" w:space="0" w:color="auto"/>
              <w:bottom w:val="single" w:sz="6" w:space="0" w:color="auto"/>
              <w:right w:val="single" w:sz="6" w:space="0" w:color="auto"/>
            </w:tcBorders>
            <w:hideMark/>
          </w:tcPr>
          <w:p w14:paraId="7C0DC63F"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Date Picker </w:t>
            </w:r>
          </w:p>
        </w:tc>
        <w:tc>
          <w:tcPr>
            <w:tcW w:w="570" w:type="dxa"/>
            <w:tcBorders>
              <w:top w:val="single" w:sz="6" w:space="0" w:color="auto"/>
              <w:left w:val="single" w:sz="6" w:space="0" w:color="auto"/>
              <w:bottom w:val="single" w:sz="6" w:space="0" w:color="auto"/>
              <w:right w:val="single" w:sz="6" w:space="0" w:color="auto"/>
            </w:tcBorders>
            <w:hideMark/>
          </w:tcPr>
          <w:p w14:paraId="377B6B14"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170" w:type="dxa"/>
            <w:tcBorders>
              <w:top w:val="single" w:sz="6" w:space="0" w:color="auto"/>
              <w:left w:val="single" w:sz="6" w:space="0" w:color="auto"/>
              <w:bottom w:val="single" w:sz="6" w:space="0" w:color="auto"/>
              <w:right w:val="single" w:sz="6" w:space="0" w:color="auto"/>
            </w:tcBorders>
            <w:hideMark/>
          </w:tcPr>
          <w:p w14:paraId="14C7B26A"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mm/dd/</w:t>
            </w:r>
            <w:proofErr w:type="spellStart"/>
            <w:r w:rsidRPr="0059076D">
              <w:rPr>
                <w:rFonts w:ascii="Calibri" w:hAnsi="Calibri" w:cs="Calibri"/>
                <w:sz w:val="22"/>
                <w:szCs w:val="22"/>
                <w:lang w:eastAsia="en-IN"/>
              </w:rPr>
              <w:t>yyyy</w:t>
            </w:r>
            <w:proofErr w:type="spellEnd"/>
            <w:r w:rsidRPr="0059076D">
              <w:rPr>
                <w:rFonts w:ascii="Calibri" w:hAnsi="Calibri" w:cs="Calibri"/>
                <w:sz w:val="22"/>
                <w:szCs w:val="22"/>
                <w:lang w:eastAsia="en-IN"/>
              </w:rPr>
              <w:t> </w:t>
            </w:r>
          </w:p>
        </w:tc>
        <w:tc>
          <w:tcPr>
            <w:tcW w:w="510" w:type="dxa"/>
            <w:tcBorders>
              <w:top w:val="single" w:sz="6" w:space="0" w:color="auto"/>
              <w:left w:val="single" w:sz="6" w:space="0" w:color="auto"/>
              <w:bottom w:val="single" w:sz="6" w:space="0" w:color="auto"/>
              <w:right w:val="single" w:sz="6" w:space="0" w:color="auto"/>
            </w:tcBorders>
            <w:hideMark/>
          </w:tcPr>
          <w:p w14:paraId="4C143F4F"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645" w:type="dxa"/>
            <w:tcBorders>
              <w:top w:val="single" w:sz="6" w:space="0" w:color="auto"/>
              <w:left w:val="single" w:sz="6" w:space="0" w:color="auto"/>
              <w:bottom w:val="single" w:sz="6" w:space="0" w:color="auto"/>
              <w:right w:val="single" w:sz="6" w:space="0" w:color="auto"/>
            </w:tcBorders>
            <w:hideMark/>
          </w:tcPr>
          <w:p w14:paraId="3FCD9962"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Conditional </w:t>
            </w:r>
          </w:p>
        </w:tc>
        <w:tc>
          <w:tcPr>
            <w:tcW w:w="1005" w:type="dxa"/>
            <w:tcBorders>
              <w:top w:val="single" w:sz="6" w:space="0" w:color="auto"/>
              <w:left w:val="single" w:sz="6" w:space="0" w:color="auto"/>
              <w:bottom w:val="single" w:sz="6" w:space="0" w:color="auto"/>
              <w:right w:val="single" w:sz="6" w:space="0" w:color="auto"/>
            </w:tcBorders>
            <w:hideMark/>
          </w:tcPr>
          <w:p w14:paraId="4D821CB7"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Must be valid date; not future </w:t>
            </w:r>
          </w:p>
        </w:tc>
        <w:tc>
          <w:tcPr>
            <w:tcW w:w="1200" w:type="dxa"/>
            <w:tcBorders>
              <w:top w:val="single" w:sz="6" w:space="0" w:color="auto"/>
              <w:left w:val="single" w:sz="6" w:space="0" w:color="auto"/>
              <w:bottom w:val="single" w:sz="6" w:space="0" w:color="auto"/>
              <w:right w:val="single" w:sz="6" w:space="0" w:color="auto"/>
            </w:tcBorders>
            <w:hideMark/>
          </w:tcPr>
          <w:p w14:paraId="139489B3"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Month/Year picker </w:t>
            </w:r>
          </w:p>
        </w:tc>
      </w:tr>
      <w:tr w:rsidR="00386CB5" w:rsidRPr="00C65D82" w14:paraId="6320856C"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18C7E725"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Education </w:t>
            </w:r>
          </w:p>
        </w:tc>
        <w:tc>
          <w:tcPr>
            <w:tcW w:w="1020" w:type="dxa"/>
            <w:tcBorders>
              <w:top w:val="single" w:sz="6" w:space="0" w:color="auto"/>
              <w:left w:val="single" w:sz="6" w:space="0" w:color="auto"/>
              <w:bottom w:val="single" w:sz="6" w:space="0" w:color="auto"/>
              <w:right w:val="single" w:sz="6" w:space="0" w:color="auto"/>
            </w:tcBorders>
            <w:hideMark/>
          </w:tcPr>
          <w:p w14:paraId="47FB4677"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Expected Graduation </w:t>
            </w:r>
          </w:p>
        </w:tc>
        <w:tc>
          <w:tcPr>
            <w:tcW w:w="1245" w:type="dxa"/>
            <w:tcBorders>
              <w:top w:val="single" w:sz="6" w:space="0" w:color="auto"/>
              <w:left w:val="single" w:sz="6" w:space="0" w:color="auto"/>
              <w:bottom w:val="single" w:sz="6" w:space="0" w:color="auto"/>
              <w:right w:val="single" w:sz="6" w:space="0" w:color="auto"/>
            </w:tcBorders>
            <w:hideMark/>
          </w:tcPr>
          <w:p w14:paraId="0DCB1CC6"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Select expected graduation year </w:t>
            </w:r>
          </w:p>
        </w:tc>
        <w:tc>
          <w:tcPr>
            <w:tcW w:w="735" w:type="dxa"/>
            <w:tcBorders>
              <w:top w:val="single" w:sz="6" w:space="0" w:color="auto"/>
              <w:left w:val="single" w:sz="6" w:space="0" w:color="auto"/>
              <w:bottom w:val="single" w:sz="6" w:space="0" w:color="auto"/>
              <w:right w:val="single" w:sz="6" w:space="0" w:color="auto"/>
            </w:tcBorders>
            <w:hideMark/>
          </w:tcPr>
          <w:p w14:paraId="441B8DBA"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Dropdown </w:t>
            </w:r>
          </w:p>
        </w:tc>
        <w:tc>
          <w:tcPr>
            <w:tcW w:w="570" w:type="dxa"/>
            <w:tcBorders>
              <w:top w:val="single" w:sz="6" w:space="0" w:color="auto"/>
              <w:left w:val="single" w:sz="6" w:space="0" w:color="auto"/>
              <w:bottom w:val="single" w:sz="6" w:space="0" w:color="auto"/>
              <w:right w:val="single" w:sz="6" w:space="0" w:color="auto"/>
            </w:tcBorders>
            <w:hideMark/>
          </w:tcPr>
          <w:p w14:paraId="70190271"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2024–2035 </w:t>
            </w:r>
          </w:p>
        </w:tc>
        <w:tc>
          <w:tcPr>
            <w:tcW w:w="1170" w:type="dxa"/>
            <w:tcBorders>
              <w:top w:val="single" w:sz="6" w:space="0" w:color="auto"/>
              <w:left w:val="single" w:sz="6" w:space="0" w:color="auto"/>
              <w:bottom w:val="single" w:sz="6" w:space="0" w:color="auto"/>
              <w:right w:val="single" w:sz="6" w:space="0" w:color="auto"/>
            </w:tcBorders>
            <w:hideMark/>
          </w:tcPr>
          <w:p w14:paraId="0A7F9C25"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Year </w:t>
            </w:r>
          </w:p>
        </w:tc>
        <w:tc>
          <w:tcPr>
            <w:tcW w:w="510" w:type="dxa"/>
            <w:tcBorders>
              <w:top w:val="single" w:sz="6" w:space="0" w:color="auto"/>
              <w:left w:val="single" w:sz="6" w:space="0" w:color="auto"/>
              <w:bottom w:val="single" w:sz="6" w:space="0" w:color="auto"/>
              <w:right w:val="single" w:sz="6" w:space="0" w:color="auto"/>
            </w:tcBorders>
            <w:hideMark/>
          </w:tcPr>
          <w:p w14:paraId="5C95EAEA"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645" w:type="dxa"/>
            <w:tcBorders>
              <w:top w:val="single" w:sz="6" w:space="0" w:color="auto"/>
              <w:left w:val="single" w:sz="6" w:space="0" w:color="auto"/>
              <w:bottom w:val="single" w:sz="6" w:space="0" w:color="auto"/>
              <w:right w:val="single" w:sz="6" w:space="0" w:color="auto"/>
            </w:tcBorders>
            <w:hideMark/>
          </w:tcPr>
          <w:p w14:paraId="7E620B0A"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No </w:t>
            </w:r>
          </w:p>
        </w:tc>
        <w:tc>
          <w:tcPr>
            <w:tcW w:w="1005" w:type="dxa"/>
            <w:tcBorders>
              <w:top w:val="single" w:sz="6" w:space="0" w:color="auto"/>
              <w:left w:val="single" w:sz="6" w:space="0" w:color="auto"/>
              <w:bottom w:val="single" w:sz="6" w:space="0" w:color="auto"/>
              <w:right w:val="single" w:sz="6" w:space="0" w:color="auto"/>
            </w:tcBorders>
            <w:hideMark/>
          </w:tcPr>
          <w:p w14:paraId="124E7E63"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Required if Start Date entered </w:t>
            </w:r>
          </w:p>
        </w:tc>
        <w:tc>
          <w:tcPr>
            <w:tcW w:w="1200" w:type="dxa"/>
            <w:tcBorders>
              <w:top w:val="single" w:sz="6" w:space="0" w:color="auto"/>
              <w:left w:val="single" w:sz="6" w:space="0" w:color="auto"/>
              <w:bottom w:val="single" w:sz="6" w:space="0" w:color="auto"/>
              <w:right w:val="single" w:sz="6" w:space="0" w:color="auto"/>
            </w:tcBorders>
            <w:hideMark/>
          </w:tcPr>
          <w:p w14:paraId="68536A43"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r>
      <w:tr w:rsidR="00386CB5" w:rsidRPr="00C65D82" w14:paraId="0D4DB2EB"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71AB6E74"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Education </w:t>
            </w:r>
          </w:p>
        </w:tc>
        <w:tc>
          <w:tcPr>
            <w:tcW w:w="1020" w:type="dxa"/>
            <w:tcBorders>
              <w:top w:val="single" w:sz="6" w:space="0" w:color="auto"/>
              <w:left w:val="single" w:sz="6" w:space="0" w:color="auto"/>
              <w:bottom w:val="single" w:sz="6" w:space="0" w:color="auto"/>
              <w:right w:val="single" w:sz="6" w:space="0" w:color="auto"/>
            </w:tcBorders>
            <w:hideMark/>
          </w:tcPr>
          <w:p w14:paraId="58B93965"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GPA (optional) </w:t>
            </w:r>
          </w:p>
        </w:tc>
        <w:tc>
          <w:tcPr>
            <w:tcW w:w="1245" w:type="dxa"/>
            <w:tcBorders>
              <w:top w:val="single" w:sz="6" w:space="0" w:color="auto"/>
              <w:left w:val="single" w:sz="6" w:space="0" w:color="auto"/>
              <w:bottom w:val="single" w:sz="6" w:space="0" w:color="auto"/>
              <w:right w:val="single" w:sz="6" w:space="0" w:color="auto"/>
            </w:tcBorders>
            <w:hideMark/>
          </w:tcPr>
          <w:p w14:paraId="54DBCF33"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Enter GPA value </w:t>
            </w:r>
          </w:p>
        </w:tc>
        <w:tc>
          <w:tcPr>
            <w:tcW w:w="735" w:type="dxa"/>
            <w:tcBorders>
              <w:top w:val="single" w:sz="6" w:space="0" w:color="auto"/>
              <w:left w:val="single" w:sz="6" w:space="0" w:color="auto"/>
              <w:bottom w:val="single" w:sz="6" w:space="0" w:color="auto"/>
              <w:right w:val="single" w:sz="6" w:space="0" w:color="auto"/>
            </w:tcBorders>
            <w:hideMark/>
          </w:tcPr>
          <w:p w14:paraId="0FA8CCDE"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Text Input </w:t>
            </w:r>
          </w:p>
        </w:tc>
        <w:tc>
          <w:tcPr>
            <w:tcW w:w="570" w:type="dxa"/>
            <w:tcBorders>
              <w:top w:val="single" w:sz="6" w:space="0" w:color="auto"/>
              <w:left w:val="single" w:sz="6" w:space="0" w:color="auto"/>
              <w:bottom w:val="single" w:sz="6" w:space="0" w:color="auto"/>
              <w:right w:val="single" w:sz="6" w:space="0" w:color="auto"/>
            </w:tcBorders>
            <w:hideMark/>
          </w:tcPr>
          <w:p w14:paraId="59C8255B"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170" w:type="dxa"/>
            <w:tcBorders>
              <w:top w:val="single" w:sz="6" w:space="0" w:color="auto"/>
              <w:left w:val="single" w:sz="6" w:space="0" w:color="auto"/>
              <w:bottom w:val="single" w:sz="6" w:space="0" w:color="auto"/>
              <w:right w:val="single" w:sz="6" w:space="0" w:color="auto"/>
            </w:tcBorders>
            <w:hideMark/>
          </w:tcPr>
          <w:p w14:paraId="6E4E038D"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Decimal (0–4) </w:t>
            </w:r>
          </w:p>
        </w:tc>
        <w:tc>
          <w:tcPr>
            <w:tcW w:w="510" w:type="dxa"/>
            <w:tcBorders>
              <w:top w:val="single" w:sz="6" w:space="0" w:color="auto"/>
              <w:left w:val="single" w:sz="6" w:space="0" w:color="auto"/>
              <w:bottom w:val="single" w:sz="6" w:space="0" w:color="auto"/>
              <w:right w:val="single" w:sz="6" w:space="0" w:color="auto"/>
            </w:tcBorders>
            <w:hideMark/>
          </w:tcPr>
          <w:p w14:paraId="41EB1CDA"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4 chars </w:t>
            </w:r>
          </w:p>
        </w:tc>
        <w:tc>
          <w:tcPr>
            <w:tcW w:w="645" w:type="dxa"/>
            <w:tcBorders>
              <w:top w:val="single" w:sz="6" w:space="0" w:color="auto"/>
              <w:left w:val="single" w:sz="6" w:space="0" w:color="auto"/>
              <w:bottom w:val="single" w:sz="6" w:space="0" w:color="auto"/>
              <w:right w:val="single" w:sz="6" w:space="0" w:color="auto"/>
            </w:tcBorders>
            <w:hideMark/>
          </w:tcPr>
          <w:p w14:paraId="73BEAEEF"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No </w:t>
            </w:r>
          </w:p>
        </w:tc>
        <w:tc>
          <w:tcPr>
            <w:tcW w:w="1005" w:type="dxa"/>
            <w:tcBorders>
              <w:top w:val="single" w:sz="6" w:space="0" w:color="auto"/>
              <w:left w:val="single" w:sz="6" w:space="0" w:color="auto"/>
              <w:bottom w:val="single" w:sz="6" w:space="0" w:color="auto"/>
              <w:right w:val="single" w:sz="6" w:space="0" w:color="auto"/>
            </w:tcBorders>
            <w:hideMark/>
          </w:tcPr>
          <w:p w14:paraId="7549FB8F"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Must be numeric 0.00–4.00 </w:t>
            </w:r>
          </w:p>
        </w:tc>
        <w:tc>
          <w:tcPr>
            <w:tcW w:w="1200" w:type="dxa"/>
            <w:tcBorders>
              <w:top w:val="single" w:sz="6" w:space="0" w:color="auto"/>
              <w:left w:val="single" w:sz="6" w:space="0" w:color="auto"/>
              <w:bottom w:val="single" w:sz="6" w:space="0" w:color="auto"/>
              <w:right w:val="single" w:sz="6" w:space="0" w:color="auto"/>
            </w:tcBorders>
            <w:hideMark/>
          </w:tcPr>
          <w:p w14:paraId="32449D27"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Optional </w:t>
            </w:r>
          </w:p>
        </w:tc>
      </w:tr>
      <w:tr w:rsidR="00386CB5" w:rsidRPr="00C65D82" w14:paraId="167BC874"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78D59B5D"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Education </w:t>
            </w:r>
          </w:p>
        </w:tc>
        <w:tc>
          <w:tcPr>
            <w:tcW w:w="1020" w:type="dxa"/>
            <w:tcBorders>
              <w:top w:val="single" w:sz="6" w:space="0" w:color="auto"/>
              <w:left w:val="single" w:sz="6" w:space="0" w:color="auto"/>
              <w:bottom w:val="single" w:sz="6" w:space="0" w:color="auto"/>
              <w:right w:val="single" w:sz="6" w:space="0" w:color="auto"/>
            </w:tcBorders>
            <w:hideMark/>
          </w:tcPr>
          <w:p w14:paraId="35B62F41"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Add another education </w:t>
            </w:r>
          </w:p>
        </w:tc>
        <w:tc>
          <w:tcPr>
            <w:tcW w:w="1245" w:type="dxa"/>
            <w:tcBorders>
              <w:top w:val="single" w:sz="6" w:space="0" w:color="auto"/>
              <w:left w:val="single" w:sz="6" w:space="0" w:color="auto"/>
              <w:bottom w:val="single" w:sz="6" w:space="0" w:color="auto"/>
              <w:right w:val="single" w:sz="6" w:space="0" w:color="auto"/>
            </w:tcBorders>
            <w:hideMark/>
          </w:tcPr>
          <w:p w14:paraId="293F9CD1"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Add new Education block </w:t>
            </w:r>
          </w:p>
        </w:tc>
        <w:tc>
          <w:tcPr>
            <w:tcW w:w="735" w:type="dxa"/>
            <w:tcBorders>
              <w:top w:val="single" w:sz="6" w:space="0" w:color="auto"/>
              <w:left w:val="single" w:sz="6" w:space="0" w:color="auto"/>
              <w:bottom w:val="single" w:sz="6" w:space="0" w:color="auto"/>
              <w:right w:val="single" w:sz="6" w:space="0" w:color="auto"/>
            </w:tcBorders>
            <w:hideMark/>
          </w:tcPr>
          <w:p w14:paraId="086FCD5A"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Button </w:t>
            </w:r>
          </w:p>
        </w:tc>
        <w:tc>
          <w:tcPr>
            <w:tcW w:w="570" w:type="dxa"/>
            <w:tcBorders>
              <w:top w:val="single" w:sz="6" w:space="0" w:color="auto"/>
              <w:left w:val="single" w:sz="6" w:space="0" w:color="auto"/>
              <w:bottom w:val="single" w:sz="6" w:space="0" w:color="auto"/>
              <w:right w:val="single" w:sz="6" w:space="0" w:color="auto"/>
            </w:tcBorders>
            <w:hideMark/>
          </w:tcPr>
          <w:p w14:paraId="4425BDDA"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170" w:type="dxa"/>
            <w:tcBorders>
              <w:top w:val="single" w:sz="6" w:space="0" w:color="auto"/>
              <w:left w:val="single" w:sz="6" w:space="0" w:color="auto"/>
              <w:bottom w:val="single" w:sz="6" w:space="0" w:color="auto"/>
              <w:right w:val="single" w:sz="6" w:space="0" w:color="auto"/>
            </w:tcBorders>
            <w:hideMark/>
          </w:tcPr>
          <w:p w14:paraId="76F12AF6"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510" w:type="dxa"/>
            <w:tcBorders>
              <w:top w:val="single" w:sz="6" w:space="0" w:color="auto"/>
              <w:left w:val="single" w:sz="6" w:space="0" w:color="auto"/>
              <w:bottom w:val="single" w:sz="6" w:space="0" w:color="auto"/>
              <w:right w:val="single" w:sz="6" w:space="0" w:color="auto"/>
            </w:tcBorders>
            <w:hideMark/>
          </w:tcPr>
          <w:p w14:paraId="1D0A063F"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645" w:type="dxa"/>
            <w:tcBorders>
              <w:top w:val="single" w:sz="6" w:space="0" w:color="auto"/>
              <w:left w:val="single" w:sz="6" w:space="0" w:color="auto"/>
              <w:bottom w:val="single" w:sz="6" w:space="0" w:color="auto"/>
              <w:right w:val="single" w:sz="6" w:space="0" w:color="auto"/>
            </w:tcBorders>
            <w:hideMark/>
          </w:tcPr>
          <w:p w14:paraId="249E6180"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No </w:t>
            </w:r>
          </w:p>
        </w:tc>
        <w:tc>
          <w:tcPr>
            <w:tcW w:w="1005" w:type="dxa"/>
            <w:tcBorders>
              <w:top w:val="single" w:sz="6" w:space="0" w:color="auto"/>
              <w:left w:val="single" w:sz="6" w:space="0" w:color="auto"/>
              <w:bottom w:val="single" w:sz="6" w:space="0" w:color="auto"/>
              <w:right w:val="single" w:sz="6" w:space="0" w:color="auto"/>
            </w:tcBorders>
            <w:hideMark/>
          </w:tcPr>
          <w:p w14:paraId="6B0F3155"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Adds new entry </w:t>
            </w:r>
          </w:p>
        </w:tc>
        <w:tc>
          <w:tcPr>
            <w:tcW w:w="1200" w:type="dxa"/>
            <w:tcBorders>
              <w:top w:val="single" w:sz="6" w:space="0" w:color="auto"/>
              <w:left w:val="single" w:sz="6" w:space="0" w:color="auto"/>
              <w:bottom w:val="single" w:sz="6" w:space="0" w:color="auto"/>
              <w:right w:val="single" w:sz="6" w:space="0" w:color="auto"/>
            </w:tcBorders>
            <w:hideMark/>
          </w:tcPr>
          <w:p w14:paraId="40E46ECF"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Repeatable field group </w:t>
            </w:r>
          </w:p>
        </w:tc>
      </w:tr>
      <w:tr w:rsidR="00386CB5" w:rsidRPr="00C65D82" w14:paraId="650D35DD"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25C5C809"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Experience </w:t>
            </w:r>
          </w:p>
        </w:tc>
        <w:tc>
          <w:tcPr>
            <w:tcW w:w="1020" w:type="dxa"/>
            <w:tcBorders>
              <w:top w:val="single" w:sz="6" w:space="0" w:color="auto"/>
              <w:left w:val="single" w:sz="6" w:space="0" w:color="auto"/>
              <w:bottom w:val="single" w:sz="6" w:space="0" w:color="auto"/>
              <w:right w:val="single" w:sz="6" w:space="0" w:color="auto"/>
            </w:tcBorders>
            <w:hideMark/>
          </w:tcPr>
          <w:p w14:paraId="2F97B618"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Section Header </w:t>
            </w:r>
          </w:p>
        </w:tc>
        <w:tc>
          <w:tcPr>
            <w:tcW w:w="1245" w:type="dxa"/>
            <w:tcBorders>
              <w:top w:val="single" w:sz="6" w:space="0" w:color="auto"/>
              <w:left w:val="single" w:sz="6" w:space="0" w:color="auto"/>
              <w:bottom w:val="single" w:sz="6" w:space="0" w:color="auto"/>
              <w:right w:val="single" w:sz="6" w:space="0" w:color="auto"/>
            </w:tcBorders>
            <w:hideMark/>
          </w:tcPr>
          <w:p w14:paraId="6A3192BA"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“Experience” </w:t>
            </w:r>
          </w:p>
        </w:tc>
        <w:tc>
          <w:tcPr>
            <w:tcW w:w="735" w:type="dxa"/>
            <w:tcBorders>
              <w:top w:val="single" w:sz="6" w:space="0" w:color="auto"/>
              <w:left w:val="single" w:sz="6" w:space="0" w:color="auto"/>
              <w:bottom w:val="single" w:sz="6" w:space="0" w:color="auto"/>
              <w:right w:val="single" w:sz="6" w:space="0" w:color="auto"/>
            </w:tcBorders>
            <w:hideMark/>
          </w:tcPr>
          <w:p w14:paraId="0AD6EBE0"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Text Label </w:t>
            </w:r>
          </w:p>
        </w:tc>
        <w:tc>
          <w:tcPr>
            <w:tcW w:w="570" w:type="dxa"/>
            <w:tcBorders>
              <w:top w:val="single" w:sz="6" w:space="0" w:color="auto"/>
              <w:left w:val="single" w:sz="6" w:space="0" w:color="auto"/>
              <w:bottom w:val="single" w:sz="6" w:space="0" w:color="auto"/>
              <w:right w:val="single" w:sz="6" w:space="0" w:color="auto"/>
            </w:tcBorders>
            <w:hideMark/>
          </w:tcPr>
          <w:p w14:paraId="72239EFA"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170" w:type="dxa"/>
            <w:tcBorders>
              <w:top w:val="single" w:sz="6" w:space="0" w:color="auto"/>
              <w:left w:val="single" w:sz="6" w:space="0" w:color="auto"/>
              <w:bottom w:val="single" w:sz="6" w:space="0" w:color="auto"/>
              <w:right w:val="single" w:sz="6" w:space="0" w:color="auto"/>
            </w:tcBorders>
            <w:hideMark/>
          </w:tcPr>
          <w:p w14:paraId="5B96DC46"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510" w:type="dxa"/>
            <w:tcBorders>
              <w:top w:val="single" w:sz="6" w:space="0" w:color="auto"/>
              <w:left w:val="single" w:sz="6" w:space="0" w:color="auto"/>
              <w:bottom w:val="single" w:sz="6" w:space="0" w:color="auto"/>
              <w:right w:val="single" w:sz="6" w:space="0" w:color="auto"/>
            </w:tcBorders>
            <w:hideMark/>
          </w:tcPr>
          <w:p w14:paraId="458D4238"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645" w:type="dxa"/>
            <w:tcBorders>
              <w:top w:val="single" w:sz="6" w:space="0" w:color="auto"/>
              <w:left w:val="single" w:sz="6" w:space="0" w:color="auto"/>
              <w:bottom w:val="single" w:sz="6" w:space="0" w:color="auto"/>
              <w:right w:val="single" w:sz="6" w:space="0" w:color="auto"/>
            </w:tcBorders>
            <w:hideMark/>
          </w:tcPr>
          <w:p w14:paraId="5732418C"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005" w:type="dxa"/>
            <w:tcBorders>
              <w:top w:val="single" w:sz="6" w:space="0" w:color="auto"/>
              <w:left w:val="single" w:sz="6" w:space="0" w:color="auto"/>
              <w:bottom w:val="single" w:sz="6" w:space="0" w:color="auto"/>
              <w:right w:val="single" w:sz="6" w:space="0" w:color="auto"/>
            </w:tcBorders>
            <w:hideMark/>
          </w:tcPr>
          <w:p w14:paraId="3E098495"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200" w:type="dxa"/>
            <w:tcBorders>
              <w:top w:val="single" w:sz="6" w:space="0" w:color="auto"/>
              <w:left w:val="single" w:sz="6" w:space="0" w:color="auto"/>
              <w:bottom w:val="single" w:sz="6" w:space="0" w:color="auto"/>
              <w:right w:val="single" w:sz="6" w:space="0" w:color="auto"/>
            </w:tcBorders>
            <w:hideMark/>
          </w:tcPr>
          <w:p w14:paraId="0E30111D"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r>
      <w:tr w:rsidR="00386CB5" w:rsidRPr="00C65D82" w14:paraId="60310658"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46D83F31"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Experience </w:t>
            </w:r>
          </w:p>
        </w:tc>
        <w:tc>
          <w:tcPr>
            <w:tcW w:w="1020" w:type="dxa"/>
            <w:tcBorders>
              <w:top w:val="single" w:sz="6" w:space="0" w:color="auto"/>
              <w:left w:val="single" w:sz="6" w:space="0" w:color="auto"/>
              <w:bottom w:val="single" w:sz="6" w:space="0" w:color="auto"/>
              <w:right w:val="single" w:sz="6" w:space="0" w:color="auto"/>
            </w:tcBorders>
            <w:hideMark/>
          </w:tcPr>
          <w:p w14:paraId="70FD27D2"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Role/Title </w:t>
            </w:r>
          </w:p>
        </w:tc>
        <w:tc>
          <w:tcPr>
            <w:tcW w:w="1245" w:type="dxa"/>
            <w:tcBorders>
              <w:top w:val="single" w:sz="6" w:space="0" w:color="auto"/>
              <w:left w:val="single" w:sz="6" w:space="0" w:color="auto"/>
              <w:bottom w:val="single" w:sz="6" w:space="0" w:color="auto"/>
              <w:right w:val="single" w:sz="6" w:space="0" w:color="auto"/>
            </w:tcBorders>
            <w:hideMark/>
          </w:tcPr>
          <w:p w14:paraId="3AED8825"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Job title or role </w:t>
            </w:r>
          </w:p>
        </w:tc>
        <w:tc>
          <w:tcPr>
            <w:tcW w:w="735" w:type="dxa"/>
            <w:tcBorders>
              <w:top w:val="single" w:sz="6" w:space="0" w:color="auto"/>
              <w:left w:val="single" w:sz="6" w:space="0" w:color="auto"/>
              <w:bottom w:val="single" w:sz="6" w:space="0" w:color="auto"/>
              <w:right w:val="single" w:sz="6" w:space="0" w:color="auto"/>
            </w:tcBorders>
            <w:hideMark/>
          </w:tcPr>
          <w:p w14:paraId="458CB9CD"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Text Input </w:t>
            </w:r>
          </w:p>
        </w:tc>
        <w:tc>
          <w:tcPr>
            <w:tcW w:w="570" w:type="dxa"/>
            <w:tcBorders>
              <w:top w:val="single" w:sz="6" w:space="0" w:color="auto"/>
              <w:left w:val="single" w:sz="6" w:space="0" w:color="auto"/>
              <w:bottom w:val="single" w:sz="6" w:space="0" w:color="auto"/>
              <w:right w:val="single" w:sz="6" w:space="0" w:color="auto"/>
            </w:tcBorders>
            <w:hideMark/>
          </w:tcPr>
          <w:p w14:paraId="42C0B674"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170" w:type="dxa"/>
            <w:tcBorders>
              <w:top w:val="single" w:sz="6" w:space="0" w:color="auto"/>
              <w:left w:val="single" w:sz="6" w:space="0" w:color="auto"/>
              <w:bottom w:val="single" w:sz="6" w:space="0" w:color="auto"/>
              <w:right w:val="single" w:sz="6" w:space="0" w:color="auto"/>
            </w:tcBorders>
            <w:hideMark/>
          </w:tcPr>
          <w:p w14:paraId="762456D4"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Text </w:t>
            </w:r>
          </w:p>
        </w:tc>
        <w:tc>
          <w:tcPr>
            <w:tcW w:w="510" w:type="dxa"/>
            <w:tcBorders>
              <w:top w:val="single" w:sz="6" w:space="0" w:color="auto"/>
              <w:left w:val="single" w:sz="6" w:space="0" w:color="auto"/>
              <w:bottom w:val="single" w:sz="6" w:space="0" w:color="auto"/>
              <w:right w:val="single" w:sz="6" w:space="0" w:color="auto"/>
            </w:tcBorders>
            <w:hideMark/>
          </w:tcPr>
          <w:p w14:paraId="6B240949"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100 chars </w:t>
            </w:r>
          </w:p>
        </w:tc>
        <w:tc>
          <w:tcPr>
            <w:tcW w:w="645" w:type="dxa"/>
            <w:tcBorders>
              <w:top w:val="single" w:sz="6" w:space="0" w:color="auto"/>
              <w:left w:val="single" w:sz="6" w:space="0" w:color="auto"/>
              <w:bottom w:val="single" w:sz="6" w:space="0" w:color="auto"/>
              <w:right w:val="single" w:sz="6" w:space="0" w:color="auto"/>
            </w:tcBorders>
            <w:hideMark/>
          </w:tcPr>
          <w:p w14:paraId="6085228A"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Conditional </w:t>
            </w:r>
          </w:p>
        </w:tc>
        <w:tc>
          <w:tcPr>
            <w:tcW w:w="1005" w:type="dxa"/>
            <w:tcBorders>
              <w:top w:val="single" w:sz="6" w:space="0" w:color="auto"/>
              <w:left w:val="single" w:sz="6" w:space="0" w:color="auto"/>
              <w:bottom w:val="single" w:sz="6" w:space="0" w:color="auto"/>
              <w:right w:val="single" w:sz="6" w:space="0" w:color="auto"/>
            </w:tcBorders>
            <w:hideMark/>
          </w:tcPr>
          <w:p w14:paraId="6E8AED0F"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Required with Company name </w:t>
            </w:r>
          </w:p>
        </w:tc>
        <w:tc>
          <w:tcPr>
            <w:tcW w:w="1200" w:type="dxa"/>
            <w:tcBorders>
              <w:top w:val="single" w:sz="6" w:space="0" w:color="auto"/>
              <w:left w:val="single" w:sz="6" w:space="0" w:color="auto"/>
              <w:bottom w:val="single" w:sz="6" w:space="0" w:color="auto"/>
              <w:right w:val="single" w:sz="6" w:space="0" w:color="auto"/>
            </w:tcBorders>
            <w:hideMark/>
          </w:tcPr>
          <w:p w14:paraId="62B54BFD"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r>
      <w:tr w:rsidR="00386CB5" w:rsidRPr="00C65D82" w14:paraId="4CA3B854"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53CD4B37"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Experience </w:t>
            </w:r>
          </w:p>
        </w:tc>
        <w:tc>
          <w:tcPr>
            <w:tcW w:w="1020" w:type="dxa"/>
            <w:tcBorders>
              <w:top w:val="single" w:sz="6" w:space="0" w:color="auto"/>
              <w:left w:val="single" w:sz="6" w:space="0" w:color="auto"/>
              <w:bottom w:val="single" w:sz="6" w:space="0" w:color="auto"/>
              <w:right w:val="single" w:sz="6" w:space="0" w:color="auto"/>
            </w:tcBorders>
            <w:hideMark/>
          </w:tcPr>
          <w:p w14:paraId="05CB5061"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Company/Organization </w:t>
            </w:r>
          </w:p>
        </w:tc>
        <w:tc>
          <w:tcPr>
            <w:tcW w:w="1245" w:type="dxa"/>
            <w:tcBorders>
              <w:top w:val="single" w:sz="6" w:space="0" w:color="auto"/>
              <w:left w:val="single" w:sz="6" w:space="0" w:color="auto"/>
              <w:bottom w:val="single" w:sz="6" w:space="0" w:color="auto"/>
              <w:right w:val="single" w:sz="6" w:space="0" w:color="auto"/>
            </w:tcBorders>
            <w:hideMark/>
          </w:tcPr>
          <w:p w14:paraId="63D75315"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Name of employer or organization </w:t>
            </w:r>
          </w:p>
        </w:tc>
        <w:tc>
          <w:tcPr>
            <w:tcW w:w="735" w:type="dxa"/>
            <w:tcBorders>
              <w:top w:val="single" w:sz="6" w:space="0" w:color="auto"/>
              <w:left w:val="single" w:sz="6" w:space="0" w:color="auto"/>
              <w:bottom w:val="single" w:sz="6" w:space="0" w:color="auto"/>
              <w:right w:val="single" w:sz="6" w:space="0" w:color="auto"/>
            </w:tcBorders>
            <w:hideMark/>
          </w:tcPr>
          <w:p w14:paraId="569B2F29"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Text Input </w:t>
            </w:r>
          </w:p>
        </w:tc>
        <w:tc>
          <w:tcPr>
            <w:tcW w:w="570" w:type="dxa"/>
            <w:tcBorders>
              <w:top w:val="single" w:sz="6" w:space="0" w:color="auto"/>
              <w:left w:val="single" w:sz="6" w:space="0" w:color="auto"/>
              <w:bottom w:val="single" w:sz="6" w:space="0" w:color="auto"/>
              <w:right w:val="single" w:sz="6" w:space="0" w:color="auto"/>
            </w:tcBorders>
            <w:hideMark/>
          </w:tcPr>
          <w:p w14:paraId="1A6D0C44"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170" w:type="dxa"/>
            <w:tcBorders>
              <w:top w:val="single" w:sz="6" w:space="0" w:color="auto"/>
              <w:left w:val="single" w:sz="6" w:space="0" w:color="auto"/>
              <w:bottom w:val="single" w:sz="6" w:space="0" w:color="auto"/>
              <w:right w:val="single" w:sz="6" w:space="0" w:color="auto"/>
            </w:tcBorders>
            <w:hideMark/>
          </w:tcPr>
          <w:p w14:paraId="647C5468"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Text </w:t>
            </w:r>
          </w:p>
        </w:tc>
        <w:tc>
          <w:tcPr>
            <w:tcW w:w="510" w:type="dxa"/>
            <w:tcBorders>
              <w:top w:val="single" w:sz="6" w:space="0" w:color="auto"/>
              <w:left w:val="single" w:sz="6" w:space="0" w:color="auto"/>
              <w:bottom w:val="single" w:sz="6" w:space="0" w:color="auto"/>
              <w:right w:val="single" w:sz="6" w:space="0" w:color="auto"/>
            </w:tcBorders>
            <w:hideMark/>
          </w:tcPr>
          <w:p w14:paraId="10BF1378"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150 chars </w:t>
            </w:r>
          </w:p>
        </w:tc>
        <w:tc>
          <w:tcPr>
            <w:tcW w:w="645" w:type="dxa"/>
            <w:tcBorders>
              <w:top w:val="single" w:sz="6" w:space="0" w:color="auto"/>
              <w:left w:val="single" w:sz="6" w:space="0" w:color="auto"/>
              <w:bottom w:val="single" w:sz="6" w:space="0" w:color="auto"/>
              <w:right w:val="single" w:sz="6" w:space="0" w:color="auto"/>
            </w:tcBorders>
            <w:hideMark/>
          </w:tcPr>
          <w:p w14:paraId="0D5A9579"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Conditional </w:t>
            </w:r>
          </w:p>
        </w:tc>
        <w:tc>
          <w:tcPr>
            <w:tcW w:w="1005" w:type="dxa"/>
            <w:tcBorders>
              <w:top w:val="single" w:sz="6" w:space="0" w:color="auto"/>
              <w:left w:val="single" w:sz="6" w:space="0" w:color="auto"/>
              <w:bottom w:val="single" w:sz="6" w:space="0" w:color="auto"/>
              <w:right w:val="single" w:sz="6" w:space="0" w:color="auto"/>
            </w:tcBorders>
            <w:hideMark/>
          </w:tcPr>
          <w:p w14:paraId="6725033E"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Required if Role entered </w:t>
            </w:r>
          </w:p>
        </w:tc>
        <w:tc>
          <w:tcPr>
            <w:tcW w:w="1200" w:type="dxa"/>
            <w:tcBorders>
              <w:top w:val="single" w:sz="6" w:space="0" w:color="auto"/>
              <w:left w:val="single" w:sz="6" w:space="0" w:color="auto"/>
              <w:bottom w:val="single" w:sz="6" w:space="0" w:color="auto"/>
              <w:right w:val="single" w:sz="6" w:space="0" w:color="auto"/>
            </w:tcBorders>
            <w:hideMark/>
          </w:tcPr>
          <w:p w14:paraId="11FA5BE2"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r>
      <w:tr w:rsidR="00386CB5" w:rsidRPr="00C65D82" w14:paraId="63ADF94B"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3FE35671"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Experience </w:t>
            </w:r>
          </w:p>
        </w:tc>
        <w:tc>
          <w:tcPr>
            <w:tcW w:w="1020" w:type="dxa"/>
            <w:tcBorders>
              <w:top w:val="single" w:sz="6" w:space="0" w:color="auto"/>
              <w:left w:val="single" w:sz="6" w:space="0" w:color="auto"/>
              <w:bottom w:val="single" w:sz="6" w:space="0" w:color="auto"/>
              <w:right w:val="single" w:sz="6" w:space="0" w:color="auto"/>
            </w:tcBorders>
            <w:hideMark/>
          </w:tcPr>
          <w:p w14:paraId="0F78046C"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Location </w:t>
            </w:r>
          </w:p>
        </w:tc>
        <w:tc>
          <w:tcPr>
            <w:tcW w:w="1245" w:type="dxa"/>
            <w:tcBorders>
              <w:top w:val="single" w:sz="6" w:space="0" w:color="auto"/>
              <w:left w:val="single" w:sz="6" w:space="0" w:color="auto"/>
              <w:bottom w:val="single" w:sz="6" w:space="0" w:color="auto"/>
              <w:right w:val="single" w:sz="6" w:space="0" w:color="auto"/>
            </w:tcBorders>
            <w:hideMark/>
          </w:tcPr>
          <w:p w14:paraId="0A4E4EC5"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Enter workplace location </w:t>
            </w:r>
          </w:p>
        </w:tc>
        <w:tc>
          <w:tcPr>
            <w:tcW w:w="735" w:type="dxa"/>
            <w:tcBorders>
              <w:top w:val="single" w:sz="6" w:space="0" w:color="auto"/>
              <w:left w:val="single" w:sz="6" w:space="0" w:color="auto"/>
              <w:bottom w:val="single" w:sz="6" w:space="0" w:color="auto"/>
              <w:right w:val="single" w:sz="6" w:space="0" w:color="auto"/>
            </w:tcBorders>
            <w:hideMark/>
          </w:tcPr>
          <w:p w14:paraId="7930A37F"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Text Input </w:t>
            </w:r>
          </w:p>
        </w:tc>
        <w:tc>
          <w:tcPr>
            <w:tcW w:w="570" w:type="dxa"/>
            <w:tcBorders>
              <w:top w:val="single" w:sz="6" w:space="0" w:color="auto"/>
              <w:left w:val="single" w:sz="6" w:space="0" w:color="auto"/>
              <w:bottom w:val="single" w:sz="6" w:space="0" w:color="auto"/>
              <w:right w:val="single" w:sz="6" w:space="0" w:color="auto"/>
            </w:tcBorders>
            <w:hideMark/>
          </w:tcPr>
          <w:p w14:paraId="59FD275C"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170" w:type="dxa"/>
            <w:tcBorders>
              <w:top w:val="single" w:sz="6" w:space="0" w:color="auto"/>
              <w:left w:val="single" w:sz="6" w:space="0" w:color="auto"/>
              <w:bottom w:val="single" w:sz="6" w:space="0" w:color="auto"/>
              <w:right w:val="single" w:sz="6" w:space="0" w:color="auto"/>
            </w:tcBorders>
            <w:hideMark/>
          </w:tcPr>
          <w:p w14:paraId="5FDBE7BC"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Text </w:t>
            </w:r>
          </w:p>
        </w:tc>
        <w:tc>
          <w:tcPr>
            <w:tcW w:w="510" w:type="dxa"/>
            <w:tcBorders>
              <w:top w:val="single" w:sz="6" w:space="0" w:color="auto"/>
              <w:left w:val="single" w:sz="6" w:space="0" w:color="auto"/>
              <w:bottom w:val="single" w:sz="6" w:space="0" w:color="auto"/>
              <w:right w:val="single" w:sz="6" w:space="0" w:color="auto"/>
            </w:tcBorders>
            <w:hideMark/>
          </w:tcPr>
          <w:p w14:paraId="1256060B"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100 chars </w:t>
            </w:r>
          </w:p>
        </w:tc>
        <w:tc>
          <w:tcPr>
            <w:tcW w:w="645" w:type="dxa"/>
            <w:tcBorders>
              <w:top w:val="single" w:sz="6" w:space="0" w:color="auto"/>
              <w:left w:val="single" w:sz="6" w:space="0" w:color="auto"/>
              <w:bottom w:val="single" w:sz="6" w:space="0" w:color="auto"/>
              <w:right w:val="single" w:sz="6" w:space="0" w:color="auto"/>
            </w:tcBorders>
            <w:hideMark/>
          </w:tcPr>
          <w:p w14:paraId="0932994F"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No </w:t>
            </w:r>
          </w:p>
        </w:tc>
        <w:tc>
          <w:tcPr>
            <w:tcW w:w="1005" w:type="dxa"/>
            <w:tcBorders>
              <w:top w:val="single" w:sz="6" w:space="0" w:color="auto"/>
              <w:left w:val="single" w:sz="6" w:space="0" w:color="auto"/>
              <w:bottom w:val="single" w:sz="6" w:space="0" w:color="auto"/>
              <w:right w:val="single" w:sz="6" w:space="0" w:color="auto"/>
            </w:tcBorders>
            <w:hideMark/>
          </w:tcPr>
          <w:p w14:paraId="75301FD9"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Optional </w:t>
            </w:r>
          </w:p>
        </w:tc>
        <w:tc>
          <w:tcPr>
            <w:tcW w:w="1200" w:type="dxa"/>
            <w:tcBorders>
              <w:top w:val="single" w:sz="6" w:space="0" w:color="auto"/>
              <w:left w:val="single" w:sz="6" w:space="0" w:color="auto"/>
              <w:bottom w:val="single" w:sz="6" w:space="0" w:color="auto"/>
              <w:right w:val="single" w:sz="6" w:space="0" w:color="auto"/>
            </w:tcBorders>
            <w:hideMark/>
          </w:tcPr>
          <w:p w14:paraId="5242B1DB"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r>
      <w:tr w:rsidR="00386CB5" w:rsidRPr="00C65D82" w14:paraId="26D7BBE8"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2441B12D"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Experience </w:t>
            </w:r>
          </w:p>
        </w:tc>
        <w:tc>
          <w:tcPr>
            <w:tcW w:w="1020" w:type="dxa"/>
            <w:tcBorders>
              <w:top w:val="single" w:sz="6" w:space="0" w:color="auto"/>
              <w:left w:val="single" w:sz="6" w:space="0" w:color="auto"/>
              <w:bottom w:val="single" w:sz="6" w:space="0" w:color="auto"/>
              <w:right w:val="single" w:sz="6" w:space="0" w:color="auto"/>
            </w:tcBorders>
            <w:hideMark/>
          </w:tcPr>
          <w:p w14:paraId="0736D9A7"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Start Date </w:t>
            </w:r>
          </w:p>
        </w:tc>
        <w:tc>
          <w:tcPr>
            <w:tcW w:w="1245" w:type="dxa"/>
            <w:tcBorders>
              <w:top w:val="single" w:sz="6" w:space="0" w:color="auto"/>
              <w:left w:val="single" w:sz="6" w:space="0" w:color="auto"/>
              <w:bottom w:val="single" w:sz="6" w:space="0" w:color="auto"/>
              <w:right w:val="single" w:sz="6" w:space="0" w:color="auto"/>
            </w:tcBorders>
            <w:hideMark/>
          </w:tcPr>
          <w:p w14:paraId="5E488806"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Enter work start date </w:t>
            </w:r>
          </w:p>
        </w:tc>
        <w:tc>
          <w:tcPr>
            <w:tcW w:w="735" w:type="dxa"/>
            <w:tcBorders>
              <w:top w:val="single" w:sz="6" w:space="0" w:color="auto"/>
              <w:left w:val="single" w:sz="6" w:space="0" w:color="auto"/>
              <w:bottom w:val="single" w:sz="6" w:space="0" w:color="auto"/>
              <w:right w:val="single" w:sz="6" w:space="0" w:color="auto"/>
            </w:tcBorders>
            <w:hideMark/>
          </w:tcPr>
          <w:p w14:paraId="1F973C67"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Date Picker </w:t>
            </w:r>
          </w:p>
        </w:tc>
        <w:tc>
          <w:tcPr>
            <w:tcW w:w="570" w:type="dxa"/>
            <w:tcBorders>
              <w:top w:val="single" w:sz="6" w:space="0" w:color="auto"/>
              <w:left w:val="single" w:sz="6" w:space="0" w:color="auto"/>
              <w:bottom w:val="single" w:sz="6" w:space="0" w:color="auto"/>
              <w:right w:val="single" w:sz="6" w:space="0" w:color="auto"/>
            </w:tcBorders>
            <w:hideMark/>
          </w:tcPr>
          <w:p w14:paraId="07F4F651"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170" w:type="dxa"/>
            <w:tcBorders>
              <w:top w:val="single" w:sz="6" w:space="0" w:color="auto"/>
              <w:left w:val="single" w:sz="6" w:space="0" w:color="auto"/>
              <w:bottom w:val="single" w:sz="6" w:space="0" w:color="auto"/>
              <w:right w:val="single" w:sz="6" w:space="0" w:color="auto"/>
            </w:tcBorders>
            <w:hideMark/>
          </w:tcPr>
          <w:p w14:paraId="5B9A2C0F"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mm/dd/</w:t>
            </w:r>
            <w:proofErr w:type="spellStart"/>
            <w:r w:rsidRPr="0059076D">
              <w:rPr>
                <w:rFonts w:ascii="Calibri" w:hAnsi="Calibri" w:cs="Calibri"/>
                <w:sz w:val="22"/>
                <w:szCs w:val="22"/>
                <w:lang w:eastAsia="en-IN"/>
              </w:rPr>
              <w:t>yyyy</w:t>
            </w:r>
            <w:proofErr w:type="spellEnd"/>
            <w:r w:rsidRPr="0059076D">
              <w:rPr>
                <w:rFonts w:ascii="Calibri" w:hAnsi="Calibri" w:cs="Calibri"/>
                <w:sz w:val="22"/>
                <w:szCs w:val="22"/>
                <w:lang w:eastAsia="en-IN"/>
              </w:rPr>
              <w:t> </w:t>
            </w:r>
          </w:p>
        </w:tc>
        <w:tc>
          <w:tcPr>
            <w:tcW w:w="510" w:type="dxa"/>
            <w:tcBorders>
              <w:top w:val="single" w:sz="6" w:space="0" w:color="auto"/>
              <w:left w:val="single" w:sz="6" w:space="0" w:color="auto"/>
              <w:bottom w:val="single" w:sz="6" w:space="0" w:color="auto"/>
              <w:right w:val="single" w:sz="6" w:space="0" w:color="auto"/>
            </w:tcBorders>
            <w:hideMark/>
          </w:tcPr>
          <w:p w14:paraId="449922DA"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645" w:type="dxa"/>
            <w:tcBorders>
              <w:top w:val="single" w:sz="6" w:space="0" w:color="auto"/>
              <w:left w:val="single" w:sz="6" w:space="0" w:color="auto"/>
              <w:bottom w:val="single" w:sz="6" w:space="0" w:color="auto"/>
              <w:right w:val="single" w:sz="6" w:space="0" w:color="auto"/>
            </w:tcBorders>
            <w:hideMark/>
          </w:tcPr>
          <w:p w14:paraId="41DAD226"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Conditional </w:t>
            </w:r>
          </w:p>
        </w:tc>
        <w:tc>
          <w:tcPr>
            <w:tcW w:w="1005" w:type="dxa"/>
            <w:tcBorders>
              <w:top w:val="single" w:sz="6" w:space="0" w:color="auto"/>
              <w:left w:val="single" w:sz="6" w:space="0" w:color="auto"/>
              <w:bottom w:val="single" w:sz="6" w:space="0" w:color="auto"/>
              <w:right w:val="single" w:sz="6" w:space="0" w:color="auto"/>
            </w:tcBorders>
            <w:hideMark/>
          </w:tcPr>
          <w:p w14:paraId="02BCC431"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Must be before End Date </w:t>
            </w:r>
          </w:p>
        </w:tc>
        <w:tc>
          <w:tcPr>
            <w:tcW w:w="1200" w:type="dxa"/>
            <w:tcBorders>
              <w:top w:val="single" w:sz="6" w:space="0" w:color="auto"/>
              <w:left w:val="single" w:sz="6" w:space="0" w:color="auto"/>
              <w:bottom w:val="single" w:sz="6" w:space="0" w:color="auto"/>
              <w:right w:val="single" w:sz="6" w:space="0" w:color="auto"/>
            </w:tcBorders>
            <w:hideMark/>
          </w:tcPr>
          <w:p w14:paraId="1EBF2AC0"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r>
      <w:tr w:rsidR="00386CB5" w:rsidRPr="00C65D82" w14:paraId="348C697A"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3D506795"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Experience </w:t>
            </w:r>
          </w:p>
        </w:tc>
        <w:tc>
          <w:tcPr>
            <w:tcW w:w="1020" w:type="dxa"/>
            <w:tcBorders>
              <w:top w:val="single" w:sz="6" w:space="0" w:color="auto"/>
              <w:left w:val="single" w:sz="6" w:space="0" w:color="auto"/>
              <w:bottom w:val="single" w:sz="6" w:space="0" w:color="auto"/>
              <w:right w:val="single" w:sz="6" w:space="0" w:color="auto"/>
            </w:tcBorders>
            <w:hideMark/>
          </w:tcPr>
          <w:p w14:paraId="50A290BA"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End Date </w:t>
            </w:r>
          </w:p>
        </w:tc>
        <w:tc>
          <w:tcPr>
            <w:tcW w:w="1245" w:type="dxa"/>
            <w:tcBorders>
              <w:top w:val="single" w:sz="6" w:space="0" w:color="auto"/>
              <w:left w:val="single" w:sz="6" w:space="0" w:color="auto"/>
              <w:bottom w:val="single" w:sz="6" w:space="0" w:color="auto"/>
              <w:right w:val="single" w:sz="6" w:space="0" w:color="auto"/>
            </w:tcBorders>
            <w:hideMark/>
          </w:tcPr>
          <w:p w14:paraId="079701FF"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Enter work end date </w:t>
            </w:r>
          </w:p>
        </w:tc>
        <w:tc>
          <w:tcPr>
            <w:tcW w:w="735" w:type="dxa"/>
            <w:tcBorders>
              <w:top w:val="single" w:sz="6" w:space="0" w:color="auto"/>
              <w:left w:val="single" w:sz="6" w:space="0" w:color="auto"/>
              <w:bottom w:val="single" w:sz="6" w:space="0" w:color="auto"/>
              <w:right w:val="single" w:sz="6" w:space="0" w:color="auto"/>
            </w:tcBorders>
            <w:hideMark/>
          </w:tcPr>
          <w:p w14:paraId="47343F9F"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Date Picker </w:t>
            </w:r>
          </w:p>
        </w:tc>
        <w:tc>
          <w:tcPr>
            <w:tcW w:w="570" w:type="dxa"/>
            <w:tcBorders>
              <w:top w:val="single" w:sz="6" w:space="0" w:color="auto"/>
              <w:left w:val="single" w:sz="6" w:space="0" w:color="auto"/>
              <w:bottom w:val="single" w:sz="6" w:space="0" w:color="auto"/>
              <w:right w:val="single" w:sz="6" w:space="0" w:color="auto"/>
            </w:tcBorders>
            <w:hideMark/>
          </w:tcPr>
          <w:p w14:paraId="3A798224"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170" w:type="dxa"/>
            <w:tcBorders>
              <w:top w:val="single" w:sz="6" w:space="0" w:color="auto"/>
              <w:left w:val="single" w:sz="6" w:space="0" w:color="auto"/>
              <w:bottom w:val="single" w:sz="6" w:space="0" w:color="auto"/>
              <w:right w:val="single" w:sz="6" w:space="0" w:color="auto"/>
            </w:tcBorders>
            <w:hideMark/>
          </w:tcPr>
          <w:p w14:paraId="62826E93"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mm/dd/</w:t>
            </w:r>
            <w:proofErr w:type="spellStart"/>
            <w:r w:rsidRPr="0059076D">
              <w:rPr>
                <w:rFonts w:ascii="Calibri" w:hAnsi="Calibri" w:cs="Calibri"/>
                <w:sz w:val="22"/>
                <w:szCs w:val="22"/>
                <w:lang w:eastAsia="en-IN"/>
              </w:rPr>
              <w:t>yyyy</w:t>
            </w:r>
            <w:proofErr w:type="spellEnd"/>
            <w:r w:rsidRPr="0059076D">
              <w:rPr>
                <w:rFonts w:ascii="Calibri" w:hAnsi="Calibri" w:cs="Calibri"/>
                <w:sz w:val="22"/>
                <w:szCs w:val="22"/>
                <w:lang w:eastAsia="en-IN"/>
              </w:rPr>
              <w:t> </w:t>
            </w:r>
          </w:p>
        </w:tc>
        <w:tc>
          <w:tcPr>
            <w:tcW w:w="510" w:type="dxa"/>
            <w:tcBorders>
              <w:top w:val="single" w:sz="6" w:space="0" w:color="auto"/>
              <w:left w:val="single" w:sz="6" w:space="0" w:color="auto"/>
              <w:bottom w:val="single" w:sz="6" w:space="0" w:color="auto"/>
              <w:right w:val="single" w:sz="6" w:space="0" w:color="auto"/>
            </w:tcBorders>
            <w:hideMark/>
          </w:tcPr>
          <w:p w14:paraId="40D8F2E4"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645" w:type="dxa"/>
            <w:tcBorders>
              <w:top w:val="single" w:sz="6" w:space="0" w:color="auto"/>
              <w:left w:val="single" w:sz="6" w:space="0" w:color="auto"/>
              <w:bottom w:val="single" w:sz="6" w:space="0" w:color="auto"/>
              <w:right w:val="single" w:sz="6" w:space="0" w:color="auto"/>
            </w:tcBorders>
            <w:hideMark/>
          </w:tcPr>
          <w:p w14:paraId="5DEAE779"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Conditional </w:t>
            </w:r>
          </w:p>
        </w:tc>
        <w:tc>
          <w:tcPr>
            <w:tcW w:w="1005" w:type="dxa"/>
            <w:tcBorders>
              <w:top w:val="single" w:sz="6" w:space="0" w:color="auto"/>
              <w:left w:val="single" w:sz="6" w:space="0" w:color="auto"/>
              <w:bottom w:val="single" w:sz="6" w:space="0" w:color="auto"/>
              <w:right w:val="single" w:sz="6" w:space="0" w:color="auto"/>
            </w:tcBorders>
            <w:hideMark/>
          </w:tcPr>
          <w:p w14:paraId="17BEF436"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Must be after Start Date </w:t>
            </w:r>
          </w:p>
        </w:tc>
        <w:tc>
          <w:tcPr>
            <w:tcW w:w="1200" w:type="dxa"/>
            <w:tcBorders>
              <w:top w:val="single" w:sz="6" w:space="0" w:color="auto"/>
              <w:left w:val="single" w:sz="6" w:space="0" w:color="auto"/>
              <w:bottom w:val="single" w:sz="6" w:space="0" w:color="auto"/>
              <w:right w:val="single" w:sz="6" w:space="0" w:color="auto"/>
            </w:tcBorders>
            <w:hideMark/>
          </w:tcPr>
          <w:p w14:paraId="13AB7AA3"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Disabled if “I currently work here” checked </w:t>
            </w:r>
          </w:p>
        </w:tc>
      </w:tr>
      <w:tr w:rsidR="00386CB5" w:rsidRPr="00C65D82" w14:paraId="63BCA7E8"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09B731E2"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Experience </w:t>
            </w:r>
          </w:p>
        </w:tc>
        <w:tc>
          <w:tcPr>
            <w:tcW w:w="1020" w:type="dxa"/>
            <w:tcBorders>
              <w:top w:val="single" w:sz="6" w:space="0" w:color="auto"/>
              <w:left w:val="single" w:sz="6" w:space="0" w:color="auto"/>
              <w:bottom w:val="single" w:sz="6" w:space="0" w:color="auto"/>
              <w:right w:val="single" w:sz="6" w:space="0" w:color="auto"/>
            </w:tcBorders>
            <w:hideMark/>
          </w:tcPr>
          <w:p w14:paraId="5401664B"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I currently work here </w:t>
            </w:r>
          </w:p>
        </w:tc>
        <w:tc>
          <w:tcPr>
            <w:tcW w:w="1245" w:type="dxa"/>
            <w:tcBorders>
              <w:top w:val="single" w:sz="6" w:space="0" w:color="auto"/>
              <w:left w:val="single" w:sz="6" w:space="0" w:color="auto"/>
              <w:bottom w:val="single" w:sz="6" w:space="0" w:color="auto"/>
              <w:right w:val="single" w:sz="6" w:space="0" w:color="auto"/>
            </w:tcBorders>
            <w:hideMark/>
          </w:tcPr>
          <w:p w14:paraId="54BE381E"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Checkbox </w:t>
            </w:r>
          </w:p>
        </w:tc>
        <w:tc>
          <w:tcPr>
            <w:tcW w:w="735" w:type="dxa"/>
            <w:tcBorders>
              <w:top w:val="single" w:sz="6" w:space="0" w:color="auto"/>
              <w:left w:val="single" w:sz="6" w:space="0" w:color="auto"/>
              <w:bottom w:val="single" w:sz="6" w:space="0" w:color="auto"/>
              <w:right w:val="single" w:sz="6" w:space="0" w:color="auto"/>
            </w:tcBorders>
            <w:hideMark/>
          </w:tcPr>
          <w:p w14:paraId="207BADD1"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Marks job as ongoing </w:t>
            </w:r>
          </w:p>
        </w:tc>
        <w:tc>
          <w:tcPr>
            <w:tcW w:w="570" w:type="dxa"/>
            <w:tcBorders>
              <w:top w:val="single" w:sz="6" w:space="0" w:color="auto"/>
              <w:left w:val="single" w:sz="6" w:space="0" w:color="auto"/>
              <w:bottom w:val="single" w:sz="6" w:space="0" w:color="auto"/>
              <w:right w:val="single" w:sz="6" w:space="0" w:color="auto"/>
            </w:tcBorders>
            <w:hideMark/>
          </w:tcPr>
          <w:p w14:paraId="43C7F960"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Checkbox </w:t>
            </w:r>
          </w:p>
        </w:tc>
        <w:tc>
          <w:tcPr>
            <w:tcW w:w="1170" w:type="dxa"/>
            <w:tcBorders>
              <w:top w:val="single" w:sz="6" w:space="0" w:color="auto"/>
              <w:left w:val="single" w:sz="6" w:space="0" w:color="auto"/>
              <w:bottom w:val="single" w:sz="6" w:space="0" w:color="auto"/>
              <w:right w:val="single" w:sz="6" w:space="0" w:color="auto"/>
            </w:tcBorders>
            <w:hideMark/>
          </w:tcPr>
          <w:p w14:paraId="69B6B888"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Checked/Unchecked </w:t>
            </w:r>
          </w:p>
        </w:tc>
        <w:tc>
          <w:tcPr>
            <w:tcW w:w="510" w:type="dxa"/>
            <w:tcBorders>
              <w:top w:val="single" w:sz="6" w:space="0" w:color="auto"/>
              <w:left w:val="single" w:sz="6" w:space="0" w:color="auto"/>
              <w:bottom w:val="single" w:sz="6" w:space="0" w:color="auto"/>
              <w:right w:val="single" w:sz="6" w:space="0" w:color="auto"/>
            </w:tcBorders>
            <w:hideMark/>
          </w:tcPr>
          <w:p w14:paraId="21D21F63"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645" w:type="dxa"/>
            <w:tcBorders>
              <w:top w:val="single" w:sz="6" w:space="0" w:color="auto"/>
              <w:left w:val="single" w:sz="6" w:space="0" w:color="auto"/>
              <w:bottom w:val="single" w:sz="6" w:space="0" w:color="auto"/>
              <w:right w:val="single" w:sz="6" w:space="0" w:color="auto"/>
            </w:tcBorders>
            <w:hideMark/>
          </w:tcPr>
          <w:p w14:paraId="150AD49C"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No </w:t>
            </w:r>
          </w:p>
        </w:tc>
        <w:tc>
          <w:tcPr>
            <w:tcW w:w="1005" w:type="dxa"/>
            <w:tcBorders>
              <w:top w:val="single" w:sz="6" w:space="0" w:color="auto"/>
              <w:left w:val="single" w:sz="6" w:space="0" w:color="auto"/>
              <w:bottom w:val="single" w:sz="6" w:space="0" w:color="auto"/>
              <w:right w:val="single" w:sz="6" w:space="0" w:color="auto"/>
            </w:tcBorders>
            <w:hideMark/>
          </w:tcPr>
          <w:p w14:paraId="5B8B2EA0"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Disables End Date when checked </w:t>
            </w:r>
          </w:p>
        </w:tc>
        <w:tc>
          <w:tcPr>
            <w:tcW w:w="1200" w:type="dxa"/>
            <w:tcBorders>
              <w:top w:val="single" w:sz="6" w:space="0" w:color="auto"/>
              <w:left w:val="single" w:sz="6" w:space="0" w:color="auto"/>
              <w:bottom w:val="single" w:sz="6" w:space="0" w:color="auto"/>
              <w:right w:val="single" w:sz="6" w:space="0" w:color="auto"/>
            </w:tcBorders>
            <w:hideMark/>
          </w:tcPr>
          <w:p w14:paraId="058894AF"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r>
      <w:tr w:rsidR="00386CB5" w:rsidRPr="00C65D82" w14:paraId="27465086"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5782612C"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Experience </w:t>
            </w:r>
          </w:p>
        </w:tc>
        <w:tc>
          <w:tcPr>
            <w:tcW w:w="1020" w:type="dxa"/>
            <w:tcBorders>
              <w:top w:val="single" w:sz="6" w:space="0" w:color="auto"/>
              <w:left w:val="single" w:sz="6" w:space="0" w:color="auto"/>
              <w:bottom w:val="single" w:sz="6" w:space="0" w:color="auto"/>
              <w:right w:val="single" w:sz="6" w:space="0" w:color="auto"/>
            </w:tcBorders>
            <w:hideMark/>
          </w:tcPr>
          <w:p w14:paraId="3FD6B26C" w14:textId="2A77ED7B"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Description</w:t>
            </w:r>
            <w:r w:rsidR="00DD6D66">
              <w:rPr>
                <w:rFonts w:ascii="Calibri" w:hAnsi="Calibri" w:cs="Calibri"/>
                <w:sz w:val="22"/>
                <w:szCs w:val="22"/>
                <w:lang w:eastAsia="en-IN"/>
              </w:rPr>
              <w:t>:</w:t>
            </w:r>
            <w:r w:rsidRPr="0059076D">
              <w:rPr>
                <w:rFonts w:ascii="Calibri" w:hAnsi="Calibri" w:cs="Calibri"/>
                <w:sz w:val="22"/>
                <w:szCs w:val="22"/>
                <w:lang w:eastAsia="en-IN"/>
              </w:rPr>
              <w:t xml:space="preserve"> / Responsibilities </w:t>
            </w:r>
          </w:p>
        </w:tc>
        <w:tc>
          <w:tcPr>
            <w:tcW w:w="1245" w:type="dxa"/>
            <w:tcBorders>
              <w:top w:val="single" w:sz="6" w:space="0" w:color="auto"/>
              <w:left w:val="single" w:sz="6" w:space="0" w:color="auto"/>
              <w:bottom w:val="single" w:sz="6" w:space="0" w:color="auto"/>
              <w:right w:val="single" w:sz="6" w:space="0" w:color="auto"/>
            </w:tcBorders>
            <w:hideMark/>
          </w:tcPr>
          <w:p w14:paraId="2A87A01E"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Describe key duties, outcomes, achievements </w:t>
            </w:r>
          </w:p>
        </w:tc>
        <w:tc>
          <w:tcPr>
            <w:tcW w:w="735" w:type="dxa"/>
            <w:tcBorders>
              <w:top w:val="single" w:sz="6" w:space="0" w:color="auto"/>
              <w:left w:val="single" w:sz="6" w:space="0" w:color="auto"/>
              <w:bottom w:val="single" w:sz="6" w:space="0" w:color="auto"/>
              <w:right w:val="single" w:sz="6" w:space="0" w:color="auto"/>
            </w:tcBorders>
            <w:hideMark/>
          </w:tcPr>
          <w:p w14:paraId="3016724C"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Text Area </w:t>
            </w:r>
          </w:p>
        </w:tc>
        <w:tc>
          <w:tcPr>
            <w:tcW w:w="570" w:type="dxa"/>
            <w:tcBorders>
              <w:top w:val="single" w:sz="6" w:space="0" w:color="auto"/>
              <w:left w:val="single" w:sz="6" w:space="0" w:color="auto"/>
              <w:bottom w:val="single" w:sz="6" w:space="0" w:color="auto"/>
              <w:right w:val="single" w:sz="6" w:space="0" w:color="auto"/>
            </w:tcBorders>
            <w:hideMark/>
          </w:tcPr>
          <w:p w14:paraId="682B8774"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170" w:type="dxa"/>
            <w:tcBorders>
              <w:top w:val="single" w:sz="6" w:space="0" w:color="auto"/>
              <w:left w:val="single" w:sz="6" w:space="0" w:color="auto"/>
              <w:bottom w:val="single" w:sz="6" w:space="0" w:color="auto"/>
              <w:right w:val="single" w:sz="6" w:space="0" w:color="auto"/>
            </w:tcBorders>
            <w:hideMark/>
          </w:tcPr>
          <w:p w14:paraId="68F84FAB"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Alphanumeric, bullet list supported </w:t>
            </w:r>
          </w:p>
        </w:tc>
        <w:tc>
          <w:tcPr>
            <w:tcW w:w="510" w:type="dxa"/>
            <w:tcBorders>
              <w:top w:val="single" w:sz="6" w:space="0" w:color="auto"/>
              <w:left w:val="single" w:sz="6" w:space="0" w:color="auto"/>
              <w:bottom w:val="single" w:sz="6" w:space="0" w:color="auto"/>
              <w:right w:val="single" w:sz="6" w:space="0" w:color="auto"/>
            </w:tcBorders>
            <w:hideMark/>
          </w:tcPr>
          <w:p w14:paraId="19154DDB"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2000 chars </w:t>
            </w:r>
          </w:p>
        </w:tc>
        <w:tc>
          <w:tcPr>
            <w:tcW w:w="645" w:type="dxa"/>
            <w:tcBorders>
              <w:top w:val="single" w:sz="6" w:space="0" w:color="auto"/>
              <w:left w:val="single" w:sz="6" w:space="0" w:color="auto"/>
              <w:bottom w:val="single" w:sz="6" w:space="0" w:color="auto"/>
              <w:right w:val="single" w:sz="6" w:space="0" w:color="auto"/>
            </w:tcBorders>
            <w:hideMark/>
          </w:tcPr>
          <w:p w14:paraId="61589243"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No </w:t>
            </w:r>
          </w:p>
        </w:tc>
        <w:tc>
          <w:tcPr>
            <w:tcW w:w="1005" w:type="dxa"/>
            <w:tcBorders>
              <w:top w:val="single" w:sz="6" w:space="0" w:color="auto"/>
              <w:left w:val="single" w:sz="6" w:space="0" w:color="auto"/>
              <w:bottom w:val="single" w:sz="6" w:space="0" w:color="auto"/>
              <w:right w:val="single" w:sz="6" w:space="0" w:color="auto"/>
            </w:tcBorders>
            <w:hideMark/>
          </w:tcPr>
          <w:p w14:paraId="1DF00E07"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Optional </w:t>
            </w:r>
          </w:p>
        </w:tc>
        <w:tc>
          <w:tcPr>
            <w:tcW w:w="1200" w:type="dxa"/>
            <w:tcBorders>
              <w:top w:val="single" w:sz="6" w:space="0" w:color="auto"/>
              <w:left w:val="single" w:sz="6" w:space="0" w:color="auto"/>
              <w:bottom w:val="single" w:sz="6" w:space="0" w:color="auto"/>
              <w:right w:val="single" w:sz="6" w:space="0" w:color="auto"/>
            </w:tcBorders>
            <w:hideMark/>
          </w:tcPr>
          <w:p w14:paraId="1D56D56C"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Allows bullets and formatting </w:t>
            </w:r>
          </w:p>
        </w:tc>
      </w:tr>
      <w:tr w:rsidR="00386CB5" w:rsidRPr="00C65D82" w14:paraId="1FF9CFE9"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4F8BF8AC"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Experience </w:t>
            </w:r>
          </w:p>
        </w:tc>
        <w:tc>
          <w:tcPr>
            <w:tcW w:w="1020" w:type="dxa"/>
            <w:tcBorders>
              <w:top w:val="single" w:sz="6" w:space="0" w:color="auto"/>
              <w:left w:val="single" w:sz="6" w:space="0" w:color="auto"/>
              <w:bottom w:val="single" w:sz="6" w:space="0" w:color="auto"/>
              <w:right w:val="single" w:sz="6" w:space="0" w:color="auto"/>
            </w:tcBorders>
            <w:hideMark/>
          </w:tcPr>
          <w:p w14:paraId="47CFD013"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Add another experience </w:t>
            </w:r>
          </w:p>
        </w:tc>
        <w:tc>
          <w:tcPr>
            <w:tcW w:w="1245" w:type="dxa"/>
            <w:tcBorders>
              <w:top w:val="single" w:sz="6" w:space="0" w:color="auto"/>
              <w:left w:val="single" w:sz="6" w:space="0" w:color="auto"/>
              <w:bottom w:val="single" w:sz="6" w:space="0" w:color="auto"/>
              <w:right w:val="single" w:sz="6" w:space="0" w:color="auto"/>
            </w:tcBorders>
            <w:hideMark/>
          </w:tcPr>
          <w:p w14:paraId="0A6E50D5"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Add new Experience entry </w:t>
            </w:r>
          </w:p>
        </w:tc>
        <w:tc>
          <w:tcPr>
            <w:tcW w:w="735" w:type="dxa"/>
            <w:tcBorders>
              <w:top w:val="single" w:sz="6" w:space="0" w:color="auto"/>
              <w:left w:val="single" w:sz="6" w:space="0" w:color="auto"/>
              <w:bottom w:val="single" w:sz="6" w:space="0" w:color="auto"/>
              <w:right w:val="single" w:sz="6" w:space="0" w:color="auto"/>
            </w:tcBorders>
            <w:hideMark/>
          </w:tcPr>
          <w:p w14:paraId="451FAC62"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Button </w:t>
            </w:r>
          </w:p>
        </w:tc>
        <w:tc>
          <w:tcPr>
            <w:tcW w:w="570" w:type="dxa"/>
            <w:tcBorders>
              <w:top w:val="single" w:sz="6" w:space="0" w:color="auto"/>
              <w:left w:val="single" w:sz="6" w:space="0" w:color="auto"/>
              <w:bottom w:val="single" w:sz="6" w:space="0" w:color="auto"/>
              <w:right w:val="single" w:sz="6" w:space="0" w:color="auto"/>
            </w:tcBorders>
            <w:hideMark/>
          </w:tcPr>
          <w:p w14:paraId="6B24FD7F"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170" w:type="dxa"/>
            <w:tcBorders>
              <w:top w:val="single" w:sz="6" w:space="0" w:color="auto"/>
              <w:left w:val="single" w:sz="6" w:space="0" w:color="auto"/>
              <w:bottom w:val="single" w:sz="6" w:space="0" w:color="auto"/>
              <w:right w:val="single" w:sz="6" w:space="0" w:color="auto"/>
            </w:tcBorders>
            <w:hideMark/>
          </w:tcPr>
          <w:p w14:paraId="051DDF6F"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510" w:type="dxa"/>
            <w:tcBorders>
              <w:top w:val="single" w:sz="6" w:space="0" w:color="auto"/>
              <w:left w:val="single" w:sz="6" w:space="0" w:color="auto"/>
              <w:bottom w:val="single" w:sz="6" w:space="0" w:color="auto"/>
              <w:right w:val="single" w:sz="6" w:space="0" w:color="auto"/>
            </w:tcBorders>
            <w:hideMark/>
          </w:tcPr>
          <w:p w14:paraId="6611672F"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645" w:type="dxa"/>
            <w:tcBorders>
              <w:top w:val="single" w:sz="6" w:space="0" w:color="auto"/>
              <w:left w:val="single" w:sz="6" w:space="0" w:color="auto"/>
              <w:bottom w:val="single" w:sz="6" w:space="0" w:color="auto"/>
              <w:right w:val="single" w:sz="6" w:space="0" w:color="auto"/>
            </w:tcBorders>
            <w:hideMark/>
          </w:tcPr>
          <w:p w14:paraId="44B06950"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No </w:t>
            </w:r>
          </w:p>
        </w:tc>
        <w:tc>
          <w:tcPr>
            <w:tcW w:w="1005" w:type="dxa"/>
            <w:tcBorders>
              <w:top w:val="single" w:sz="6" w:space="0" w:color="auto"/>
              <w:left w:val="single" w:sz="6" w:space="0" w:color="auto"/>
              <w:bottom w:val="single" w:sz="6" w:space="0" w:color="auto"/>
              <w:right w:val="single" w:sz="6" w:space="0" w:color="auto"/>
            </w:tcBorders>
            <w:hideMark/>
          </w:tcPr>
          <w:p w14:paraId="3EC509D7"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Adds repeatable Experience fields </w:t>
            </w:r>
          </w:p>
        </w:tc>
        <w:tc>
          <w:tcPr>
            <w:tcW w:w="1200" w:type="dxa"/>
            <w:tcBorders>
              <w:top w:val="single" w:sz="6" w:space="0" w:color="auto"/>
              <w:left w:val="single" w:sz="6" w:space="0" w:color="auto"/>
              <w:bottom w:val="single" w:sz="6" w:space="0" w:color="auto"/>
              <w:right w:val="single" w:sz="6" w:space="0" w:color="auto"/>
            </w:tcBorders>
            <w:hideMark/>
          </w:tcPr>
          <w:p w14:paraId="28174689"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r>
      <w:tr w:rsidR="00386CB5" w:rsidRPr="00C65D82" w14:paraId="01F2EE2C"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4DA9E4D3"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Skills </w:t>
            </w:r>
          </w:p>
        </w:tc>
        <w:tc>
          <w:tcPr>
            <w:tcW w:w="1020" w:type="dxa"/>
            <w:tcBorders>
              <w:top w:val="single" w:sz="6" w:space="0" w:color="auto"/>
              <w:left w:val="single" w:sz="6" w:space="0" w:color="auto"/>
              <w:bottom w:val="single" w:sz="6" w:space="0" w:color="auto"/>
              <w:right w:val="single" w:sz="6" w:space="0" w:color="auto"/>
            </w:tcBorders>
            <w:hideMark/>
          </w:tcPr>
          <w:p w14:paraId="09BC61ED"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Section Header </w:t>
            </w:r>
          </w:p>
        </w:tc>
        <w:tc>
          <w:tcPr>
            <w:tcW w:w="1245" w:type="dxa"/>
            <w:tcBorders>
              <w:top w:val="single" w:sz="6" w:space="0" w:color="auto"/>
              <w:left w:val="single" w:sz="6" w:space="0" w:color="auto"/>
              <w:bottom w:val="single" w:sz="6" w:space="0" w:color="auto"/>
              <w:right w:val="single" w:sz="6" w:space="0" w:color="auto"/>
            </w:tcBorders>
            <w:hideMark/>
          </w:tcPr>
          <w:p w14:paraId="1B056A76"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“Skills” </w:t>
            </w:r>
          </w:p>
        </w:tc>
        <w:tc>
          <w:tcPr>
            <w:tcW w:w="735" w:type="dxa"/>
            <w:tcBorders>
              <w:top w:val="single" w:sz="6" w:space="0" w:color="auto"/>
              <w:left w:val="single" w:sz="6" w:space="0" w:color="auto"/>
              <w:bottom w:val="single" w:sz="6" w:space="0" w:color="auto"/>
              <w:right w:val="single" w:sz="6" w:space="0" w:color="auto"/>
            </w:tcBorders>
            <w:hideMark/>
          </w:tcPr>
          <w:p w14:paraId="39D1EE89"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Text Label </w:t>
            </w:r>
          </w:p>
        </w:tc>
        <w:tc>
          <w:tcPr>
            <w:tcW w:w="570" w:type="dxa"/>
            <w:tcBorders>
              <w:top w:val="single" w:sz="6" w:space="0" w:color="auto"/>
              <w:left w:val="single" w:sz="6" w:space="0" w:color="auto"/>
              <w:bottom w:val="single" w:sz="6" w:space="0" w:color="auto"/>
              <w:right w:val="single" w:sz="6" w:space="0" w:color="auto"/>
            </w:tcBorders>
            <w:hideMark/>
          </w:tcPr>
          <w:p w14:paraId="45B8C40D"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170" w:type="dxa"/>
            <w:tcBorders>
              <w:top w:val="single" w:sz="6" w:space="0" w:color="auto"/>
              <w:left w:val="single" w:sz="6" w:space="0" w:color="auto"/>
              <w:bottom w:val="single" w:sz="6" w:space="0" w:color="auto"/>
              <w:right w:val="single" w:sz="6" w:space="0" w:color="auto"/>
            </w:tcBorders>
            <w:hideMark/>
          </w:tcPr>
          <w:p w14:paraId="5C460F19"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510" w:type="dxa"/>
            <w:tcBorders>
              <w:top w:val="single" w:sz="6" w:space="0" w:color="auto"/>
              <w:left w:val="single" w:sz="6" w:space="0" w:color="auto"/>
              <w:bottom w:val="single" w:sz="6" w:space="0" w:color="auto"/>
              <w:right w:val="single" w:sz="6" w:space="0" w:color="auto"/>
            </w:tcBorders>
            <w:hideMark/>
          </w:tcPr>
          <w:p w14:paraId="06BE0CE6"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645" w:type="dxa"/>
            <w:tcBorders>
              <w:top w:val="single" w:sz="6" w:space="0" w:color="auto"/>
              <w:left w:val="single" w:sz="6" w:space="0" w:color="auto"/>
              <w:bottom w:val="single" w:sz="6" w:space="0" w:color="auto"/>
              <w:right w:val="single" w:sz="6" w:space="0" w:color="auto"/>
            </w:tcBorders>
            <w:hideMark/>
          </w:tcPr>
          <w:p w14:paraId="44018CBA"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005" w:type="dxa"/>
            <w:tcBorders>
              <w:top w:val="single" w:sz="6" w:space="0" w:color="auto"/>
              <w:left w:val="single" w:sz="6" w:space="0" w:color="auto"/>
              <w:bottom w:val="single" w:sz="6" w:space="0" w:color="auto"/>
              <w:right w:val="single" w:sz="6" w:space="0" w:color="auto"/>
            </w:tcBorders>
            <w:hideMark/>
          </w:tcPr>
          <w:p w14:paraId="0A8085C1"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200" w:type="dxa"/>
            <w:tcBorders>
              <w:top w:val="single" w:sz="6" w:space="0" w:color="auto"/>
              <w:left w:val="single" w:sz="6" w:space="0" w:color="auto"/>
              <w:bottom w:val="single" w:sz="6" w:space="0" w:color="auto"/>
              <w:right w:val="single" w:sz="6" w:space="0" w:color="auto"/>
            </w:tcBorders>
            <w:hideMark/>
          </w:tcPr>
          <w:p w14:paraId="7F97E9D8"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r>
      <w:tr w:rsidR="00386CB5" w:rsidRPr="00C65D82" w14:paraId="620B8EE6"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5FA7B445"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Skills </w:t>
            </w:r>
          </w:p>
        </w:tc>
        <w:tc>
          <w:tcPr>
            <w:tcW w:w="1020" w:type="dxa"/>
            <w:tcBorders>
              <w:top w:val="single" w:sz="6" w:space="0" w:color="auto"/>
              <w:left w:val="single" w:sz="6" w:space="0" w:color="auto"/>
              <w:bottom w:val="single" w:sz="6" w:space="0" w:color="auto"/>
              <w:right w:val="single" w:sz="6" w:space="0" w:color="auto"/>
            </w:tcBorders>
            <w:hideMark/>
          </w:tcPr>
          <w:p w14:paraId="3FBBB44E"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Technical Skills </w:t>
            </w:r>
          </w:p>
        </w:tc>
        <w:tc>
          <w:tcPr>
            <w:tcW w:w="1245" w:type="dxa"/>
            <w:tcBorders>
              <w:top w:val="single" w:sz="6" w:space="0" w:color="auto"/>
              <w:left w:val="single" w:sz="6" w:space="0" w:color="auto"/>
              <w:bottom w:val="single" w:sz="6" w:space="0" w:color="auto"/>
              <w:right w:val="single" w:sz="6" w:space="0" w:color="auto"/>
            </w:tcBorders>
            <w:hideMark/>
          </w:tcPr>
          <w:p w14:paraId="1F00DAC5"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Add one or more technical skills </w:t>
            </w:r>
          </w:p>
        </w:tc>
        <w:tc>
          <w:tcPr>
            <w:tcW w:w="735" w:type="dxa"/>
            <w:tcBorders>
              <w:top w:val="single" w:sz="6" w:space="0" w:color="auto"/>
              <w:left w:val="single" w:sz="6" w:space="0" w:color="auto"/>
              <w:bottom w:val="single" w:sz="6" w:space="0" w:color="auto"/>
              <w:right w:val="single" w:sz="6" w:space="0" w:color="auto"/>
            </w:tcBorders>
            <w:hideMark/>
          </w:tcPr>
          <w:p w14:paraId="7ED58783"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Tag Input </w:t>
            </w:r>
          </w:p>
        </w:tc>
        <w:tc>
          <w:tcPr>
            <w:tcW w:w="570" w:type="dxa"/>
            <w:tcBorders>
              <w:top w:val="single" w:sz="6" w:space="0" w:color="auto"/>
              <w:left w:val="single" w:sz="6" w:space="0" w:color="auto"/>
              <w:bottom w:val="single" w:sz="6" w:space="0" w:color="auto"/>
              <w:right w:val="single" w:sz="6" w:space="0" w:color="auto"/>
            </w:tcBorders>
            <w:hideMark/>
          </w:tcPr>
          <w:p w14:paraId="60BCA586"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170" w:type="dxa"/>
            <w:tcBorders>
              <w:top w:val="single" w:sz="6" w:space="0" w:color="auto"/>
              <w:left w:val="single" w:sz="6" w:space="0" w:color="auto"/>
              <w:bottom w:val="single" w:sz="6" w:space="0" w:color="auto"/>
              <w:right w:val="single" w:sz="6" w:space="0" w:color="auto"/>
            </w:tcBorders>
            <w:hideMark/>
          </w:tcPr>
          <w:p w14:paraId="4026E61D"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Text </w:t>
            </w:r>
          </w:p>
        </w:tc>
        <w:tc>
          <w:tcPr>
            <w:tcW w:w="510" w:type="dxa"/>
            <w:tcBorders>
              <w:top w:val="single" w:sz="6" w:space="0" w:color="auto"/>
              <w:left w:val="single" w:sz="6" w:space="0" w:color="auto"/>
              <w:bottom w:val="single" w:sz="6" w:space="0" w:color="auto"/>
              <w:right w:val="single" w:sz="6" w:space="0" w:color="auto"/>
            </w:tcBorders>
            <w:hideMark/>
          </w:tcPr>
          <w:p w14:paraId="2F56B79C"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50 chars per skill </w:t>
            </w:r>
          </w:p>
        </w:tc>
        <w:tc>
          <w:tcPr>
            <w:tcW w:w="645" w:type="dxa"/>
            <w:tcBorders>
              <w:top w:val="single" w:sz="6" w:space="0" w:color="auto"/>
              <w:left w:val="single" w:sz="6" w:space="0" w:color="auto"/>
              <w:bottom w:val="single" w:sz="6" w:space="0" w:color="auto"/>
              <w:right w:val="single" w:sz="6" w:space="0" w:color="auto"/>
            </w:tcBorders>
            <w:hideMark/>
          </w:tcPr>
          <w:p w14:paraId="2CCEA3AE"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No </w:t>
            </w:r>
          </w:p>
        </w:tc>
        <w:tc>
          <w:tcPr>
            <w:tcW w:w="1005" w:type="dxa"/>
            <w:tcBorders>
              <w:top w:val="single" w:sz="6" w:space="0" w:color="auto"/>
              <w:left w:val="single" w:sz="6" w:space="0" w:color="auto"/>
              <w:bottom w:val="single" w:sz="6" w:space="0" w:color="auto"/>
              <w:right w:val="single" w:sz="6" w:space="0" w:color="auto"/>
            </w:tcBorders>
            <w:hideMark/>
          </w:tcPr>
          <w:p w14:paraId="0E6A130B"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Cannot include numbers/symbols </w:t>
            </w:r>
          </w:p>
        </w:tc>
        <w:tc>
          <w:tcPr>
            <w:tcW w:w="1200" w:type="dxa"/>
            <w:tcBorders>
              <w:top w:val="single" w:sz="6" w:space="0" w:color="auto"/>
              <w:left w:val="single" w:sz="6" w:space="0" w:color="auto"/>
              <w:bottom w:val="single" w:sz="6" w:space="0" w:color="auto"/>
              <w:right w:val="single" w:sz="6" w:space="0" w:color="auto"/>
            </w:tcBorders>
            <w:hideMark/>
          </w:tcPr>
          <w:p w14:paraId="166955C1"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Tag entry control </w:t>
            </w:r>
          </w:p>
        </w:tc>
      </w:tr>
      <w:tr w:rsidR="00386CB5" w:rsidRPr="00C65D82" w14:paraId="634C9075"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7075F9D3"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Skills </w:t>
            </w:r>
          </w:p>
        </w:tc>
        <w:tc>
          <w:tcPr>
            <w:tcW w:w="1020" w:type="dxa"/>
            <w:tcBorders>
              <w:top w:val="single" w:sz="6" w:space="0" w:color="auto"/>
              <w:left w:val="single" w:sz="6" w:space="0" w:color="auto"/>
              <w:bottom w:val="single" w:sz="6" w:space="0" w:color="auto"/>
              <w:right w:val="single" w:sz="6" w:space="0" w:color="auto"/>
            </w:tcBorders>
            <w:hideMark/>
          </w:tcPr>
          <w:p w14:paraId="78FDFF8C"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Add another technical skill </w:t>
            </w:r>
          </w:p>
        </w:tc>
        <w:tc>
          <w:tcPr>
            <w:tcW w:w="1245" w:type="dxa"/>
            <w:tcBorders>
              <w:top w:val="single" w:sz="6" w:space="0" w:color="auto"/>
              <w:left w:val="single" w:sz="6" w:space="0" w:color="auto"/>
              <w:bottom w:val="single" w:sz="6" w:space="0" w:color="auto"/>
              <w:right w:val="single" w:sz="6" w:space="0" w:color="auto"/>
            </w:tcBorders>
            <w:hideMark/>
          </w:tcPr>
          <w:p w14:paraId="43418D47"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Add additional skill entry </w:t>
            </w:r>
          </w:p>
        </w:tc>
        <w:tc>
          <w:tcPr>
            <w:tcW w:w="735" w:type="dxa"/>
            <w:tcBorders>
              <w:top w:val="single" w:sz="6" w:space="0" w:color="auto"/>
              <w:left w:val="single" w:sz="6" w:space="0" w:color="auto"/>
              <w:bottom w:val="single" w:sz="6" w:space="0" w:color="auto"/>
              <w:right w:val="single" w:sz="6" w:space="0" w:color="auto"/>
            </w:tcBorders>
            <w:hideMark/>
          </w:tcPr>
          <w:p w14:paraId="44D5BA87"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Button </w:t>
            </w:r>
          </w:p>
        </w:tc>
        <w:tc>
          <w:tcPr>
            <w:tcW w:w="570" w:type="dxa"/>
            <w:tcBorders>
              <w:top w:val="single" w:sz="6" w:space="0" w:color="auto"/>
              <w:left w:val="single" w:sz="6" w:space="0" w:color="auto"/>
              <w:bottom w:val="single" w:sz="6" w:space="0" w:color="auto"/>
              <w:right w:val="single" w:sz="6" w:space="0" w:color="auto"/>
            </w:tcBorders>
            <w:hideMark/>
          </w:tcPr>
          <w:p w14:paraId="5661AFCC"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170" w:type="dxa"/>
            <w:tcBorders>
              <w:top w:val="single" w:sz="6" w:space="0" w:color="auto"/>
              <w:left w:val="single" w:sz="6" w:space="0" w:color="auto"/>
              <w:bottom w:val="single" w:sz="6" w:space="0" w:color="auto"/>
              <w:right w:val="single" w:sz="6" w:space="0" w:color="auto"/>
            </w:tcBorders>
            <w:hideMark/>
          </w:tcPr>
          <w:p w14:paraId="7CA20E61"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510" w:type="dxa"/>
            <w:tcBorders>
              <w:top w:val="single" w:sz="6" w:space="0" w:color="auto"/>
              <w:left w:val="single" w:sz="6" w:space="0" w:color="auto"/>
              <w:bottom w:val="single" w:sz="6" w:space="0" w:color="auto"/>
              <w:right w:val="single" w:sz="6" w:space="0" w:color="auto"/>
            </w:tcBorders>
            <w:hideMark/>
          </w:tcPr>
          <w:p w14:paraId="700EA74E"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645" w:type="dxa"/>
            <w:tcBorders>
              <w:top w:val="single" w:sz="6" w:space="0" w:color="auto"/>
              <w:left w:val="single" w:sz="6" w:space="0" w:color="auto"/>
              <w:bottom w:val="single" w:sz="6" w:space="0" w:color="auto"/>
              <w:right w:val="single" w:sz="6" w:space="0" w:color="auto"/>
            </w:tcBorders>
            <w:hideMark/>
          </w:tcPr>
          <w:p w14:paraId="7D355624"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No </w:t>
            </w:r>
          </w:p>
        </w:tc>
        <w:tc>
          <w:tcPr>
            <w:tcW w:w="1005" w:type="dxa"/>
            <w:tcBorders>
              <w:top w:val="single" w:sz="6" w:space="0" w:color="auto"/>
              <w:left w:val="single" w:sz="6" w:space="0" w:color="auto"/>
              <w:bottom w:val="single" w:sz="6" w:space="0" w:color="auto"/>
              <w:right w:val="single" w:sz="6" w:space="0" w:color="auto"/>
            </w:tcBorders>
            <w:hideMark/>
          </w:tcPr>
          <w:p w14:paraId="02369832"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Adds more tag fields </w:t>
            </w:r>
          </w:p>
        </w:tc>
        <w:tc>
          <w:tcPr>
            <w:tcW w:w="1200" w:type="dxa"/>
            <w:tcBorders>
              <w:top w:val="single" w:sz="6" w:space="0" w:color="auto"/>
              <w:left w:val="single" w:sz="6" w:space="0" w:color="auto"/>
              <w:bottom w:val="single" w:sz="6" w:space="0" w:color="auto"/>
              <w:right w:val="single" w:sz="6" w:space="0" w:color="auto"/>
            </w:tcBorders>
            <w:hideMark/>
          </w:tcPr>
          <w:p w14:paraId="0379660C"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Unlimited entries </w:t>
            </w:r>
          </w:p>
        </w:tc>
      </w:tr>
      <w:tr w:rsidR="00386CB5" w:rsidRPr="00C65D82" w14:paraId="54869877"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0B4ECEE3"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Skills </w:t>
            </w:r>
          </w:p>
        </w:tc>
        <w:tc>
          <w:tcPr>
            <w:tcW w:w="1020" w:type="dxa"/>
            <w:tcBorders>
              <w:top w:val="single" w:sz="6" w:space="0" w:color="auto"/>
              <w:left w:val="single" w:sz="6" w:space="0" w:color="auto"/>
              <w:bottom w:val="single" w:sz="6" w:space="0" w:color="auto"/>
              <w:right w:val="single" w:sz="6" w:space="0" w:color="auto"/>
            </w:tcBorders>
            <w:hideMark/>
          </w:tcPr>
          <w:p w14:paraId="69637E5A"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Soft Skills </w:t>
            </w:r>
          </w:p>
        </w:tc>
        <w:tc>
          <w:tcPr>
            <w:tcW w:w="1245" w:type="dxa"/>
            <w:tcBorders>
              <w:top w:val="single" w:sz="6" w:space="0" w:color="auto"/>
              <w:left w:val="single" w:sz="6" w:space="0" w:color="auto"/>
              <w:bottom w:val="single" w:sz="6" w:space="0" w:color="auto"/>
              <w:right w:val="single" w:sz="6" w:space="0" w:color="auto"/>
            </w:tcBorders>
            <w:hideMark/>
          </w:tcPr>
          <w:p w14:paraId="28F34320"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Add soft/interpersonal skills </w:t>
            </w:r>
          </w:p>
        </w:tc>
        <w:tc>
          <w:tcPr>
            <w:tcW w:w="735" w:type="dxa"/>
            <w:tcBorders>
              <w:top w:val="single" w:sz="6" w:space="0" w:color="auto"/>
              <w:left w:val="single" w:sz="6" w:space="0" w:color="auto"/>
              <w:bottom w:val="single" w:sz="6" w:space="0" w:color="auto"/>
              <w:right w:val="single" w:sz="6" w:space="0" w:color="auto"/>
            </w:tcBorders>
            <w:hideMark/>
          </w:tcPr>
          <w:p w14:paraId="1762E2D7"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Tag Input </w:t>
            </w:r>
          </w:p>
        </w:tc>
        <w:tc>
          <w:tcPr>
            <w:tcW w:w="570" w:type="dxa"/>
            <w:tcBorders>
              <w:top w:val="single" w:sz="6" w:space="0" w:color="auto"/>
              <w:left w:val="single" w:sz="6" w:space="0" w:color="auto"/>
              <w:bottom w:val="single" w:sz="6" w:space="0" w:color="auto"/>
              <w:right w:val="single" w:sz="6" w:space="0" w:color="auto"/>
            </w:tcBorders>
            <w:hideMark/>
          </w:tcPr>
          <w:p w14:paraId="47A51F22"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170" w:type="dxa"/>
            <w:tcBorders>
              <w:top w:val="single" w:sz="6" w:space="0" w:color="auto"/>
              <w:left w:val="single" w:sz="6" w:space="0" w:color="auto"/>
              <w:bottom w:val="single" w:sz="6" w:space="0" w:color="auto"/>
              <w:right w:val="single" w:sz="6" w:space="0" w:color="auto"/>
            </w:tcBorders>
            <w:hideMark/>
          </w:tcPr>
          <w:p w14:paraId="24A82AB4"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Text </w:t>
            </w:r>
          </w:p>
        </w:tc>
        <w:tc>
          <w:tcPr>
            <w:tcW w:w="510" w:type="dxa"/>
            <w:tcBorders>
              <w:top w:val="single" w:sz="6" w:space="0" w:color="auto"/>
              <w:left w:val="single" w:sz="6" w:space="0" w:color="auto"/>
              <w:bottom w:val="single" w:sz="6" w:space="0" w:color="auto"/>
              <w:right w:val="single" w:sz="6" w:space="0" w:color="auto"/>
            </w:tcBorders>
            <w:hideMark/>
          </w:tcPr>
          <w:p w14:paraId="627AFC94"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50 chars per skill </w:t>
            </w:r>
          </w:p>
        </w:tc>
        <w:tc>
          <w:tcPr>
            <w:tcW w:w="645" w:type="dxa"/>
            <w:tcBorders>
              <w:top w:val="single" w:sz="6" w:space="0" w:color="auto"/>
              <w:left w:val="single" w:sz="6" w:space="0" w:color="auto"/>
              <w:bottom w:val="single" w:sz="6" w:space="0" w:color="auto"/>
              <w:right w:val="single" w:sz="6" w:space="0" w:color="auto"/>
            </w:tcBorders>
            <w:hideMark/>
          </w:tcPr>
          <w:p w14:paraId="233894A8"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No </w:t>
            </w:r>
          </w:p>
        </w:tc>
        <w:tc>
          <w:tcPr>
            <w:tcW w:w="1005" w:type="dxa"/>
            <w:tcBorders>
              <w:top w:val="single" w:sz="6" w:space="0" w:color="auto"/>
              <w:left w:val="single" w:sz="6" w:space="0" w:color="auto"/>
              <w:bottom w:val="single" w:sz="6" w:space="0" w:color="auto"/>
              <w:right w:val="single" w:sz="6" w:space="0" w:color="auto"/>
            </w:tcBorders>
            <w:hideMark/>
          </w:tcPr>
          <w:p w14:paraId="4CABB12B"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Cannot include digits </w:t>
            </w:r>
          </w:p>
        </w:tc>
        <w:tc>
          <w:tcPr>
            <w:tcW w:w="1200" w:type="dxa"/>
            <w:tcBorders>
              <w:top w:val="single" w:sz="6" w:space="0" w:color="auto"/>
              <w:left w:val="single" w:sz="6" w:space="0" w:color="auto"/>
              <w:bottom w:val="single" w:sz="6" w:space="0" w:color="auto"/>
              <w:right w:val="single" w:sz="6" w:space="0" w:color="auto"/>
            </w:tcBorders>
            <w:hideMark/>
          </w:tcPr>
          <w:p w14:paraId="71B8AB0A"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Tag entry control </w:t>
            </w:r>
          </w:p>
        </w:tc>
      </w:tr>
      <w:tr w:rsidR="00386CB5" w:rsidRPr="00C65D82" w14:paraId="40D3FF3B"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4A93F48E"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Skills </w:t>
            </w:r>
          </w:p>
        </w:tc>
        <w:tc>
          <w:tcPr>
            <w:tcW w:w="1020" w:type="dxa"/>
            <w:tcBorders>
              <w:top w:val="single" w:sz="6" w:space="0" w:color="auto"/>
              <w:left w:val="single" w:sz="6" w:space="0" w:color="auto"/>
              <w:bottom w:val="single" w:sz="6" w:space="0" w:color="auto"/>
              <w:right w:val="single" w:sz="6" w:space="0" w:color="auto"/>
            </w:tcBorders>
            <w:hideMark/>
          </w:tcPr>
          <w:p w14:paraId="2919D7EF"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Add another soft skill </w:t>
            </w:r>
          </w:p>
        </w:tc>
        <w:tc>
          <w:tcPr>
            <w:tcW w:w="1245" w:type="dxa"/>
            <w:tcBorders>
              <w:top w:val="single" w:sz="6" w:space="0" w:color="auto"/>
              <w:left w:val="single" w:sz="6" w:space="0" w:color="auto"/>
              <w:bottom w:val="single" w:sz="6" w:space="0" w:color="auto"/>
              <w:right w:val="single" w:sz="6" w:space="0" w:color="auto"/>
            </w:tcBorders>
            <w:hideMark/>
          </w:tcPr>
          <w:p w14:paraId="5F7DB853"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Add additional soft skill </w:t>
            </w:r>
          </w:p>
        </w:tc>
        <w:tc>
          <w:tcPr>
            <w:tcW w:w="735" w:type="dxa"/>
            <w:tcBorders>
              <w:top w:val="single" w:sz="6" w:space="0" w:color="auto"/>
              <w:left w:val="single" w:sz="6" w:space="0" w:color="auto"/>
              <w:bottom w:val="single" w:sz="6" w:space="0" w:color="auto"/>
              <w:right w:val="single" w:sz="6" w:space="0" w:color="auto"/>
            </w:tcBorders>
            <w:hideMark/>
          </w:tcPr>
          <w:p w14:paraId="75153372"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Button </w:t>
            </w:r>
          </w:p>
        </w:tc>
        <w:tc>
          <w:tcPr>
            <w:tcW w:w="570" w:type="dxa"/>
            <w:tcBorders>
              <w:top w:val="single" w:sz="6" w:space="0" w:color="auto"/>
              <w:left w:val="single" w:sz="6" w:space="0" w:color="auto"/>
              <w:bottom w:val="single" w:sz="6" w:space="0" w:color="auto"/>
              <w:right w:val="single" w:sz="6" w:space="0" w:color="auto"/>
            </w:tcBorders>
            <w:hideMark/>
          </w:tcPr>
          <w:p w14:paraId="4963A0D0"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170" w:type="dxa"/>
            <w:tcBorders>
              <w:top w:val="single" w:sz="6" w:space="0" w:color="auto"/>
              <w:left w:val="single" w:sz="6" w:space="0" w:color="auto"/>
              <w:bottom w:val="single" w:sz="6" w:space="0" w:color="auto"/>
              <w:right w:val="single" w:sz="6" w:space="0" w:color="auto"/>
            </w:tcBorders>
            <w:hideMark/>
          </w:tcPr>
          <w:p w14:paraId="0E1D23E8"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510" w:type="dxa"/>
            <w:tcBorders>
              <w:top w:val="single" w:sz="6" w:space="0" w:color="auto"/>
              <w:left w:val="single" w:sz="6" w:space="0" w:color="auto"/>
              <w:bottom w:val="single" w:sz="6" w:space="0" w:color="auto"/>
              <w:right w:val="single" w:sz="6" w:space="0" w:color="auto"/>
            </w:tcBorders>
            <w:hideMark/>
          </w:tcPr>
          <w:p w14:paraId="0EF734AE"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645" w:type="dxa"/>
            <w:tcBorders>
              <w:top w:val="single" w:sz="6" w:space="0" w:color="auto"/>
              <w:left w:val="single" w:sz="6" w:space="0" w:color="auto"/>
              <w:bottom w:val="single" w:sz="6" w:space="0" w:color="auto"/>
              <w:right w:val="single" w:sz="6" w:space="0" w:color="auto"/>
            </w:tcBorders>
            <w:hideMark/>
          </w:tcPr>
          <w:p w14:paraId="3CACAFEF"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No </w:t>
            </w:r>
          </w:p>
        </w:tc>
        <w:tc>
          <w:tcPr>
            <w:tcW w:w="1005" w:type="dxa"/>
            <w:tcBorders>
              <w:top w:val="single" w:sz="6" w:space="0" w:color="auto"/>
              <w:left w:val="single" w:sz="6" w:space="0" w:color="auto"/>
              <w:bottom w:val="single" w:sz="6" w:space="0" w:color="auto"/>
              <w:right w:val="single" w:sz="6" w:space="0" w:color="auto"/>
            </w:tcBorders>
            <w:hideMark/>
          </w:tcPr>
          <w:p w14:paraId="47E62A8E"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Adds more soft skill entries </w:t>
            </w:r>
          </w:p>
        </w:tc>
        <w:tc>
          <w:tcPr>
            <w:tcW w:w="1200" w:type="dxa"/>
            <w:tcBorders>
              <w:top w:val="single" w:sz="6" w:space="0" w:color="auto"/>
              <w:left w:val="single" w:sz="6" w:space="0" w:color="auto"/>
              <w:bottom w:val="single" w:sz="6" w:space="0" w:color="auto"/>
              <w:right w:val="single" w:sz="6" w:space="0" w:color="auto"/>
            </w:tcBorders>
            <w:hideMark/>
          </w:tcPr>
          <w:p w14:paraId="63FB7568"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Unlimited </w:t>
            </w:r>
          </w:p>
        </w:tc>
      </w:tr>
      <w:tr w:rsidR="00386CB5" w:rsidRPr="00C65D82" w14:paraId="356BA882"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1FF35C38"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Projects (optional) </w:t>
            </w:r>
          </w:p>
        </w:tc>
        <w:tc>
          <w:tcPr>
            <w:tcW w:w="1020" w:type="dxa"/>
            <w:tcBorders>
              <w:top w:val="single" w:sz="6" w:space="0" w:color="auto"/>
              <w:left w:val="single" w:sz="6" w:space="0" w:color="auto"/>
              <w:bottom w:val="single" w:sz="6" w:space="0" w:color="auto"/>
              <w:right w:val="single" w:sz="6" w:space="0" w:color="auto"/>
            </w:tcBorders>
            <w:hideMark/>
          </w:tcPr>
          <w:p w14:paraId="56258564"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Section Header </w:t>
            </w:r>
          </w:p>
        </w:tc>
        <w:tc>
          <w:tcPr>
            <w:tcW w:w="1245" w:type="dxa"/>
            <w:tcBorders>
              <w:top w:val="single" w:sz="6" w:space="0" w:color="auto"/>
              <w:left w:val="single" w:sz="6" w:space="0" w:color="auto"/>
              <w:bottom w:val="single" w:sz="6" w:space="0" w:color="auto"/>
              <w:right w:val="single" w:sz="6" w:space="0" w:color="auto"/>
            </w:tcBorders>
            <w:hideMark/>
          </w:tcPr>
          <w:p w14:paraId="787B3E3E"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“Projects (optional)” </w:t>
            </w:r>
          </w:p>
        </w:tc>
        <w:tc>
          <w:tcPr>
            <w:tcW w:w="735" w:type="dxa"/>
            <w:tcBorders>
              <w:top w:val="single" w:sz="6" w:space="0" w:color="auto"/>
              <w:left w:val="single" w:sz="6" w:space="0" w:color="auto"/>
              <w:bottom w:val="single" w:sz="6" w:space="0" w:color="auto"/>
              <w:right w:val="single" w:sz="6" w:space="0" w:color="auto"/>
            </w:tcBorders>
            <w:hideMark/>
          </w:tcPr>
          <w:p w14:paraId="2B0FC676"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Text Label </w:t>
            </w:r>
          </w:p>
        </w:tc>
        <w:tc>
          <w:tcPr>
            <w:tcW w:w="570" w:type="dxa"/>
            <w:tcBorders>
              <w:top w:val="single" w:sz="6" w:space="0" w:color="auto"/>
              <w:left w:val="single" w:sz="6" w:space="0" w:color="auto"/>
              <w:bottom w:val="single" w:sz="6" w:space="0" w:color="auto"/>
              <w:right w:val="single" w:sz="6" w:space="0" w:color="auto"/>
            </w:tcBorders>
            <w:hideMark/>
          </w:tcPr>
          <w:p w14:paraId="173D731D"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170" w:type="dxa"/>
            <w:tcBorders>
              <w:top w:val="single" w:sz="6" w:space="0" w:color="auto"/>
              <w:left w:val="single" w:sz="6" w:space="0" w:color="auto"/>
              <w:bottom w:val="single" w:sz="6" w:space="0" w:color="auto"/>
              <w:right w:val="single" w:sz="6" w:space="0" w:color="auto"/>
            </w:tcBorders>
            <w:hideMark/>
          </w:tcPr>
          <w:p w14:paraId="2B75D5A3"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510" w:type="dxa"/>
            <w:tcBorders>
              <w:top w:val="single" w:sz="6" w:space="0" w:color="auto"/>
              <w:left w:val="single" w:sz="6" w:space="0" w:color="auto"/>
              <w:bottom w:val="single" w:sz="6" w:space="0" w:color="auto"/>
              <w:right w:val="single" w:sz="6" w:space="0" w:color="auto"/>
            </w:tcBorders>
            <w:hideMark/>
          </w:tcPr>
          <w:p w14:paraId="6291873C"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645" w:type="dxa"/>
            <w:tcBorders>
              <w:top w:val="single" w:sz="6" w:space="0" w:color="auto"/>
              <w:left w:val="single" w:sz="6" w:space="0" w:color="auto"/>
              <w:bottom w:val="single" w:sz="6" w:space="0" w:color="auto"/>
              <w:right w:val="single" w:sz="6" w:space="0" w:color="auto"/>
            </w:tcBorders>
            <w:hideMark/>
          </w:tcPr>
          <w:p w14:paraId="03FDEB68"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005" w:type="dxa"/>
            <w:tcBorders>
              <w:top w:val="single" w:sz="6" w:space="0" w:color="auto"/>
              <w:left w:val="single" w:sz="6" w:space="0" w:color="auto"/>
              <w:bottom w:val="single" w:sz="6" w:space="0" w:color="auto"/>
              <w:right w:val="single" w:sz="6" w:space="0" w:color="auto"/>
            </w:tcBorders>
            <w:hideMark/>
          </w:tcPr>
          <w:p w14:paraId="3F3CA9C2"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200" w:type="dxa"/>
            <w:tcBorders>
              <w:top w:val="single" w:sz="6" w:space="0" w:color="auto"/>
              <w:left w:val="single" w:sz="6" w:space="0" w:color="auto"/>
              <w:bottom w:val="single" w:sz="6" w:space="0" w:color="auto"/>
              <w:right w:val="single" w:sz="6" w:space="0" w:color="auto"/>
            </w:tcBorders>
            <w:hideMark/>
          </w:tcPr>
          <w:p w14:paraId="15493B11"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r>
      <w:tr w:rsidR="00386CB5" w:rsidRPr="00C65D82" w14:paraId="4E996045"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7E2C58F1"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Projects (optional) </w:t>
            </w:r>
          </w:p>
        </w:tc>
        <w:tc>
          <w:tcPr>
            <w:tcW w:w="1020" w:type="dxa"/>
            <w:tcBorders>
              <w:top w:val="single" w:sz="6" w:space="0" w:color="auto"/>
              <w:left w:val="single" w:sz="6" w:space="0" w:color="auto"/>
              <w:bottom w:val="single" w:sz="6" w:space="0" w:color="auto"/>
              <w:right w:val="single" w:sz="6" w:space="0" w:color="auto"/>
            </w:tcBorders>
            <w:hideMark/>
          </w:tcPr>
          <w:p w14:paraId="065D0DF7"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Project Title </w:t>
            </w:r>
          </w:p>
        </w:tc>
        <w:tc>
          <w:tcPr>
            <w:tcW w:w="1245" w:type="dxa"/>
            <w:tcBorders>
              <w:top w:val="single" w:sz="6" w:space="0" w:color="auto"/>
              <w:left w:val="single" w:sz="6" w:space="0" w:color="auto"/>
              <w:bottom w:val="single" w:sz="6" w:space="0" w:color="auto"/>
              <w:right w:val="single" w:sz="6" w:space="0" w:color="auto"/>
            </w:tcBorders>
            <w:hideMark/>
          </w:tcPr>
          <w:p w14:paraId="3AED6C50"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Enter project name </w:t>
            </w:r>
          </w:p>
        </w:tc>
        <w:tc>
          <w:tcPr>
            <w:tcW w:w="735" w:type="dxa"/>
            <w:tcBorders>
              <w:top w:val="single" w:sz="6" w:space="0" w:color="auto"/>
              <w:left w:val="single" w:sz="6" w:space="0" w:color="auto"/>
              <w:bottom w:val="single" w:sz="6" w:space="0" w:color="auto"/>
              <w:right w:val="single" w:sz="6" w:space="0" w:color="auto"/>
            </w:tcBorders>
            <w:hideMark/>
          </w:tcPr>
          <w:p w14:paraId="4160F9A7"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Text Input </w:t>
            </w:r>
          </w:p>
        </w:tc>
        <w:tc>
          <w:tcPr>
            <w:tcW w:w="570" w:type="dxa"/>
            <w:tcBorders>
              <w:top w:val="single" w:sz="6" w:space="0" w:color="auto"/>
              <w:left w:val="single" w:sz="6" w:space="0" w:color="auto"/>
              <w:bottom w:val="single" w:sz="6" w:space="0" w:color="auto"/>
              <w:right w:val="single" w:sz="6" w:space="0" w:color="auto"/>
            </w:tcBorders>
            <w:hideMark/>
          </w:tcPr>
          <w:p w14:paraId="4056452C"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170" w:type="dxa"/>
            <w:tcBorders>
              <w:top w:val="single" w:sz="6" w:space="0" w:color="auto"/>
              <w:left w:val="single" w:sz="6" w:space="0" w:color="auto"/>
              <w:bottom w:val="single" w:sz="6" w:space="0" w:color="auto"/>
              <w:right w:val="single" w:sz="6" w:space="0" w:color="auto"/>
            </w:tcBorders>
            <w:hideMark/>
          </w:tcPr>
          <w:p w14:paraId="48A88A17"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Text </w:t>
            </w:r>
          </w:p>
        </w:tc>
        <w:tc>
          <w:tcPr>
            <w:tcW w:w="510" w:type="dxa"/>
            <w:tcBorders>
              <w:top w:val="single" w:sz="6" w:space="0" w:color="auto"/>
              <w:left w:val="single" w:sz="6" w:space="0" w:color="auto"/>
              <w:bottom w:val="single" w:sz="6" w:space="0" w:color="auto"/>
              <w:right w:val="single" w:sz="6" w:space="0" w:color="auto"/>
            </w:tcBorders>
            <w:hideMark/>
          </w:tcPr>
          <w:p w14:paraId="04C67DC9"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150 chars </w:t>
            </w:r>
          </w:p>
        </w:tc>
        <w:tc>
          <w:tcPr>
            <w:tcW w:w="645" w:type="dxa"/>
            <w:tcBorders>
              <w:top w:val="single" w:sz="6" w:space="0" w:color="auto"/>
              <w:left w:val="single" w:sz="6" w:space="0" w:color="auto"/>
              <w:bottom w:val="single" w:sz="6" w:space="0" w:color="auto"/>
              <w:right w:val="single" w:sz="6" w:space="0" w:color="auto"/>
            </w:tcBorders>
            <w:hideMark/>
          </w:tcPr>
          <w:p w14:paraId="4DD42AF0"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No </w:t>
            </w:r>
          </w:p>
        </w:tc>
        <w:tc>
          <w:tcPr>
            <w:tcW w:w="1005" w:type="dxa"/>
            <w:tcBorders>
              <w:top w:val="single" w:sz="6" w:space="0" w:color="auto"/>
              <w:left w:val="single" w:sz="6" w:space="0" w:color="auto"/>
              <w:bottom w:val="single" w:sz="6" w:space="0" w:color="auto"/>
              <w:right w:val="single" w:sz="6" w:space="0" w:color="auto"/>
            </w:tcBorders>
            <w:hideMark/>
          </w:tcPr>
          <w:p w14:paraId="5F800563" w14:textId="4E89CC46"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Required if Description</w:t>
            </w:r>
            <w:r w:rsidR="00DD6D66">
              <w:rPr>
                <w:rFonts w:ascii="Calibri" w:hAnsi="Calibri" w:cs="Calibri"/>
                <w:sz w:val="22"/>
                <w:szCs w:val="22"/>
                <w:lang w:eastAsia="en-IN"/>
              </w:rPr>
              <w:t>:</w:t>
            </w:r>
            <w:r w:rsidRPr="0059076D">
              <w:rPr>
                <w:rFonts w:ascii="Calibri" w:hAnsi="Calibri" w:cs="Calibri"/>
                <w:sz w:val="22"/>
                <w:szCs w:val="22"/>
                <w:lang w:eastAsia="en-IN"/>
              </w:rPr>
              <w:t xml:space="preserve"> filled </w:t>
            </w:r>
          </w:p>
        </w:tc>
        <w:tc>
          <w:tcPr>
            <w:tcW w:w="1200" w:type="dxa"/>
            <w:tcBorders>
              <w:top w:val="single" w:sz="6" w:space="0" w:color="auto"/>
              <w:left w:val="single" w:sz="6" w:space="0" w:color="auto"/>
              <w:bottom w:val="single" w:sz="6" w:space="0" w:color="auto"/>
              <w:right w:val="single" w:sz="6" w:space="0" w:color="auto"/>
            </w:tcBorders>
            <w:hideMark/>
          </w:tcPr>
          <w:p w14:paraId="4D5B9CC0"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r>
      <w:tr w:rsidR="00386CB5" w:rsidRPr="00C65D82" w14:paraId="62D0C376"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6D0F0DD5"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Projects (optional) </w:t>
            </w:r>
          </w:p>
        </w:tc>
        <w:tc>
          <w:tcPr>
            <w:tcW w:w="1020" w:type="dxa"/>
            <w:tcBorders>
              <w:top w:val="single" w:sz="6" w:space="0" w:color="auto"/>
              <w:left w:val="single" w:sz="6" w:space="0" w:color="auto"/>
              <w:bottom w:val="single" w:sz="6" w:space="0" w:color="auto"/>
              <w:right w:val="single" w:sz="6" w:space="0" w:color="auto"/>
            </w:tcBorders>
            <w:hideMark/>
          </w:tcPr>
          <w:p w14:paraId="75928B41"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Role </w:t>
            </w:r>
          </w:p>
        </w:tc>
        <w:tc>
          <w:tcPr>
            <w:tcW w:w="1245" w:type="dxa"/>
            <w:tcBorders>
              <w:top w:val="single" w:sz="6" w:space="0" w:color="auto"/>
              <w:left w:val="single" w:sz="6" w:space="0" w:color="auto"/>
              <w:bottom w:val="single" w:sz="6" w:space="0" w:color="auto"/>
              <w:right w:val="single" w:sz="6" w:space="0" w:color="auto"/>
            </w:tcBorders>
            <w:hideMark/>
          </w:tcPr>
          <w:p w14:paraId="11F52597"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Enter role in project </w:t>
            </w:r>
          </w:p>
        </w:tc>
        <w:tc>
          <w:tcPr>
            <w:tcW w:w="735" w:type="dxa"/>
            <w:tcBorders>
              <w:top w:val="single" w:sz="6" w:space="0" w:color="auto"/>
              <w:left w:val="single" w:sz="6" w:space="0" w:color="auto"/>
              <w:bottom w:val="single" w:sz="6" w:space="0" w:color="auto"/>
              <w:right w:val="single" w:sz="6" w:space="0" w:color="auto"/>
            </w:tcBorders>
            <w:hideMark/>
          </w:tcPr>
          <w:p w14:paraId="04AFD7C4"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Text Input </w:t>
            </w:r>
          </w:p>
        </w:tc>
        <w:tc>
          <w:tcPr>
            <w:tcW w:w="570" w:type="dxa"/>
            <w:tcBorders>
              <w:top w:val="single" w:sz="6" w:space="0" w:color="auto"/>
              <w:left w:val="single" w:sz="6" w:space="0" w:color="auto"/>
              <w:bottom w:val="single" w:sz="6" w:space="0" w:color="auto"/>
              <w:right w:val="single" w:sz="6" w:space="0" w:color="auto"/>
            </w:tcBorders>
            <w:hideMark/>
          </w:tcPr>
          <w:p w14:paraId="68F53FBC"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170" w:type="dxa"/>
            <w:tcBorders>
              <w:top w:val="single" w:sz="6" w:space="0" w:color="auto"/>
              <w:left w:val="single" w:sz="6" w:space="0" w:color="auto"/>
              <w:bottom w:val="single" w:sz="6" w:space="0" w:color="auto"/>
              <w:right w:val="single" w:sz="6" w:space="0" w:color="auto"/>
            </w:tcBorders>
            <w:hideMark/>
          </w:tcPr>
          <w:p w14:paraId="239AFEB8"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Text </w:t>
            </w:r>
          </w:p>
        </w:tc>
        <w:tc>
          <w:tcPr>
            <w:tcW w:w="510" w:type="dxa"/>
            <w:tcBorders>
              <w:top w:val="single" w:sz="6" w:space="0" w:color="auto"/>
              <w:left w:val="single" w:sz="6" w:space="0" w:color="auto"/>
              <w:bottom w:val="single" w:sz="6" w:space="0" w:color="auto"/>
              <w:right w:val="single" w:sz="6" w:space="0" w:color="auto"/>
            </w:tcBorders>
            <w:hideMark/>
          </w:tcPr>
          <w:p w14:paraId="0C2A9025"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100 chars </w:t>
            </w:r>
          </w:p>
        </w:tc>
        <w:tc>
          <w:tcPr>
            <w:tcW w:w="645" w:type="dxa"/>
            <w:tcBorders>
              <w:top w:val="single" w:sz="6" w:space="0" w:color="auto"/>
              <w:left w:val="single" w:sz="6" w:space="0" w:color="auto"/>
              <w:bottom w:val="single" w:sz="6" w:space="0" w:color="auto"/>
              <w:right w:val="single" w:sz="6" w:space="0" w:color="auto"/>
            </w:tcBorders>
            <w:hideMark/>
          </w:tcPr>
          <w:p w14:paraId="57E890DD"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No </w:t>
            </w:r>
          </w:p>
        </w:tc>
        <w:tc>
          <w:tcPr>
            <w:tcW w:w="1005" w:type="dxa"/>
            <w:tcBorders>
              <w:top w:val="single" w:sz="6" w:space="0" w:color="auto"/>
              <w:left w:val="single" w:sz="6" w:space="0" w:color="auto"/>
              <w:bottom w:val="single" w:sz="6" w:space="0" w:color="auto"/>
              <w:right w:val="single" w:sz="6" w:space="0" w:color="auto"/>
            </w:tcBorders>
            <w:hideMark/>
          </w:tcPr>
          <w:p w14:paraId="100A5BAF"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Optional </w:t>
            </w:r>
          </w:p>
        </w:tc>
        <w:tc>
          <w:tcPr>
            <w:tcW w:w="1200" w:type="dxa"/>
            <w:tcBorders>
              <w:top w:val="single" w:sz="6" w:space="0" w:color="auto"/>
              <w:left w:val="single" w:sz="6" w:space="0" w:color="auto"/>
              <w:bottom w:val="single" w:sz="6" w:space="0" w:color="auto"/>
              <w:right w:val="single" w:sz="6" w:space="0" w:color="auto"/>
            </w:tcBorders>
            <w:hideMark/>
          </w:tcPr>
          <w:p w14:paraId="786C038A"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r>
      <w:tr w:rsidR="00386CB5" w:rsidRPr="00C65D82" w14:paraId="24B2C3C8"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7DE7694B"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Projects (optional) </w:t>
            </w:r>
          </w:p>
        </w:tc>
        <w:tc>
          <w:tcPr>
            <w:tcW w:w="1020" w:type="dxa"/>
            <w:tcBorders>
              <w:top w:val="single" w:sz="6" w:space="0" w:color="auto"/>
              <w:left w:val="single" w:sz="6" w:space="0" w:color="auto"/>
              <w:bottom w:val="single" w:sz="6" w:space="0" w:color="auto"/>
              <w:right w:val="single" w:sz="6" w:space="0" w:color="auto"/>
            </w:tcBorders>
            <w:hideMark/>
          </w:tcPr>
          <w:p w14:paraId="31BF63E0" w14:textId="0596353B"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Description</w:t>
            </w:r>
            <w:r w:rsidR="00DD6D66">
              <w:rPr>
                <w:rFonts w:ascii="Calibri" w:hAnsi="Calibri" w:cs="Calibri"/>
                <w:sz w:val="22"/>
                <w:szCs w:val="22"/>
                <w:lang w:eastAsia="en-IN"/>
              </w:rPr>
              <w:t xml:space="preserve">: </w:t>
            </w:r>
          </w:p>
        </w:tc>
        <w:tc>
          <w:tcPr>
            <w:tcW w:w="1245" w:type="dxa"/>
            <w:tcBorders>
              <w:top w:val="single" w:sz="6" w:space="0" w:color="auto"/>
              <w:left w:val="single" w:sz="6" w:space="0" w:color="auto"/>
              <w:bottom w:val="single" w:sz="6" w:space="0" w:color="auto"/>
              <w:right w:val="single" w:sz="6" w:space="0" w:color="auto"/>
            </w:tcBorders>
            <w:hideMark/>
          </w:tcPr>
          <w:p w14:paraId="16674525"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Describe project, outcomes, and tech used </w:t>
            </w:r>
          </w:p>
        </w:tc>
        <w:tc>
          <w:tcPr>
            <w:tcW w:w="735" w:type="dxa"/>
            <w:tcBorders>
              <w:top w:val="single" w:sz="6" w:space="0" w:color="auto"/>
              <w:left w:val="single" w:sz="6" w:space="0" w:color="auto"/>
              <w:bottom w:val="single" w:sz="6" w:space="0" w:color="auto"/>
              <w:right w:val="single" w:sz="6" w:space="0" w:color="auto"/>
            </w:tcBorders>
            <w:hideMark/>
          </w:tcPr>
          <w:p w14:paraId="12D45BD5"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Text Area </w:t>
            </w:r>
          </w:p>
        </w:tc>
        <w:tc>
          <w:tcPr>
            <w:tcW w:w="570" w:type="dxa"/>
            <w:tcBorders>
              <w:top w:val="single" w:sz="6" w:space="0" w:color="auto"/>
              <w:left w:val="single" w:sz="6" w:space="0" w:color="auto"/>
              <w:bottom w:val="single" w:sz="6" w:space="0" w:color="auto"/>
              <w:right w:val="single" w:sz="6" w:space="0" w:color="auto"/>
            </w:tcBorders>
            <w:hideMark/>
          </w:tcPr>
          <w:p w14:paraId="77D3C77A"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170" w:type="dxa"/>
            <w:tcBorders>
              <w:top w:val="single" w:sz="6" w:space="0" w:color="auto"/>
              <w:left w:val="single" w:sz="6" w:space="0" w:color="auto"/>
              <w:bottom w:val="single" w:sz="6" w:space="0" w:color="auto"/>
              <w:right w:val="single" w:sz="6" w:space="0" w:color="auto"/>
            </w:tcBorders>
            <w:hideMark/>
          </w:tcPr>
          <w:p w14:paraId="12989001"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Text </w:t>
            </w:r>
          </w:p>
        </w:tc>
        <w:tc>
          <w:tcPr>
            <w:tcW w:w="510" w:type="dxa"/>
            <w:tcBorders>
              <w:top w:val="single" w:sz="6" w:space="0" w:color="auto"/>
              <w:left w:val="single" w:sz="6" w:space="0" w:color="auto"/>
              <w:bottom w:val="single" w:sz="6" w:space="0" w:color="auto"/>
              <w:right w:val="single" w:sz="6" w:space="0" w:color="auto"/>
            </w:tcBorders>
            <w:hideMark/>
          </w:tcPr>
          <w:p w14:paraId="01D9336F"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2000 chars </w:t>
            </w:r>
          </w:p>
        </w:tc>
        <w:tc>
          <w:tcPr>
            <w:tcW w:w="645" w:type="dxa"/>
            <w:tcBorders>
              <w:top w:val="single" w:sz="6" w:space="0" w:color="auto"/>
              <w:left w:val="single" w:sz="6" w:space="0" w:color="auto"/>
              <w:bottom w:val="single" w:sz="6" w:space="0" w:color="auto"/>
              <w:right w:val="single" w:sz="6" w:space="0" w:color="auto"/>
            </w:tcBorders>
            <w:hideMark/>
          </w:tcPr>
          <w:p w14:paraId="0496DE3A"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No </w:t>
            </w:r>
          </w:p>
        </w:tc>
        <w:tc>
          <w:tcPr>
            <w:tcW w:w="1005" w:type="dxa"/>
            <w:tcBorders>
              <w:top w:val="single" w:sz="6" w:space="0" w:color="auto"/>
              <w:left w:val="single" w:sz="6" w:space="0" w:color="auto"/>
              <w:bottom w:val="single" w:sz="6" w:space="0" w:color="auto"/>
              <w:right w:val="single" w:sz="6" w:space="0" w:color="auto"/>
            </w:tcBorders>
            <w:hideMark/>
          </w:tcPr>
          <w:p w14:paraId="2AD813B1"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Optional </w:t>
            </w:r>
          </w:p>
        </w:tc>
        <w:tc>
          <w:tcPr>
            <w:tcW w:w="1200" w:type="dxa"/>
            <w:tcBorders>
              <w:top w:val="single" w:sz="6" w:space="0" w:color="auto"/>
              <w:left w:val="single" w:sz="6" w:space="0" w:color="auto"/>
              <w:bottom w:val="single" w:sz="6" w:space="0" w:color="auto"/>
              <w:right w:val="single" w:sz="6" w:space="0" w:color="auto"/>
            </w:tcBorders>
            <w:hideMark/>
          </w:tcPr>
          <w:p w14:paraId="3E7835BF"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r>
      <w:tr w:rsidR="00386CB5" w:rsidRPr="00C65D82" w14:paraId="6F40DAAB"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790D944A"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Projects (optional) </w:t>
            </w:r>
          </w:p>
        </w:tc>
        <w:tc>
          <w:tcPr>
            <w:tcW w:w="1020" w:type="dxa"/>
            <w:tcBorders>
              <w:top w:val="single" w:sz="6" w:space="0" w:color="auto"/>
              <w:left w:val="single" w:sz="6" w:space="0" w:color="auto"/>
              <w:bottom w:val="single" w:sz="6" w:space="0" w:color="auto"/>
              <w:right w:val="single" w:sz="6" w:space="0" w:color="auto"/>
            </w:tcBorders>
            <w:hideMark/>
          </w:tcPr>
          <w:p w14:paraId="18FEC369"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Links (GitHub, demo, etc.) </w:t>
            </w:r>
          </w:p>
        </w:tc>
        <w:tc>
          <w:tcPr>
            <w:tcW w:w="1245" w:type="dxa"/>
            <w:tcBorders>
              <w:top w:val="single" w:sz="6" w:space="0" w:color="auto"/>
              <w:left w:val="single" w:sz="6" w:space="0" w:color="auto"/>
              <w:bottom w:val="single" w:sz="6" w:space="0" w:color="auto"/>
              <w:right w:val="single" w:sz="6" w:space="0" w:color="auto"/>
            </w:tcBorders>
            <w:hideMark/>
          </w:tcPr>
          <w:p w14:paraId="009B559C"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Add project-related links </w:t>
            </w:r>
          </w:p>
        </w:tc>
        <w:tc>
          <w:tcPr>
            <w:tcW w:w="735" w:type="dxa"/>
            <w:tcBorders>
              <w:top w:val="single" w:sz="6" w:space="0" w:color="auto"/>
              <w:left w:val="single" w:sz="6" w:space="0" w:color="auto"/>
              <w:bottom w:val="single" w:sz="6" w:space="0" w:color="auto"/>
              <w:right w:val="single" w:sz="6" w:space="0" w:color="auto"/>
            </w:tcBorders>
            <w:hideMark/>
          </w:tcPr>
          <w:p w14:paraId="622FF991"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Text Input </w:t>
            </w:r>
          </w:p>
        </w:tc>
        <w:tc>
          <w:tcPr>
            <w:tcW w:w="570" w:type="dxa"/>
            <w:tcBorders>
              <w:top w:val="single" w:sz="6" w:space="0" w:color="auto"/>
              <w:left w:val="single" w:sz="6" w:space="0" w:color="auto"/>
              <w:bottom w:val="single" w:sz="6" w:space="0" w:color="auto"/>
              <w:right w:val="single" w:sz="6" w:space="0" w:color="auto"/>
            </w:tcBorders>
            <w:hideMark/>
          </w:tcPr>
          <w:p w14:paraId="65861CD8"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170" w:type="dxa"/>
            <w:tcBorders>
              <w:top w:val="single" w:sz="6" w:space="0" w:color="auto"/>
              <w:left w:val="single" w:sz="6" w:space="0" w:color="auto"/>
              <w:bottom w:val="single" w:sz="6" w:space="0" w:color="auto"/>
              <w:right w:val="single" w:sz="6" w:space="0" w:color="auto"/>
            </w:tcBorders>
            <w:hideMark/>
          </w:tcPr>
          <w:p w14:paraId="650D88B9"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Must start with “</w:t>
            </w:r>
            <w:r w:rsidRPr="0059076D">
              <w:rPr>
                <w:rFonts w:ascii="Calibri" w:hAnsi="Calibri" w:cs="Calibri"/>
                <w:color w:val="0563C1"/>
                <w:sz w:val="22"/>
                <w:szCs w:val="22"/>
                <w:u w:val="single"/>
                <w:lang w:eastAsia="en-IN"/>
              </w:rPr>
              <w:t>https://</w:t>
            </w:r>
            <w:r w:rsidRPr="0059076D">
              <w:rPr>
                <w:rFonts w:ascii="Calibri" w:hAnsi="Calibri" w:cs="Calibri"/>
                <w:sz w:val="22"/>
                <w:szCs w:val="22"/>
                <w:lang w:eastAsia="en-IN"/>
              </w:rPr>
              <w:t>” </w:t>
            </w:r>
          </w:p>
        </w:tc>
        <w:tc>
          <w:tcPr>
            <w:tcW w:w="510" w:type="dxa"/>
            <w:tcBorders>
              <w:top w:val="single" w:sz="6" w:space="0" w:color="auto"/>
              <w:left w:val="single" w:sz="6" w:space="0" w:color="auto"/>
              <w:bottom w:val="single" w:sz="6" w:space="0" w:color="auto"/>
              <w:right w:val="single" w:sz="6" w:space="0" w:color="auto"/>
            </w:tcBorders>
            <w:hideMark/>
          </w:tcPr>
          <w:p w14:paraId="5342FD85"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200 chars </w:t>
            </w:r>
          </w:p>
        </w:tc>
        <w:tc>
          <w:tcPr>
            <w:tcW w:w="645" w:type="dxa"/>
            <w:tcBorders>
              <w:top w:val="single" w:sz="6" w:space="0" w:color="auto"/>
              <w:left w:val="single" w:sz="6" w:space="0" w:color="auto"/>
              <w:bottom w:val="single" w:sz="6" w:space="0" w:color="auto"/>
              <w:right w:val="single" w:sz="6" w:space="0" w:color="auto"/>
            </w:tcBorders>
            <w:hideMark/>
          </w:tcPr>
          <w:p w14:paraId="4C04A8C3"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No </w:t>
            </w:r>
          </w:p>
        </w:tc>
        <w:tc>
          <w:tcPr>
            <w:tcW w:w="1005" w:type="dxa"/>
            <w:tcBorders>
              <w:top w:val="single" w:sz="6" w:space="0" w:color="auto"/>
              <w:left w:val="single" w:sz="6" w:space="0" w:color="auto"/>
              <w:bottom w:val="single" w:sz="6" w:space="0" w:color="auto"/>
              <w:right w:val="single" w:sz="6" w:space="0" w:color="auto"/>
            </w:tcBorders>
            <w:hideMark/>
          </w:tcPr>
          <w:p w14:paraId="69CB2BAF"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Must be valid URL </w:t>
            </w:r>
          </w:p>
        </w:tc>
        <w:tc>
          <w:tcPr>
            <w:tcW w:w="1200" w:type="dxa"/>
            <w:tcBorders>
              <w:top w:val="single" w:sz="6" w:space="0" w:color="auto"/>
              <w:left w:val="single" w:sz="6" w:space="0" w:color="auto"/>
              <w:bottom w:val="single" w:sz="6" w:space="0" w:color="auto"/>
              <w:right w:val="single" w:sz="6" w:space="0" w:color="auto"/>
            </w:tcBorders>
            <w:hideMark/>
          </w:tcPr>
          <w:p w14:paraId="3257D987"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Optional </w:t>
            </w:r>
          </w:p>
        </w:tc>
      </w:tr>
      <w:tr w:rsidR="00386CB5" w:rsidRPr="00C65D82" w14:paraId="7CFC983C"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2611CF07"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Projects (optional) </w:t>
            </w:r>
          </w:p>
        </w:tc>
        <w:tc>
          <w:tcPr>
            <w:tcW w:w="1020" w:type="dxa"/>
            <w:tcBorders>
              <w:top w:val="single" w:sz="6" w:space="0" w:color="auto"/>
              <w:left w:val="single" w:sz="6" w:space="0" w:color="auto"/>
              <w:bottom w:val="single" w:sz="6" w:space="0" w:color="auto"/>
              <w:right w:val="single" w:sz="6" w:space="0" w:color="auto"/>
            </w:tcBorders>
            <w:hideMark/>
          </w:tcPr>
          <w:p w14:paraId="14401198"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Add another project </w:t>
            </w:r>
          </w:p>
        </w:tc>
        <w:tc>
          <w:tcPr>
            <w:tcW w:w="1245" w:type="dxa"/>
            <w:tcBorders>
              <w:top w:val="single" w:sz="6" w:space="0" w:color="auto"/>
              <w:left w:val="single" w:sz="6" w:space="0" w:color="auto"/>
              <w:bottom w:val="single" w:sz="6" w:space="0" w:color="auto"/>
              <w:right w:val="single" w:sz="6" w:space="0" w:color="auto"/>
            </w:tcBorders>
            <w:hideMark/>
          </w:tcPr>
          <w:p w14:paraId="78EFA3B8"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Add more projects </w:t>
            </w:r>
          </w:p>
        </w:tc>
        <w:tc>
          <w:tcPr>
            <w:tcW w:w="735" w:type="dxa"/>
            <w:tcBorders>
              <w:top w:val="single" w:sz="6" w:space="0" w:color="auto"/>
              <w:left w:val="single" w:sz="6" w:space="0" w:color="auto"/>
              <w:bottom w:val="single" w:sz="6" w:space="0" w:color="auto"/>
              <w:right w:val="single" w:sz="6" w:space="0" w:color="auto"/>
            </w:tcBorders>
            <w:hideMark/>
          </w:tcPr>
          <w:p w14:paraId="1C68D031"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Button </w:t>
            </w:r>
          </w:p>
        </w:tc>
        <w:tc>
          <w:tcPr>
            <w:tcW w:w="570" w:type="dxa"/>
            <w:tcBorders>
              <w:top w:val="single" w:sz="6" w:space="0" w:color="auto"/>
              <w:left w:val="single" w:sz="6" w:space="0" w:color="auto"/>
              <w:bottom w:val="single" w:sz="6" w:space="0" w:color="auto"/>
              <w:right w:val="single" w:sz="6" w:space="0" w:color="auto"/>
            </w:tcBorders>
            <w:hideMark/>
          </w:tcPr>
          <w:p w14:paraId="7C07B580"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170" w:type="dxa"/>
            <w:tcBorders>
              <w:top w:val="single" w:sz="6" w:space="0" w:color="auto"/>
              <w:left w:val="single" w:sz="6" w:space="0" w:color="auto"/>
              <w:bottom w:val="single" w:sz="6" w:space="0" w:color="auto"/>
              <w:right w:val="single" w:sz="6" w:space="0" w:color="auto"/>
            </w:tcBorders>
            <w:hideMark/>
          </w:tcPr>
          <w:p w14:paraId="4ECAD733"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510" w:type="dxa"/>
            <w:tcBorders>
              <w:top w:val="single" w:sz="6" w:space="0" w:color="auto"/>
              <w:left w:val="single" w:sz="6" w:space="0" w:color="auto"/>
              <w:bottom w:val="single" w:sz="6" w:space="0" w:color="auto"/>
              <w:right w:val="single" w:sz="6" w:space="0" w:color="auto"/>
            </w:tcBorders>
            <w:hideMark/>
          </w:tcPr>
          <w:p w14:paraId="56AEA85A"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645" w:type="dxa"/>
            <w:tcBorders>
              <w:top w:val="single" w:sz="6" w:space="0" w:color="auto"/>
              <w:left w:val="single" w:sz="6" w:space="0" w:color="auto"/>
              <w:bottom w:val="single" w:sz="6" w:space="0" w:color="auto"/>
              <w:right w:val="single" w:sz="6" w:space="0" w:color="auto"/>
            </w:tcBorders>
            <w:hideMark/>
          </w:tcPr>
          <w:p w14:paraId="057D62F6"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No </w:t>
            </w:r>
          </w:p>
        </w:tc>
        <w:tc>
          <w:tcPr>
            <w:tcW w:w="1005" w:type="dxa"/>
            <w:tcBorders>
              <w:top w:val="single" w:sz="6" w:space="0" w:color="auto"/>
              <w:left w:val="single" w:sz="6" w:space="0" w:color="auto"/>
              <w:bottom w:val="single" w:sz="6" w:space="0" w:color="auto"/>
              <w:right w:val="single" w:sz="6" w:space="0" w:color="auto"/>
            </w:tcBorders>
            <w:hideMark/>
          </w:tcPr>
          <w:p w14:paraId="364A17D0"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Adds additional project group </w:t>
            </w:r>
          </w:p>
        </w:tc>
        <w:tc>
          <w:tcPr>
            <w:tcW w:w="1200" w:type="dxa"/>
            <w:tcBorders>
              <w:top w:val="single" w:sz="6" w:space="0" w:color="auto"/>
              <w:left w:val="single" w:sz="6" w:space="0" w:color="auto"/>
              <w:bottom w:val="single" w:sz="6" w:space="0" w:color="auto"/>
              <w:right w:val="single" w:sz="6" w:space="0" w:color="auto"/>
            </w:tcBorders>
            <w:hideMark/>
          </w:tcPr>
          <w:p w14:paraId="538052FD"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Repeatable </w:t>
            </w:r>
          </w:p>
        </w:tc>
      </w:tr>
      <w:tr w:rsidR="00386CB5" w:rsidRPr="00C65D82" w14:paraId="05B24AE9"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01693E52"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Certifications (optional) </w:t>
            </w:r>
          </w:p>
        </w:tc>
        <w:tc>
          <w:tcPr>
            <w:tcW w:w="1020" w:type="dxa"/>
            <w:tcBorders>
              <w:top w:val="single" w:sz="6" w:space="0" w:color="auto"/>
              <w:left w:val="single" w:sz="6" w:space="0" w:color="auto"/>
              <w:bottom w:val="single" w:sz="6" w:space="0" w:color="auto"/>
              <w:right w:val="single" w:sz="6" w:space="0" w:color="auto"/>
            </w:tcBorders>
            <w:hideMark/>
          </w:tcPr>
          <w:p w14:paraId="3D888178"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Section Header </w:t>
            </w:r>
          </w:p>
        </w:tc>
        <w:tc>
          <w:tcPr>
            <w:tcW w:w="1245" w:type="dxa"/>
            <w:tcBorders>
              <w:top w:val="single" w:sz="6" w:space="0" w:color="auto"/>
              <w:left w:val="single" w:sz="6" w:space="0" w:color="auto"/>
              <w:bottom w:val="single" w:sz="6" w:space="0" w:color="auto"/>
              <w:right w:val="single" w:sz="6" w:space="0" w:color="auto"/>
            </w:tcBorders>
            <w:hideMark/>
          </w:tcPr>
          <w:p w14:paraId="38DB9C7B"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“Certifications (optional)” </w:t>
            </w:r>
          </w:p>
        </w:tc>
        <w:tc>
          <w:tcPr>
            <w:tcW w:w="735" w:type="dxa"/>
            <w:tcBorders>
              <w:top w:val="single" w:sz="6" w:space="0" w:color="auto"/>
              <w:left w:val="single" w:sz="6" w:space="0" w:color="auto"/>
              <w:bottom w:val="single" w:sz="6" w:space="0" w:color="auto"/>
              <w:right w:val="single" w:sz="6" w:space="0" w:color="auto"/>
            </w:tcBorders>
            <w:hideMark/>
          </w:tcPr>
          <w:p w14:paraId="5C0EEF5A"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Text Label </w:t>
            </w:r>
          </w:p>
        </w:tc>
        <w:tc>
          <w:tcPr>
            <w:tcW w:w="570" w:type="dxa"/>
            <w:tcBorders>
              <w:top w:val="single" w:sz="6" w:space="0" w:color="auto"/>
              <w:left w:val="single" w:sz="6" w:space="0" w:color="auto"/>
              <w:bottom w:val="single" w:sz="6" w:space="0" w:color="auto"/>
              <w:right w:val="single" w:sz="6" w:space="0" w:color="auto"/>
            </w:tcBorders>
            <w:hideMark/>
          </w:tcPr>
          <w:p w14:paraId="44013346"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170" w:type="dxa"/>
            <w:tcBorders>
              <w:top w:val="single" w:sz="6" w:space="0" w:color="auto"/>
              <w:left w:val="single" w:sz="6" w:space="0" w:color="auto"/>
              <w:bottom w:val="single" w:sz="6" w:space="0" w:color="auto"/>
              <w:right w:val="single" w:sz="6" w:space="0" w:color="auto"/>
            </w:tcBorders>
            <w:hideMark/>
          </w:tcPr>
          <w:p w14:paraId="7D18EDA0"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510" w:type="dxa"/>
            <w:tcBorders>
              <w:top w:val="single" w:sz="6" w:space="0" w:color="auto"/>
              <w:left w:val="single" w:sz="6" w:space="0" w:color="auto"/>
              <w:bottom w:val="single" w:sz="6" w:space="0" w:color="auto"/>
              <w:right w:val="single" w:sz="6" w:space="0" w:color="auto"/>
            </w:tcBorders>
            <w:hideMark/>
          </w:tcPr>
          <w:p w14:paraId="4061143A"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645" w:type="dxa"/>
            <w:tcBorders>
              <w:top w:val="single" w:sz="6" w:space="0" w:color="auto"/>
              <w:left w:val="single" w:sz="6" w:space="0" w:color="auto"/>
              <w:bottom w:val="single" w:sz="6" w:space="0" w:color="auto"/>
              <w:right w:val="single" w:sz="6" w:space="0" w:color="auto"/>
            </w:tcBorders>
            <w:hideMark/>
          </w:tcPr>
          <w:p w14:paraId="6751CDB5"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005" w:type="dxa"/>
            <w:tcBorders>
              <w:top w:val="single" w:sz="6" w:space="0" w:color="auto"/>
              <w:left w:val="single" w:sz="6" w:space="0" w:color="auto"/>
              <w:bottom w:val="single" w:sz="6" w:space="0" w:color="auto"/>
              <w:right w:val="single" w:sz="6" w:space="0" w:color="auto"/>
            </w:tcBorders>
            <w:hideMark/>
          </w:tcPr>
          <w:p w14:paraId="484D9463"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200" w:type="dxa"/>
            <w:tcBorders>
              <w:top w:val="single" w:sz="6" w:space="0" w:color="auto"/>
              <w:left w:val="single" w:sz="6" w:space="0" w:color="auto"/>
              <w:bottom w:val="single" w:sz="6" w:space="0" w:color="auto"/>
              <w:right w:val="single" w:sz="6" w:space="0" w:color="auto"/>
            </w:tcBorders>
            <w:hideMark/>
          </w:tcPr>
          <w:p w14:paraId="63426890"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r>
      <w:tr w:rsidR="00386CB5" w:rsidRPr="00C65D82" w14:paraId="15BB58E0"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23F08405"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Certifications (optional) </w:t>
            </w:r>
          </w:p>
        </w:tc>
        <w:tc>
          <w:tcPr>
            <w:tcW w:w="1020" w:type="dxa"/>
            <w:tcBorders>
              <w:top w:val="single" w:sz="6" w:space="0" w:color="auto"/>
              <w:left w:val="single" w:sz="6" w:space="0" w:color="auto"/>
              <w:bottom w:val="single" w:sz="6" w:space="0" w:color="auto"/>
              <w:right w:val="single" w:sz="6" w:space="0" w:color="auto"/>
            </w:tcBorders>
            <w:hideMark/>
          </w:tcPr>
          <w:p w14:paraId="5D057035"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Certification Name </w:t>
            </w:r>
          </w:p>
        </w:tc>
        <w:tc>
          <w:tcPr>
            <w:tcW w:w="1245" w:type="dxa"/>
            <w:tcBorders>
              <w:top w:val="single" w:sz="6" w:space="0" w:color="auto"/>
              <w:left w:val="single" w:sz="6" w:space="0" w:color="auto"/>
              <w:bottom w:val="single" w:sz="6" w:space="0" w:color="auto"/>
              <w:right w:val="single" w:sz="6" w:space="0" w:color="auto"/>
            </w:tcBorders>
            <w:hideMark/>
          </w:tcPr>
          <w:p w14:paraId="34AE8A87"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Enter name of certification </w:t>
            </w:r>
          </w:p>
        </w:tc>
        <w:tc>
          <w:tcPr>
            <w:tcW w:w="735" w:type="dxa"/>
            <w:tcBorders>
              <w:top w:val="single" w:sz="6" w:space="0" w:color="auto"/>
              <w:left w:val="single" w:sz="6" w:space="0" w:color="auto"/>
              <w:bottom w:val="single" w:sz="6" w:space="0" w:color="auto"/>
              <w:right w:val="single" w:sz="6" w:space="0" w:color="auto"/>
            </w:tcBorders>
            <w:hideMark/>
          </w:tcPr>
          <w:p w14:paraId="27053EC0"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Text Input </w:t>
            </w:r>
          </w:p>
        </w:tc>
        <w:tc>
          <w:tcPr>
            <w:tcW w:w="570" w:type="dxa"/>
            <w:tcBorders>
              <w:top w:val="single" w:sz="6" w:space="0" w:color="auto"/>
              <w:left w:val="single" w:sz="6" w:space="0" w:color="auto"/>
              <w:bottom w:val="single" w:sz="6" w:space="0" w:color="auto"/>
              <w:right w:val="single" w:sz="6" w:space="0" w:color="auto"/>
            </w:tcBorders>
            <w:hideMark/>
          </w:tcPr>
          <w:p w14:paraId="0F452033"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170" w:type="dxa"/>
            <w:tcBorders>
              <w:top w:val="single" w:sz="6" w:space="0" w:color="auto"/>
              <w:left w:val="single" w:sz="6" w:space="0" w:color="auto"/>
              <w:bottom w:val="single" w:sz="6" w:space="0" w:color="auto"/>
              <w:right w:val="single" w:sz="6" w:space="0" w:color="auto"/>
            </w:tcBorders>
            <w:hideMark/>
          </w:tcPr>
          <w:p w14:paraId="69F0ECD6"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Text </w:t>
            </w:r>
          </w:p>
        </w:tc>
        <w:tc>
          <w:tcPr>
            <w:tcW w:w="510" w:type="dxa"/>
            <w:tcBorders>
              <w:top w:val="single" w:sz="6" w:space="0" w:color="auto"/>
              <w:left w:val="single" w:sz="6" w:space="0" w:color="auto"/>
              <w:bottom w:val="single" w:sz="6" w:space="0" w:color="auto"/>
              <w:right w:val="single" w:sz="6" w:space="0" w:color="auto"/>
            </w:tcBorders>
            <w:hideMark/>
          </w:tcPr>
          <w:p w14:paraId="5ABAC34E"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150 chars </w:t>
            </w:r>
          </w:p>
        </w:tc>
        <w:tc>
          <w:tcPr>
            <w:tcW w:w="645" w:type="dxa"/>
            <w:tcBorders>
              <w:top w:val="single" w:sz="6" w:space="0" w:color="auto"/>
              <w:left w:val="single" w:sz="6" w:space="0" w:color="auto"/>
              <w:bottom w:val="single" w:sz="6" w:space="0" w:color="auto"/>
              <w:right w:val="single" w:sz="6" w:space="0" w:color="auto"/>
            </w:tcBorders>
            <w:hideMark/>
          </w:tcPr>
          <w:p w14:paraId="49E360F3"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No </w:t>
            </w:r>
          </w:p>
        </w:tc>
        <w:tc>
          <w:tcPr>
            <w:tcW w:w="1005" w:type="dxa"/>
            <w:tcBorders>
              <w:top w:val="single" w:sz="6" w:space="0" w:color="auto"/>
              <w:left w:val="single" w:sz="6" w:space="0" w:color="auto"/>
              <w:bottom w:val="single" w:sz="6" w:space="0" w:color="auto"/>
              <w:right w:val="single" w:sz="6" w:space="0" w:color="auto"/>
            </w:tcBorders>
            <w:hideMark/>
          </w:tcPr>
          <w:p w14:paraId="330B2D69"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Required if Date Achieved entered </w:t>
            </w:r>
          </w:p>
        </w:tc>
        <w:tc>
          <w:tcPr>
            <w:tcW w:w="1200" w:type="dxa"/>
            <w:tcBorders>
              <w:top w:val="single" w:sz="6" w:space="0" w:color="auto"/>
              <w:left w:val="single" w:sz="6" w:space="0" w:color="auto"/>
              <w:bottom w:val="single" w:sz="6" w:space="0" w:color="auto"/>
              <w:right w:val="single" w:sz="6" w:space="0" w:color="auto"/>
            </w:tcBorders>
            <w:hideMark/>
          </w:tcPr>
          <w:p w14:paraId="4ED9D489"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r>
      <w:tr w:rsidR="00386CB5" w:rsidRPr="00C65D82" w14:paraId="7FAF775D"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4F4D3954"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Certifications (optional) </w:t>
            </w:r>
          </w:p>
        </w:tc>
        <w:tc>
          <w:tcPr>
            <w:tcW w:w="1020" w:type="dxa"/>
            <w:tcBorders>
              <w:top w:val="single" w:sz="6" w:space="0" w:color="auto"/>
              <w:left w:val="single" w:sz="6" w:space="0" w:color="auto"/>
              <w:bottom w:val="single" w:sz="6" w:space="0" w:color="auto"/>
              <w:right w:val="single" w:sz="6" w:space="0" w:color="auto"/>
            </w:tcBorders>
            <w:hideMark/>
          </w:tcPr>
          <w:p w14:paraId="609D2EF2"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Issuing Authority </w:t>
            </w:r>
          </w:p>
        </w:tc>
        <w:tc>
          <w:tcPr>
            <w:tcW w:w="1245" w:type="dxa"/>
            <w:tcBorders>
              <w:top w:val="single" w:sz="6" w:space="0" w:color="auto"/>
              <w:left w:val="single" w:sz="6" w:space="0" w:color="auto"/>
              <w:bottom w:val="single" w:sz="6" w:space="0" w:color="auto"/>
              <w:right w:val="single" w:sz="6" w:space="0" w:color="auto"/>
            </w:tcBorders>
            <w:hideMark/>
          </w:tcPr>
          <w:p w14:paraId="091ED52E"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Enter certifying organization </w:t>
            </w:r>
          </w:p>
        </w:tc>
        <w:tc>
          <w:tcPr>
            <w:tcW w:w="735" w:type="dxa"/>
            <w:tcBorders>
              <w:top w:val="single" w:sz="6" w:space="0" w:color="auto"/>
              <w:left w:val="single" w:sz="6" w:space="0" w:color="auto"/>
              <w:bottom w:val="single" w:sz="6" w:space="0" w:color="auto"/>
              <w:right w:val="single" w:sz="6" w:space="0" w:color="auto"/>
            </w:tcBorders>
            <w:hideMark/>
          </w:tcPr>
          <w:p w14:paraId="7EE50253"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Text Input </w:t>
            </w:r>
          </w:p>
        </w:tc>
        <w:tc>
          <w:tcPr>
            <w:tcW w:w="570" w:type="dxa"/>
            <w:tcBorders>
              <w:top w:val="single" w:sz="6" w:space="0" w:color="auto"/>
              <w:left w:val="single" w:sz="6" w:space="0" w:color="auto"/>
              <w:bottom w:val="single" w:sz="6" w:space="0" w:color="auto"/>
              <w:right w:val="single" w:sz="6" w:space="0" w:color="auto"/>
            </w:tcBorders>
            <w:hideMark/>
          </w:tcPr>
          <w:p w14:paraId="32972855"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170" w:type="dxa"/>
            <w:tcBorders>
              <w:top w:val="single" w:sz="6" w:space="0" w:color="auto"/>
              <w:left w:val="single" w:sz="6" w:space="0" w:color="auto"/>
              <w:bottom w:val="single" w:sz="6" w:space="0" w:color="auto"/>
              <w:right w:val="single" w:sz="6" w:space="0" w:color="auto"/>
            </w:tcBorders>
            <w:hideMark/>
          </w:tcPr>
          <w:p w14:paraId="6BF31A38"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Text </w:t>
            </w:r>
          </w:p>
        </w:tc>
        <w:tc>
          <w:tcPr>
            <w:tcW w:w="510" w:type="dxa"/>
            <w:tcBorders>
              <w:top w:val="single" w:sz="6" w:space="0" w:color="auto"/>
              <w:left w:val="single" w:sz="6" w:space="0" w:color="auto"/>
              <w:bottom w:val="single" w:sz="6" w:space="0" w:color="auto"/>
              <w:right w:val="single" w:sz="6" w:space="0" w:color="auto"/>
            </w:tcBorders>
            <w:hideMark/>
          </w:tcPr>
          <w:p w14:paraId="6841D246"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150 chars </w:t>
            </w:r>
          </w:p>
        </w:tc>
        <w:tc>
          <w:tcPr>
            <w:tcW w:w="645" w:type="dxa"/>
            <w:tcBorders>
              <w:top w:val="single" w:sz="6" w:space="0" w:color="auto"/>
              <w:left w:val="single" w:sz="6" w:space="0" w:color="auto"/>
              <w:bottom w:val="single" w:sz="6" w:space="0" w:color="auto"/>
              <w:right w:val="single" w:sz="6" w:space="0" w:color="auto"/>
            </w:tcBorders>
            <w:hideMark/>
          </w:tcPr>
          <w:p w14:paraId="402CB20E"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No </w:t>
            </w:r>
          </w:p>
        </w:tc>
        <w:tc>
          <w:tcPr>
            <w:tcW w:w="1005" w:type="dxa"/>
            <w:tcBorders>
              <w:top w:val="single" w:sz="6" w:space="0" w:color="auto"/>
              <w:left w:val="single" w:sz="6" w:space="0" w:color="auto"/>
              <w:bottom w:val="single" w:sz="6" w:space="0" w:color="auto"/>
              <w:right w:val="single" w:sz="6" w:space="0" w:color="auto"/>
            </w:tcBorders>
            <w:hideMark/>
          </w:tcPr>
          <w:p w14:paraId="0DB788C6"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Optional </w:t>
            </w:r>
          </w:p>
        </w:tc>
        <w:tc>
          <w:tcPr>
            <w:tcW w:w="1200" w:type="dxa"/>
            <w:tcBorders>
              <w:top w:val="single" w:sz="6" w:space="0" w:color="auto"/>
              <w:left w:val="single" w:sz="6" w:space="0" w:color="auto"/>
              <w:bottom w:val="single" w:sz="6" w:space="0" w:color="auto"/>
              <w:right w:val="single" w:sz="6" w:space="0" w:color="auto"/>
            </w:tcBorders>
            <w:hideMark/>
          </w:tcPr>
          <w:p w14:paraId="5506C48F"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r>
      <w:tr w:rsidR="00386CB5" w:rsidRPr="00C65D82" w14:paraId="4D8A644D"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09832DB0"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Certifications (optional) </w:t>
            </w:r>
          </w:p>
        </w:tc>
        <w:tc>
          <w:tcPr>
            <w:tcW w:w="1020" w:type="dxa"/>
            <w:tcBorders>
              <w:top w:val="single" w:sz="6" w:space="0" w:color="auto"/>
              <w:left w:val="single" w:sz="6" w:space="0" w:color="auto"/>
              <w:bottom w:val="single" w:sz="6" w:space="0" w:color="auto"/>
              <w:right w:val="single" w:sz="6" w:space="0" w:color="auto"/>
            </w:tcBorders>
            <w:hideMark/>
          </w:tcPr>
          <w:p w14:paraId="087C7901"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Date Achieved </w:t>
            </w:r>
          </w:p>
        </w:tc>
        <w:tc>
          <w:tcPr>
            <w:tcW w:w="1245" w:type="dxa"/>
            <w:tcBorders>
              <w:top w:val="single" w:sz="6" w:space="0" w:color="auto"/>
              <w:left w:val="single" w:sz="6" w:space="0" w:color="auto"/>
              <w:bottom w:val="single" w:sz="6" w:space="0" w:color="auto"/>
              <w:right w:val="single" w:sz="6" w:space="0" w:color="auto"/>
            </w:tcBorders>
            <w:hideMark/>
          </w:tcPr>
          <w:p w14:paraId="2A3ADA74"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Select date achieved </w:t>
            </w:r>
          </w:p>
        </w:tc>
        <w:tc>
          <w:tcPr>
            <w:tcW w:w="735" w:type="dxa"/>
            <w:tcBorders>
              <w:top w:val="single" w:sz="6" w:space="0" w:color="auto"/>
              <w:left w:val="single" w:sz="6" w:space="0" w:color="auto"/>
              <w:bottom w:val="single" w:sz="6" w:space="0" w:color="auto"/>
              <w:right w:val="single" w:sz="6" w:space="0" w:color="auto"/>
            </w:tcBorders>
            <w:hideMark/>
          </w:tcPr>
          <w:p w14:paraId="2EDB6BBC"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Date Picker </w:t>
            </w:r>
          </w:p>
        </w:tc>
        <w:tc>
          <w:tcPr>
            <w:tcW w:w="570" w:type="dxa"/>
            <w:tcBorders>
              <w:top w:val="single" w:sz="6" w:space="0" w:color="auto"/>
              <w:left w:val="single" w:sz="6" w:space="0" w:color="auto"/>
              <w:bottom w:val="single" w:sz="6" w:space="0" w:color="auto"/>
              <w:right w:val="single" w:sz="6" w:space="0" w:color="auto"/>
            </w:tcBorders>
            <w:hideMark/>
          </w:tcPr>
          <w:p w14:paraId="32C0CBBD"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170" w:type="dxa"/>
            <w:tcBorders>
              <w:top w:val="single" w:sz="6" w:space="0" w:color="auto"/>
              <w:left w:val="single" w:sz="6" w:space="0" w:color="auto"/>
              <w:bottom w:val="single" w:sz="6" w:space="0" w:color="auto"/>
              <w:right w:val="single" w:sz="6" w:space="0" w:color="auto"/>
            </w:tcBorders>
            <w:hideMark/>
          </w:tcPr>
          <w:p w14:paraId="2954CD3B"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mm/dd/</w:t>
            </w:r>
            <w:proofErr w:type="spellStart"/>
            <w:r w:rsidRPr="0059076D">
              <w:rPr>
                <w:rFonts w:ascii="Calibri" w:hAnsi="Calibri" w:cs="Calibri"/>
                <w:sz w:val="22"/>
                <w:szCs w:val="22"/>
                <w:lang w:eastAsia="en-IN"/>
              </w:rPr>
              <w:t>yyyy</w:t>
            </w:r>
            <w:proofErr w:type="spellEnd"/>
            <w:r w:rsidRPr="0059076D">
              <w:rPr>
                <w:rFonts w:ascii="Calibri" w:hAnsi="Calibri" w:cs="Calibri"/>
                <w:sz w:val="22"/>
                <w:szCs w:val="22"/>
                <w:lang w:eastAsia="en-IN"/>
              </w:rPr>
              <w:t> </w:t>
            </w:r>
          </w:p>
        </w:tc>
        <w:tc>
          <w:tcPr>
            <w:tcW w:w="510" w:type="dxa"/>
            <w:tcBorders>
              <w:top w:val="single" w:sz="6" w:space="0" w:color="auto"/>
              <w:left w:val="single" w:sz="6" w:space="0" w:color="auto"/>
              <w:bottom w:val="single" w:sz="6" w:space="0" w:color="auto"/>
              <w:right w:val="single" w:sz="6" w:space="0" w:color="auto"/>
            </w:tcBorders>
            <w:hideMark/>
          </w:tcPr>
          <w:p w14:paraId="3552136C"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645" w:type="dxa"/>
            <w:tcBorders>
              <w:top w:val="single" w:sz="6" w:space="0" w:color="auto"/>
              <w:left w:val="single" w:sz="6" w:space="0" w:color="auto"/>
              <w:bottom w:val="single" w:sz="6" w:space="0" w:color="auto"/>
              <w:right w:val="single" w:sz="6" w:space="0" w:color="auto"/>
            </w:tcBorders>
            <w:hideMark/>
          </w:tcPr>
          <w:p w14:paraId="28BFD88C"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No </w:t>
            </w:r>
          </w:p>
        </w:tc>
        <w:tc>
          <w:tcPr>
            <w:tcW w:w="1005" w:type="dxa"/>
            <w:tcBorders>
              <w:top w:val="single" w:sz="6" w:space="0" w:color="auto"/>
              <w:left w:val="single" w:sz="6" w:space="0" w:color="auto"/>
              <w:bottom w:val="single" w:sz="6" w:space="0" w:color="auto"/>
              <w:right w:val="single" w:sz="6" w:space="0" w:color="auto"/>
            </w:tcBorders>
            <w:hideMark/>
          </w:tcPr>
          <w:p w14:paraId="62E3432E"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Must be valid past date </w:t>
            </w:r>
          </w:p>
        </w:tc>
        <w:tc>
          <w:tcPr>
            <w:tcW w:w="1200" w:type="dxa"/>
            <w:tcBorders>
              <w:top w:val="single" w:sz="6" w:space="0" w:color="auto"/>
              <w:left w:val="single" w:sz="6" w:space="0" w:color="auto"/>
              <w:bottom w:val="single" w:sz="6" w:space="0" w:color="auto"/>
              <w:right w:val="single" w:sz="6" w:space="0" w:color="auto"/>
            </w:tcBorders>
            <w:hideMark/>
          </w:tcPr>
          <w:p w14:paraId="43953120"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r>
      <w:tr w:rsidR="00386CB5" w:rsidRPr="00C65D82" w14:paraId="06184E78"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5136C958"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Certifications (optional) </w:t>
            </w:r>
          </w:p>
        </w:tc>
        <w:tc>
          <w:tcPr>
            <w:tcW w:w="1020" w:type="dxa"/>
            <w:tcBorders>
              <w:top w:val="single" w:sz="6" w:space="0" w:color="auto"/>
              <w:left w:val="single" w:sz="6" w:space="0" w:color="auto"/>
              <w:bottom w:val="single" w:sz="6" w:space="0" w:color="auto"/>
              <w:right w:val="single" w:sz="6" w:space="0" w:color="auto"/>
            </w:tcBorders>
            <w:hideMark/>
          </w:tcPr>
          <w:p w14:paraId="3DD719F9"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Expiry Date </w:t>
            </w:r>
          </w:p>
        </w:tc>
        <w:tc>
          <w:tcPr>
            <w:tcW w:w="1245" w:type="dxa"/>
            <w:tcBorders>
              <w:top w:val="single" w:sz="6" w:space="0" w:color="auto"/>
              <w:left w:val="single" w:sz="6" w:space="0" w:color="auto"/>
              <w:bottom w:val="single" w:sz="6" w:space="0" w:color="auto"/>
              <w:right w:val="single" w:sz="6" w:space="0" w:color="auto"/>
            </w:tcBorders>
            <w:hideMark/>
          </w:tcPr>
          <w:p w14:paraId="000C399B"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Select expiry date </w:t>
            </w:r>
          </w:p>
        </w:tc>
        <w:tc>
          <w:tcPr>
            <w:tcW w:w="735" w:type="dxa"/>
            <w:tcBorders>
              <w:top w:val="single" w:sz="6" w:space="0" w:color="auto"/>
              <w:left w:val="single" w:sz="6" w:space="0" w:color="auto"/>
              <w:bottom w:val="single" w:sz="6" w:space="0" w:color="auto"/>
              <w:right w:val="single" w:sz="6" w:space="0" w:color="auto"/>
            </w:tcBorders>
            <w:hideMark/>
          </w:tcPr>
          <w:p w14:paraId="700AA21B"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Date Picker </w:t>
            </w:r>
          </w:p>
        </w:tc>
        <w:tc>
          <w:tcPr>
            <w:tcW w:w="570" w:type="dxa"/>
            <w:tcBorders>
              <w:top w:val="single" w:sz="6" w:space="0" w:color="auto"/>
              <w:left w:val="single" w:sz="6" w:space="0" w:color="auto"/>
              <w:bottom w:val="single" w:sz="6" w:space="0" w:color="auto"/>
              <w:right w:val="single" w:sz="6" w:space="0" w:color="auto"/>
            </w:tcBorders>
            <w:hideMark/>
          </w:tcPr>
          <w:p w14:paraId="62F9EBDB"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170" w:type="dxa"/>
            <w:tcBorders>
              <w:top w:val="single" w:sz="6" w:space="0" w:color="auto"/>
              <w:left w:val="single" w:sz="6" w:space="0" w:color="auto"/>
              <w:bottom w:val="single" w:sz="6" w:space="0" w:color="auto"/>
              <w:right w:val="single" w:sz="6" w:space="0" w:color="auto"/>
            </w:tcBorders>
            <w:hideMark/>
          </w:tcPr>
          <w:p w14:paraId="28DA1663"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mm/dd/</w:t>
            </w:r>
            <w:proofErr w:type="spellStart"/>
            <w:r w:rsidRPr="0059076D">
              <w:rPr>
                <w:rFonts w:ascii="Calibri" w:hAnsi="Calibri" w:cs="Calibri"/>
                <w:sz w:val="22"/>
                <w:szCs w:val="22"/>
                <w:lang w:eastAsia="en-IN"/>
              </w:rPr>
              <w:t>yyyy</w:t>
            </w:r>
            <w:proofErr w:type="spellEnd"/>
            <w:r w:rsidRPr="0059076D">
              <w:rPr>
                <w:rFonts w:ascii="Calibri" w:hAnsi="Calibri" w:cs="Calibri"/>
                <w:sz w:val="22"/>
                <w:szCs w:val="22"/>
                <w:lang w:eastAsia="en-IN"/>
              </w:rPr>
              <w:t> </w:t>
            </w:r>
          </w:p>
        </w:tc>
        <w:tc>
          <w:tcPr>
            <w:tcW w:w="510" w:type="dxa"/>
            <w:tcBorders>
              <w:top w:val="single" w:sz="6" w:space="0" w:color="auto"/>
              <w:left w:val="single" w:sz="6" w:space="0" w:color="auto"/>
              <w:bottom w:val="single" w:sz="6" w:space="0" w:color="auto"/>
              <w:right w:val="single" w:sz="6" w:space="0" w:color="auto"/>
            </w:tcBorders>
            <w:hideMark/>
          </w:tcPr>
          <w:p w14:paraId="5199A809"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645" w:type="dxa"/>
            <w:tcBorders>
              <w:top w:val="single" w:sz="6" w:space="0" w:color="auto"/>
              <w:left w:val="single" w:sz="6" w:space="0" w:color="auto"/>
              <w:bottom w:val="single" w:sz="6" w:space="0" w:color="auto"/>
              <w:right w:val="single" w:sz="6" w:space="0" w:color="auto"/>
            </w:tcBorders>
            <w:hideMark/>
          </w:tcPr>
          <w:p w14:paraId="0ED03378"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No </w:t>
            </w:r>
          </w:p>
        </w:tc>
        <w:tc>
          <w:tcPr>
            <w:tcW w:w="1005" w:type="dxa"/>
            <w:tcBorders>
              <w:top w:val="single" w:sz="6" w:space="0" w:color="auto"/>
              <w:left w:val="single" w:sz="6" w:space="0" w:color="auto"/>
              <w:bottom w:val="single" w:sz="6" w:space="0" w:color="auto"/>
              <w:right w:val="single" w:sz="6" w:space="0" w:color="auto"/>
            </w:tcBorders>
            <w:hideMark/>
          </w:tcPr>
          <w:p w14:paraId="64534008"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Must be after Date Achieved </w:t>
            </w:r>
          </w:p>
        </w:tc>
        <w:tc>
          <w:tcPr>
            <w:tcW w:w="1200" w:type="dxa"/>
            <w:tcBorders>
              <w:top w:val="single" w:sz="6" w:space="0" w:color="auto"/>
              <w:left w:val="single" w:sz="6" w:space="0" w:color="auto"/>
              <w:bottom w:val="single" w:sz="6" w:space="0" w:color="auto"/>
              <w:right w:val="single" w:sz="6" w:space="0" w:color="auto"/>
            </w:tcBorders>
            <w:hideMark/>
          </w:tcPr>
          <w:p w14:paraId="68CC7102"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Optional </w:t>
            </w:r>
          </w:p>
        </w:tc>
      </w:tr>
      <w:tr w:rsidR="00386CB5" w:rsidRPr="00C65D82" w14:paraId="60F9F5F1"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6D8704EB"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Certifications (optional) </w:t>
            </w:r>
          </w:p>
        </w:tc>
        <w:tc>
          <w:tcPr>
            <w:tcW w:w="1020" w:type="dxa"/>
            <w:tcBorders>
              <w:top w:val="single" w:sz="6" w:space="0" w:color="auto"/>
              <w:left w:val="single" w:sz="6" w:space="0" w:color="auto"/>
              <w:bottom w:val="single" w:sz="6" w:space="0" w:color="auto"/>
              <w:right w:val="single" w:sz="6" w:space="0" w:color="auto"/>
            </w:tcBorders>
            <w:hideMark/>
          </w:tcPr>
          <w:p w14:paraId="6FD49578"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Add another certification </w:t>
            </w:r>
          </w:p>
        </w:tc>
        <w:tc>
          <w:tcPr>
            <w:tcW w:w="1245" w:type="dxa"/>
            <w:tcBorders>
              <w:top w:val="single" w:sz="6" w:space="0" w:color="auto"/>
              <w:left w:val="single" w:sz="6" w:space="0" w:color="auto"/>
              <w:bottom w:val="single" w:sz="6" w:space="0" w:color="auto"/>
              <w:right w:val="single" w:sz="6" w:space="0" w:color="auto"/>
            </w:tcBorders>
            <w:hideMark/>
          </w:tcPr>
          <w:p w14:paraId="4976FE3A"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Add another certification block </w:t>
            </w:r>
          </w:p>
        </w:tc>
        <w:tc>
          <w:tcPr>
            <w:tcW w:w="735" w:type="dxa"/>
            <w:tcBorders>
              <w:top w:val="single" w:sz="6" w:space="0" w:color="auto"/>
              <w:left w:val="single" w:sz="6" w:space="0" w:color="auto"/>
              <w:bottom w:val="single" w:sz="6" w:space="0" w:color="auto"/>
              <w:right w:val="single" w:sz="6" w:space="0" w:color="auto"/>
            </w:tcBorders>
            <w:hideMark/>
          </w:tcPr>
          <w:p w14:paraId="7503C49E"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Button </w:t>
            </w:r>
          </w:p>
        </w:tc>
        <w:tc>
          <w:tcPr>
            <w:tcW w:w="570" w:type="dxa"/>
            <w:tcBorders>
              <w:top w:val="single" w:sz="6" w:space="0" w:color="auto"/>
              <w:left w:val="single" w:sz="6" w:space="0" w:color="auto"/>
              <w:bottom w:val="single" w:sz="6" w:space="0" w:color="auto"/>
              <w:right w:val="single" w:sz="6" w:space="0" w:color="auto"/>
            </w:tcBorders>
            <w:hideMark/>
          </w:tcPr>
          <w:p w14:paraId="2C9AE187"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170" w:type="dxa"/>
            <w:tcBorders>
              <w:top w:val="single" w:sz="6" w:space="0" w:color="auto"/>
              <w:left w:val="single" w:sz="6" w:space="0" w:color="auto"/>
              <w:bottom w:val="single" w:sz="6" w:space="0" w:color="auto"/>
              <w:right w:val="single" w:sz="6" w:space="0" w:color="auto"/>
            </w:tcBorders>
            <w:hideMark/>
          </w:tcPr>
          <w:p w14:paraId="4CCAC2E5"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510" w:type="dxa"/>
            <w:tcBorders>
              <w:top w:val="single" w:sz="6" w:space="0" w:color="auto"/>
              <w:left w:val="single" w:sz="6" w:space="0" w:color="auto"/>
              <w:bottom w:val="single" w:sz="6" w:space="0" w:color="auto"/>
              <w:right w:val="single" w:sz="6" w:space="0" w:color="auto"/>
            </w:tcBorders>
            <w:hideMark/>
          </w:tcPr>
          <w:p w14:paraId="19A3B6A4"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645" w:type="dxa"/>
            <w:tcBorders>
              <w:top w:val="single" w:sz="6" w:space="0" w:color="auto"/>
              <w:left w:val="single" w:sz="6" w:space="0" w:color="auto"/>
              <w:bottom w:val="single" w:sz="6" w:space="0" w:color="auto"/>
              <w:right w:val="single" w:sz="6" w:space="0" w:color="auto"/>
            </w:tcBorders>
            <w:hideMark/>
          </w:tcPr>
          <w:p w14:paraId="38A27730"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No </w:t>
            </w:r>
          </w:p>
        </w:tc>
        <w:tc>
          <w:tcPr>
            <w:tcW w:w="1005" w:type="dxa"/>
            <w:tcBorders>
              <w:top w:val="single" w:sz="6" w:space="0" w:color="auto"/>
              <w:left w:val="single" w:sz="6" w:space="0" w:color="auto"/>
              <w:bottom w:val="single" w:sz="6" w:space="0" w:color="auto"/>
              <w:right w:val="single" w:sz="6" w:space="0" w:color="auto"/>
            </w:tcBorders>
            <w:hideMark/>
          </w:tcPr>
          <w:p w14:paraId="4BC33C76"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Adds new certification fields </w:t>
            </w:r>
          </w:p>
        </w:tc>
        <w:tc>
          <w:tcPr>
            <w:tcW w:w="1200" w:type="dxa"/>
            <w:tcBorders>
              <w:top w:val="single" w:sz="6" w:space="0" w:color="auto"/>
              <w:left w:val="single" w:sz="6" w:space="0" w:color="auto"/>
              <w:bottom w:val="single" w:sz="6" w:space="0" w:color="auto"/>
              <w:right w:val="single" w:sz="6" w:space="0" w:color="auto"/>
            </w:tcBorders>
            <w:hideMark/>
          </w:tcPr>
          <w:p w14:paraId="1BF35469"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Repeatable </w:t>
            </w:r>
          </w:p>
        </w:tc>
      </w:tr>
      <w:tr w:rsidR="00386CB5" w:rsidRPr="00C65D82" w14:paraId="6ED87F2A"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705D086C"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Extracurriculars / Leadership (optional) </w:t>
            </w:r>
          </w:p>
        </w:tc>
        <w:tc>
          <w:tcPr>
            <w:tcW w:w="1020" w:type="dxa"/>
            <w:tcBorders>
              <w:top w:val="single" w:sz="6" w:space="0" w:color="auto"/>
              <w:left w:val="single" w:sz="6" w:space="0" w:color="auto"/>
              <w:bottom w:val="single" w:sz="6" w:space="0" w:color="auto"/>
              <w:right w:val="single" w:sz="6" w:space="0" w:color="auto"/>
            </w:tcBorders>
            <w:hideMark/>
          </w:tcPr>
          <w:p w14:paraId="3C190A53"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Section Header </w:t>
            </w:r>
          </w:p>
        </w:tc>
        <w:tc>
          <w:tcPr>
            <w:tcW w:w="1245" w:type="dxa"/>
            <w:tcBorders>
              <w:top w:val="single" w:sz="6" w:space="0" w:color="auto"/>
              <w:left w:val="single" w:sz="6" w:space="0" w:color="auto"/>
              <w:bottom w:val="single" w:sz="6" w:space="0" w:color="auto"/>
              <w:right w:val="single" w:sz="6" w:space="0" w:color="auto"/>
            </w:tcBorders>
            <w:hideMark/>
          </w:tcPr>
          <w:p w14:paraId="27ADEBFE"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“Extracurriculars / Leadership (optional)” </w:t>
            </w:r>
          </w:p>
        </w:tc>
        <w:tc>
          <w:tcPr>
            <w:tcW w:w="735" w:type="dxa"/>
            <w:tcBorders>
              <w:top w:val="single" w:sz="6" w:space="0" w:color="auto"/>
              <w:left w:val="single" w:sz="6" w:space="0" w:color="auto"/>
              <w:bottom w:val="single" w:sz="6" w:space="0" w:color="auto"/>
              <w:right w:val="single" w:sz="6" w:space="0" w:color="auto"/>
            </w:tcBorders>
            <w:hideMark/>
          </w:tcPr>
          <w:p w14:paraId="564340F2"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Text Label </w:t>
            </w:r>
          </w:p>
        </w:tc>
        <w:tc>
          <w:tcPr>
            <w:tcW w:w="570" w:type="dxa"/>
            <w:tcBorders>
              <w:top w:val="single" w:sz="6" w:space="0" w:color="auto"/>
              <w:left w:val="single" w:sz="6" w:space="0" w:color="auto"/>
              <w:bottom w:val="single" w:sz="6" w:space="0" w:color="auto"/>
              <w:right w:val="single" w:sz="6" w:space="0" w:color="auto"/>
            </w:tcBorders>
            <w:hideMark/>
          </w:tcPr>
          <w:p w14:paraId="6D1F5D4D"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170" w:type="dxa"/>
            <w:tcBorders>
              <w:top w:val="single" w:sz="6" w:space="0" w:color="auto"/>
              <w:left w:val="single" w:sz="6" w:space="0" w:color="auto"/>
              <w:bottom w:val="single" w:sz="6" w:space="0" w:color="auto"/>
              <w:right w:val="single" w:sz="6" w:space="0" w:color="auto"/>
            </w:tcBorders>
            <w:hideMark/>
          </w:tcPr>
          <w:p w14:paraId="674B478F"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510" w:type="dxa"/>
            <w:tcBorders>
              <w:top w:val="single" w:sz="6" w:space="0" w:color="auto"/>
              <w:left w:val="single" w:sz="6" w:space="0" w:color="auto"/>
              <w:bottom w:val="single" w:sz="6" w:space="0" w:color="auto"/>
              <w:right w:val="single" w:sz="6" w:space="0" w:color="auto"/>
            </w:tcBorders>
            <w:hideMark/>
          </w:tcPr>
          <w:p w14:paraId="4E052B11"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645" w:type="dxa"/>
            <w:tcBorders>
              <w:top w:val="single" w:sz="6" w:space="0" w:color="auto"/>
              <w:left w:val="single" w:sz="6" w:space="0" w:color="auto"/>
              <w:bottom w:val="single" w:sz="6" w:space="0" w:color="auto"/>
              <w:right w:val="single" w:sz="6" w:space="0" w:color="auto"/>
            </w:tcBorders>
            <w:hideMark/>
          </w:tcPr>
          <w:p w14:paraId="3751F727"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005" w:type="dxa"/>
            <w:tcBorders>
              <w:top w:val="single" w:sz="6" w:space="0" w:color="auto"/>
              <w:left w:val="single" w:sz="6" w:space="0" w:color="auto"/>
              <w:bottom w:val="single" w:sz="6" w:space="0" w:color="auto"/>
              <w:right w:val="single" w:sz="6" w:space="0" w:color="auto"/>
            </w:tcBorders>
            <w:hideMark/>
          </w:tcPr>
          <w:p w14:paraId="5E83740C"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200" w:type="dxa"/>
            <w:tcBorders>
              <w:top w:val="single" w:sz="6" w:space="0" w:color="auto"/>
              <w:left w:val="single" w:sz="6" w:space="0" w:color="auto"/>
              <w:bottom w:val="single" w:sz="6" w:space="0" w:color="auto"/>
              <w:right w:val="single" w:sz="6" w:space="0" w:color="auto"/>
            </w:tcBorders>
            <w:hideMark/>
          </w:tcPr>
          <w:p w14:paraId="7407EB3D"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r>
      <w:tr w:rsidR="00386CB5" w:rsidRPr="00C65D82" w14:paraId="37820EFA"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02935FC7"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Extracurriculars / Leadership (optional) </w:t>
            </w:r>
          </w:p>
        </w:tc>
        <w:tc>
          <w:tcPr>
            <w:tcW w:w="1020" w:type="dxa"/>
            <w:tcBorders>
              <w:top w:val="single" w:sz="6" w:space="0" w:color="auto"/>
              <w:left w:val="single" w:sz="6" w:space="0" w:color="auto"/>
              <w:bottom w:val="single" w:sz="6" w:space="0" w:color="auto"/>
              <w:right w:val="single" w:sz="6" w:space="0" w:color="auto"/>
            </w:tcBorders>
            <w:hideMark/>
          </w:tcPr>
          <w:p w14:paraId="6ACE0FF6"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Organization/Club </w:t>
            </w:r>
          </w:p>
        </w:tc>
        <w:tc>
          <w:tcPr>
            <w:tcW w:w="1245" w:type="dxa"/>
            <w:tcBorders>
              <w:top w:val="single" w:sz="6" w:space="0" w:color="auto"/>
              <w:left w:val="single" w:sz="6" w:space="0" w:color="auto"/>
              <w:bottom w:val="single" w:sz="6" w:space="0" w:color="auto"/>
              <w:right w:val="single" w:sz="6" w:space="0" w:color="auto"/>
            </w:tcBorders>
            <w:hideMark/>
          </w:tcPr>
          <w:p w14:paraId="7E4732D2"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Enter name of organization or club </w:t>
            </w:r>
          </w:p>
        </w:tc>
        <w:tc>
          <w:tcPr>
            <w:tcW w:w="735" w:type="dxa"/>
            <w:tcBorders>
              <w:top w:val="single" w:sz="6" w:space="0" w:color="auto"/>
              <w:left w:val="single" w:sz="6" w:space="0" w:color="auto"/>
              <w:bottom w:val="single" w:sz="6" w:space="0" w:color="auto"/>
              <w:right w:val="single" w:sz="6" w:space="0" w:color="auto"/>
            </w:tcBorders>
            <w:hideMark/>
          </w:tcPr>
          <w:p w14:paraId="0C75AD22"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Text Input </w:t>
            </w:r>
          </w:p>
        </w:tc>
        <w:tc>
          <w:tcPr>
            <w:tcW w:w="570" w:type="dxa"/>
            <w:tcBorders>
              <w:top w:val="single" w:sz="6" w:space="0" w:color="auto"/>
              <w:left w:val="single" w:sz="6" w:space="0" w:color="auto"/>
              <w:bottom w:val="single" w:sz="6" w:space="0" w:color="auto"/>
              <w:right w:val="single" w:sz="6" w:space="0" w:color="auto"/>
            </w:tcBorders>
            <w:hideMark/>
          </w:tcPr>
          <w:p w14:paraId="197FBB29"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170" w:type="dxa"/>
            <w:tcBorders>
              <w:top w:val="single" w:sz="6" w:space="0" w:color="auto"/>
              <w:left w:val="single" w:sz="6" w:space="0" w:color="auto"/>
              <w:bottom w:val="single" w:sz="6" w:space="0" w:color="auto"/>
              <w:right w:val="single" w:sz="6" w:space="0" w:color="auto"/>
            </w:tcBorders>
            <w:hideMark/>
          </w:tcPr>
          <w:p w14:paraId="543BC426"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Text </w:t>
            </w:r>
          </w:p>
        </w:tc>
        <w:tc>
          <w:tcPr>
            <w:tcW w:w="510" w:type="dxa"/>
            <w:tcBorders>
              <w:top w:val="single" w:sz="6" w:space="0" w:color="auto"/>
              <w:left w:val="single" w:sz="6" w:space="0" w:color="auto"/>
              <w:bottom w:val="single" w:sz="6" w:space="0" w:color="auto"/>
              <w:right w:val="single" w:sz="6" w:space="0" w:color="auto"/>
            </w:tcBorders>
            <w:hideMark/>
          </w:tcPr>
          <w:p w14:paraId="13E0BEBF"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150 chars </w:t>
            </w:r>
          </w:p>
        </w:tc>
        <w:tc>
          <w:tcPr>
            <w:tcW w:w="645" w:type="dxa"/>
            <w:tcBorders>
              <w:top w:val="single" w:sz="6" w:space="0" w:color="auto"/>
              <w:left w:val="single" w:sz="6" w:space="0" w:color="auto"/>
              <w:bottom w:val="single" w:sz="6" w:space="0" w:color="auto"/>
              <w:right w:val="single" w:sz="6" w:space="0" w:color="auto"/>
            </w:tcBorders>
            <w:hideMark/>
          </w:tcPr>
          <w:p w14:paraId="3002702B"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No </w:t>
            </w:r>
          </w:p>
        </w:tc>
        <w:tc>
          <w:tcPr>
            <w:tcW w:w="1005" w:type="dxa"/>
            <w:tcBorders>
              <w:top w:val="single" w:sz="6" w:space="0" w:color="auto"/>
              <w:left w:val="single" w:sz="6" w:space="0" w:color="auto"/>
              <w:bottom w:val="single" w:sz="6" w:space="0" w:color="auto"/>
              <w:right w:val="single" w:sz="6" w:space="0" w:color="auto"/>
            </w:tcBorders>
            <w:hideMark/>
          </w:tcPr>
          <w:p w14:paraId="6895DFBC"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Optional </w:t>
            </w:r>
          </w:p>
        </w:tc>
        <w:tc>
          <w:tcPr>
            <w:tcW w:w="1200" w:type="dxa"/>
            <w:tcBorders>
              <w:top w:val="single" w:sz="6" w:space="0" w:color="auto"/>
              <w:left w:val="single" w:sz="6" w:space="0" w:color="auto"/>
              <w:bottom w:val="single" w:sz="6" w:space="0" w:color="auto"/>
              <w:right w:val="single" w:sz="6" w:space="0" w:color="auto"/>
            </w:tcBorders>
            <w:hideMark/>
          </w:tcPr>
          <w:p w14:paraId="58B51F63"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r>
      <w:tr w:rsidR="00386CB5" w:rsidRPr="00C65D82" w14:paraId="4A37E7E0"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138569E2"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Extracurriculars / Leadership (optional) </w:t>
            </w:r>
          </w:p>
        </w:tc>
        <w:tc>
          <w:tcPr>
            <w:tcW w:w="1020" w:type="dxa"/>
            <w:tcBorders>
              <w:top w:val="single" w:sz="6" w:space="0" w:color="auto"/>
              <w:left w:val="single" w:sz="6" w:space="0" w:color="auto"/>
              <w:bottom w:val="single" w:sz="6" w:space="0" w:color="auto"/>
              <w:right w:val="single" w:sz="6" w:space="0" w:color="auto"/>
            </w:tcBorders>
            <w:hideMark/>
          </w:tcPr>
          <w:p w14:paraId="003BCD82"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Role/Title </w:t>
            </w:r>
          </w:p>
        </w:tc>
        <w:tc>
          <w:tcPr>
            <w:tcW w:w="1245" w:type="dxa"/>
            <w:tcBorders>
              <w:top w:val="single" w:sz="6" w:space="0" w:color="auto"/>
              <w:left w:val="single" w:sz="6" w:space="0" w:color="auto"/>
              <w:bottom w:val="single" w:sz="6" w:space="0" w:color="auto"/>
              <w:right w:val="single" w:sz="6" w:space="0" w:color="auto"/>
            </w:tcBorders>
            <w:hideMark/>
          </w:tcPr>
          <w:p w14:paraId="1147B5DE"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Enter leadership title </w:t>
            </w:r>
          </w:p>
        </w:tc>
        <w:tc>
          <w:tcPr>
            <w:tcW w:w="735" w:type="dxa"/>
            <w:tcBorders>
              <w:top w:val="single" w:sz="6" w:space="0" w:color="auto"/>
              <w:left w:val="single" w:sz="6" w:space="0" w:color="auto"/>
              <w:bottom w:val="single" w:sz="6" w:space="0" w:color="auto"/>
              <w:right w:val="single" w:sz="6" w:space="0" w:color="auto"/>
            </w:tcBorders>
            <w:hideMark/>
          </w:tcPr>
          <w:p w14:paraId="0718BDA0"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Text Input </w:t>
            </w:r>
          </w:p>
        </w:tc>
        <w:tc>
          <w:tcPr>
            <w:tcW w:w="570" w:type="dxa"/>
            <w:tcBorders>
              <w:top w:val="single" w:sz="6" w:space="0" w:color="auto"/>
              <w:left w:val="single" w:sz="6" w:space="0" w:color="auto"/>
              <w:bottom w:val="single" w:sz="6" w:space="0" w:color="auto"/>
              <w:right w:val="single" w:sz="6" w:space="0" w:color="auto"/>
            </w:tcBorders>
            <w:hideMark/>
          </w:tcPr>
          <w:p w14:paraId="5B2F58E7"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170" w:type="dxa"/>
            <w:tcBorders>
              <w:top w:val="single" w:sz="6" w:space="0" w:color="auto"/>
              <w:left w:val="single" w:sz="6" w:space="0" w:color="auto"/>
              <w:bottom w:val="single" w:sz="6" w:space="0" w:color="auto"/>
              <w:right w:val="single" w:sz="6" w:space="0" w:color="auto"/>
            </w:tcBorders>
            <w:hideMark/>
          </w:tcPr>
          <w:p w14:paraId="427287A4"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Text </w:t>
            </w:r>
          </w:p>
        </w:tc>
        <w:tc>
          <w:tcPr>
            <w:tcW w:w="510" w:type="dxa"/>
            <w:tcBorders>
              <w:top w:val="single" w:sz="6" w:space="0" w:color="auto"/>
              <w:left w:val="single" w:sz="6" w:space="0" w:color="auto"/>
              <w:bottom w:val="single" w:sz="6" w:space="0" w:color="auto"/>
              <w:right w:val="single" w:sz="6" w:space="0" w:color="auto"/>
            </w:tcBorders>
            <w:hideMark/>
          </w:tcPr>
          <w:p w14:paraId="3ECA75F2"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100 chars </w:t>
            </w:r>
          </w:p>
        </w:tc>
        <w:tc>
          <w:tcPr>
            <w:tcW w:w="645" w:type="dxa"/>
            <w:tcBorders>
              <w:top w:val="single" w:sz="6" w:space="0" w:color="auto"/>
              <w:left w:val="single" w:sz="6" w:space="0" w:color="auto"/>
              <w:bottom w:val="single" w:sz="6" w:space="0" w:color="auto"/>
              <w:right w:val="single" w:sz="6" w:space="0" w:color="auto"/>
            </w:tcBorders>
            <w:hideMark/>
          </w:tcPr>
          <w:p w14:paraId="781B96CF"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No </w:t>
            </w:r>
          </w:p>
        </w:tc>
        <w:tc>
          <w:tcPr>
            <w:tcW w:w="1005" w:type="dxa"/>
            <w:tcBorders>
              <w:top w:val="single" w:sz="6" w:space="0" w:color="auto"/>
              <w:left w:val="single" w:sz="6" w:space="0" w:color="auto"/>
              <w:bottom w:val="single" w:sz="6" w:space="0" w:color="auto"/>
              <w:right w:val="single" w:sz="6" w:space="0" w:color="auto"/>
            </w:tcBorders>
            <w:hideMark/>
          </w:tcPr>
          <w:p w14:paraId="5575717E"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Optional </w:t>
            </w:r>
          </w:p>
        </w:tc>
        <w:tc>
          <w:tcPr>
            <w:tcW w:w="1200" w:type="dxa"/>
            <w:tcBorders>
              <w:top w:val="single" w:sz="6" w:space="0" w:color="auto"/>
              <w:left w:val="single" w:sz="6" w:space="0" w:color="auto"/>
              <w:bottom w:val="single" w:sz="6" w:space="0" w:color="auto"/>
              <w:right w:val="single" w:sz="6" w:space="0" w:color="auto"/>
            </w:tcBorders>
            <w:hideMark/>
          </w:tcPr>
          <w:p w14:paraId="158FD700"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r>
      <w:tr w:rsidR="00386CB5" w:rsidRPr="00C65D82" w14:paraId="4F9E8A42"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5DC76426"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Extracurriculars / Leadership (optional) </w:t>
            </w:r>
          </w:p>
        </w:tc>
        <w:tc>
          <w:tcPr>
            <w:tcW w:w="1020" w:type="dxa"/>
            <w:tcBorders>
              <w:top w:val="single" w:sz="6" w:space="0" w:color="auto"/>
              <w:left w:val="single" w:sz="6" w:space="0" w:color="auto"/>
              <w:bottom w:val="single" w:sz="6" w:space="0" w:color="auto"/>
              <w:right w:val="single" w:sz="6" w:space="0" w:color="auto"/>
            </w:tcBorders>
            <w:hideMark/>
          </w:tcPr>
          <w:p w14:paraId="4559F599"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Achievements &amp; Impact </w:t>
            </w:r>
          </w:p>
        </w:tc>
        <w:tc>
          <w:tcPr>
            <w:tcW w:w="1245" w:type="dxa"/>
            <w:tcBorders>
              <w:top w:val="single" w:sz="6" w:space="0" w:color="auto"/>
              <w:left w:val="single" w:sz="6" w:space="0" w:color="auto"/>
              <w:bottom w:val="single" w:sz="6" w:space="0" w:color="auto"/>
              <w:right w:val="single" w:sz="6" w:space="0" w:color="auto"/>
            </w:tcBorders>
            <w:hideMark/>
          </w:tcPr>
          <w:p w14:paraId="272FC8B9"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Describe activities and outcomes </w:t>
            </w:r>
          </w:p>
        </w:tc>
        <w:tc>
          <w:tcPr>
            <w:tcW w:w="735" w:type="dxa"/>
            <w:tcBorders>
              <w:top w:val="single" w:sz="6" w:space="0" w:color="auto"/>
              <w:left w:val="single" w:sz="6" w:space="0" w:color="auto"/>
              <w:bottom w:val="single" w:sz="6" w:space="0" w:color="auto"/>
              <w:right w:val="single" w:sz="6" w:space="0" w:color="auto"/>
            </w:tcBorders>
            <w:hideMark/>
          </w:tcPr>
          <w:p w14:paraId="6F342863"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Text Area </w:t>
            </w:r>
          </w:p>
        </w:tc>
        <w:tc>
          <w:tcPr>
            <w:tcW w:w="570" w:type="dxa"/>
            <w:tcBorders>
              <w:top w:val="single" w:sz="6" w:space="0" w:color="auto"/>
              <w:left w:val="single" w:sz="6" w:space="0" w:color="auto"/>
              <w:bottom w:val="single" w:sz="6" w:space="0" w:color="auto"/>
              <w:right w:val="single" w:sz="6" w:space="0" w:color="auto"/>
            </w:tcBorders>
            <w:hideMark/>
          </w:tcPr>
          <w:p w14:paraId="3EFE4D3C"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170" w:type="dxa"/>
            <w:tcBorders>
              <w:top w:val="single" w:sz="6" w:space="0" w:color="auto"/>
              <w:left w:val="single" w:sz="6" w:space="0" w:color="auto"/>
              <w:bottom w:val="single" w:sz="6" w:space="0" w:color="auto"/>
              <w:right w:val="single" w:sz="6" w:space="0" w:color="auto"/>
            </w:tcBorders>
            <w:hideMark/>
          </w:tcPr>
          <w:p w14:paraId="3CE5C699"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Text </w:t>
            </w:r>
          </w:p>
        </w:tc>
        <w:tc>
          <w:tcPr>
            <w:tcW w:w="510" w:type="dxa"/>
            <w:tcBorders>
              <w:top w:val="single" w:sz="6" w:space="0" w:color="auto"/>
              <w:left w:val="single" w:sz="6" w:space="0" w:color="auto"/>
              <w:bottom w:val="single" w:sz="6" w:space="0" w:color="auto"/>
              <w:right w:val="single" w:sz="6" w:space="0" w:color="auto"/>
            </w:tcBorders>
            <w:hideMark/>
          </w:tcPr>
          <w:p w14:paraId="5600A037"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1000 chars </w:t>
            </w:r>
          </w:p>
        </w:tc>
        <w:tc>
          <w:tcPr>
            <w:tcW w:w="645" w:type="dxa"/>
            <w:tcBorders>
              <w:top w:val="single" w:sz="6" w:space="0" w:color="auto"/>
              <w:left w:val="single" w:sz="6" w:space="0" w:color="auto"/>
              <w:bottom w:val="single" w:sz="6" w:space="0" w:color="auto"/>
              <w:right w:val="single" w:sz="6" w:space="0" w:color="auto"/>
            </w:tcBorders>
            <w:hideMark/>
          </w:tcPr>
          <w:p w14:paraId="710F4681"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No </w:t>
            </w:r>
          </w:p>
        </w:tc>
        <w:tc>
          <w:tcPr>
            <w:tcW w:w="1005" w:type="dxa"/>
            <w:tcBorders>
              <w:top w:val="single" w:sz="6" w:space="0" w:color="auto"/>
              <w:left w:val="single" w:sz="6" w:space="0" w:color="auto"/>
              <w:bottom w:val="single" w:sz="6" w:space="0" w:color="auto"/>
              <w:right w:val="single" w:sz="6" w:space="0" w:color="auto"/>
            </w:tcBorders>
            <w:hideMark/>
          </w:tcPr>
          <w:p w14:paraId="7210AB9C"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Optional </w:t>
            </w:r>
          </w:p>
        </w:tc>
        <w:tc>
          <w:tcPr>
            <w:tcW w:w="1200" w:type="dxa"/>
            <w:tcBorders>
              <w:top w:val="single" w:sz="6" w:space="0" w:color="auto"/>
              <w:left w:val="single" w:sz="6" w:space="0" w:color="auto"/>
              <w:bottom w:val="single" w:sz="6" w:space="0" w:color="auto"/>
              <w:right w:val="single" w:sz="6" w:space="0" w:color="auto"/>
            </w:tcBorders>
            <w:hideMark/>
          </w:tcPr>
          <w:p w14:paraId="04947D7B"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r>
      <w:tr w:rsidR="00386CB5" w:rsidRPr="00C65D82" w14:paraId="20D12B95"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102AF71F"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Extracurriculars / Leadership (optional) </w:t>
            </w:r>
          </w:p>
        </w:tc>
        <w:tc>
          <w:tcPr>
            <w:tcW w:w="1020" w:type="dxa"/>
            <w:tcBorders>
              <w:top w:val="single" w:sz="6" w:space="0" w:color="auto"/>
              <w:left w:val="single" w:sz="6" w:space="0" w:color="auto"/>
              <w:bottom w:val="single" w:sz="6" w:space="0" w:color="auto"/>
              <w:right w:val="single" w:sz="6" w:space="0" w:color="auto"/>
            </w:tcBorders>
            <w:hideMark/>
          </w:tcPr>
          <w:p w14:paraId="5B571E60"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Add another activity </w:t>
            </w:r>
          </w:p>
        </w:tc>
        <w:tc>
          <w:tcPr>
            <w:tcW w:w="1245" w:type="dxa"/>
            <w:tcBorders>
              <w:top w:val="single" w:sz="6" w:space="0" w:color="auto"/>
              <w:left w:val="single" w:sz="6" w:space="0" w:color="auto"/>
              <w:bottom w:val="single" w:sz="6" w:space="0" w:color="auto"/>
              <w:right w:val="single" w:sz="6" w:space="0" w:color="auto"/>
            </w:tcBorders>
            <w:hideMark/>
          </w:tcPr>
          <w:p w14:paraId="383538F8"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Add new extracurricular entry </w:t>
            </w:r>
          </w:p>
        </w:tc>
        <w:tc>
          <w:tcPr>
            <w:tcW w:w="735" w:type="dxa"/>
            <w:tcBorders>
              <w:top w:val="single" w:sz="6" w:space="0" w:color="auto"/>
              <w:left w:val="single" w:sz="6" w:space="0" w:color="auto"/>
              <w:bottom w:val="single" w:sz="6" w:space="0" w:color="auto"/>
              <w:right w:val="single" w:sz="6" w:space="0" w:color="auto"/>
            </w:tcBorders>
            <w:hideMark/>
          </w:tcPr>
          <w:p w14:paraId="6CD751BD"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Button </w:t>
            </w:r>
          </w:p>
        </w:tc>
        <w:tc>
          <w:tcPr>
            <w:tcW w:w="570" w:type="dxa"/>
            <w:tcBorders>
              <w:top w:val="single" w:sz="6" w:space="0" w:color="auto"/>
              <w:left w:val="single" w:sz="6" w:space="0" w:color="auto"/>
              <w:bottom w:val="single" w:sz="6" w:space="0" w:color="auto"/>
              <w:right w:val="single" w:sz="6" w:space="0" w:color="auto"/>
            </w:tcBorders>
            <w:hideMark/>
          </w:tcPr>
          <w:p w14:paraId="1B67C316"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170" w:type="dxa"/>
            <w:tcBorders>
              <w:top w:val="single" w:sz="6" w:space="0" w:color="auto"/>
              <w:left w:val="single" w:sz="6" w:space="0" w:color="auto"/>
              <w:bottom w:val="single" w:sz="6" w:space="0" w:color="auto"/>
              <w:right w:val="single" w:sz="6" w:space="0" w:color="auto"/>
            </w:tcBorders>
            <w:hideMark/>
          </w:tcPr>
          <w:p w14:paraId="76B3ED8B"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510" w:type="dxa"/>
            <w:tcBorders>
              <w:top w:val="single" w:sz="6" w:space="0" w:color="auto"/>
              <w:left w:val="single" w:sz="6" w:space="0" w:color="auto"/>
              <w:bottom w:val="single" w:sz="6" w:space="0" w:color="auto"/>
              <w:right w:val="single" w:sz="6" w:space="0" w:color="auto"/>
            </w:tcBorders>
            <w:hideMark/>
          </w:tcPr>
          <w:p w14:paraId="6FACE36E"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645" w:type="dxa"/>
            <w:tcBorders>
              <w:top w:val="single" w:sz="6" w:space="0" w:color="auto"/>
              <w:left w:val="single" w:sz="6" w:space="0" w:color="auto"/>
              <w:bottom w:val="single" w:sz="6" w:space="0" w:color="auto"/>
              <w:right w:val="single" w:sz="6" w:space="0" w:color="auto"/>
            </w:tcBorders>
            <w:hideMark/>
          </w:tcPr>
          <w:p w14:paraId="569DEF91"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No </w:t>
            </w:r>
          </w:p>
        </w:tc>
        <w:tc>
          <w:tcPr>
            <w:tcW w:w="1005" w:type="dxa"/>
            <w:tcBorders>
              <w:top w:val="single" w:sz="6" w:space="0" w:color="auto"/>
              <w:left w:val="single" w:sz="6" w:space="0" w:color="auto"/>
              <w:bottom w:val="single" w:sz="6" w:space="0" w:color="auto"/>
              <w:right w:val="single" w:sz="6" w:space="0" w:color="auto"/>
            </w:tcBorders>
            <w:hideMark/>
          </w:tcPr>
          <w:p w14:paraId="03FC6A37"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Adds another activity block </w:t>
            </w:r>
          </w:p>
        </w:tc>
        <w:tc>
          <w:tcPr>
            <w:tcW w:w="1200" w:type="dxa"/>
            <w:tcBorders>
              <w:top w:val="single" w:sz="6" w:space="0" w:color="auto"/>
              <w:left w:val="single" w:sz="6" w:space="0" w:color="auto"/>
              <w:bottom w:val="single" w:sz="6" w:space="0" w:color="auto"/>
              <w:right w:val="single" w:sz="6" w:space="0" w:color="auto"/>
            </w:tcBorders>
            <w:hideMark/>
          </w:tcPr>
          <w:p w14:paraId="05837FF9"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Repeatable </w:t>
            </w:r>
          </w:p>
        </w:tc>
      </w:tr>
      <w:tr w:rsidR="00386CB5" w:rsidRPr="00C65D82" w14:paraId="0C386C70"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1381A87B"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References (optional) </w:t>
            </w:r>
          </w:p>
        </w:tc>
        <w:tc>
          <w:tcPr>
            <w:tcW w:w="1020" w:type="dxa"/>
            <w:tcBorders>
              <w:top w:val="single" w:sz="6" w:space="0" w:color="auto"/>
              <w:left w:val="single" w:sz="6" w:space="0" w:color="auto"/>
              <w:bottom w:val="single" w:sz="6" w:space="0" w:color="auto"/>
              <w:right w:val="single" w:sz="6" w:space="0" w:color="auto"/>
            </w:tcBorders>
            <w:hideMark/>
          </w:tcPr>
          <w:p w14:paraId="702936BF"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Section Header </w:t>
            </w:r>
          </w:p>
        </w:tc>
        <w:tc>
          <w:tcPr>
            <w:tcW w:w="1245" w:type="dxa"/>
            <w:tcBorders>
              <w:top w:val="single" w:sz="6" w:space="0" w:color="auto"/>
              <w:left w:val="single" w:sz="6" w:space="0" w:color="auto"/>
              <w:bottom w:val="single" w:sz="6" w:space="0" w:color="auto"/>
              <w:right w:val="single" w:sz="6" w:space="0" w:color="auto"/>
            </w:tcBorders>
            <w:hideMark/>
          </w:tcPr>
          <w:p w14:paraId="782622D6"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“References (optional)” </w:t>
            </w:r>
          </w:p>
        </w:tc>
        <w:tc>
          <w:tcPr>
            <w:tcW w:w="735" w:type="dxa"/>
            <w:tcBorders>
              <w:top w:val="single" w:sz="6" w:space="0" w:color="auto"/>
              <w:left w:val="single" w:sz="6" w:space="0" w:color="auto"/>
              <w:bottom w:val="single" w:sz="6" w:space="0" w:color="auto"/>
              <w:right w:val="single" w:sz="6" w:space="0" w:color="auto"/>
            </w:tcBorders>
            <w:hideMark/>
          </w:tcPr>
          <w:p w14:paraId="6A1369D8"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Text Label </w:t>
            </w:r>
          </w:p>
        </w:tc>
        <w:tc>
          <w:tcPr>
            <w:tcW w:w="570" w:type="dxa"/>
            <w:tcBorders>
              <w:top w:val="single" w:sz="6" w:space="0" w:color="auto"/>
              <w:left w:val="single" w:sz="6" w:space="0" w:color="auto"/>
              <w:bottom w:val="single" w:sz="6" w:space="0" w:color="auto"/>
              <w:right w:val="single" w:sz="6" w:space="0" w:color="auto"/>
            </w:tcBorders>
            <w:hideMark/>
          </w:tcPr>
          <w:p w14:paraId="05D07849"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170" w:type="dxa"/>
            <w:tcBorders>
              <w:top w:val="single" w:sz="6" w:space="0" w:color="auto"/>
              <w:left w:val="single" w:sz="6" w:space="0" w:color="auto"/>
              <w:bottom w:val="single" w:sz="6" w:space="0" w:color="auto"/>
              <w:right w:val="single" w:sz="6" w:space="0" w:color="auto"/>
            </w:tcBorders>
            <w:hideMark/>
          </w:tcPr>
          <w:p w14:paraId="29A342D1"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510" w:type="dxa"/>
            <w:tcBorders>
              <w:top w:val="single" w:sz="6" w:space="0" w:color="auto"/>
              <w:left w:val="single" w:sz="6" w:space="0" w:color="auto"/>
              <w:bottom w:val="single" w:sz="6" w:space="0" w:color="auto"/>
              <w:right w:val="single" w:sz="6" w:space="0" w:color="auto"/>
            </w:tcBorders>
            <w:hideMark/>
          </w:tcPr>
          <w:p w14:paraId="77470B89"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645" w:type="dxa"/>
            <w:tcBorders>
              <w:top w:val="single" w:sz="6" w:space="0" w:color="auto"/>
              <w:left w:val="single" w:sz="6" w:space="0" w:color="auto"/>
              <w:bottom w:val="single" w:sz="6" w:space="0" w:color="auto"/>
              <w:right w:val="single" w:sz="6" w:space="0" w:color="auto"/>
            </w:tcBorders>
            <w:hideMark/>
          </w:tcPr>
          <w:p w14:paraId="7B928F23"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005" w:type="dxa"/>
            <w:tcBorders>
              <w:top w:val="single" w:sz="6" w:space="0" w:color="auto"/>
              <w:left w:val="single" w:sz="6" w:space="0" w:color="auto"/>
              <w:bottom w:val="single" w:sz="6" w:space="0" w:color="auto"/>
              <w:right w:val="single" w:sz="6" w:space="0" w:color="auto"/>
            </w:tcBorders>
            <w:hideMark/>
          </w:tcPr>
          <w:p w14:paraId="408A2208"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200" w:type="dxa"/>
            <w:tcBorders>
              <w:top w:val="single" w:sz="6" w:space="0" w:color="auto"/>
              <w:left w:val="single" w:sz="6" w:space="0" w:color="auto"/>
              <w:bottom w:val="single" w:sz="6" w:space="0" w:color="auto"/>
              <w:right w:val="single" w:sz="6" w:space="0" w:color="auto"/>
            </w:tcBorders>
            <w:hideMark/>
          </w:tcPr>
          <w:p w14:paraId="0E48718A"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r>
      <w:tr w:rsidR="00386CB5" w:rsidRPr="00C65D82" w14:paraId="784D2DB2"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6BA4CC18"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References (optional) </w:t>
            </w:r>
          </w:p>
        </w:tc>
        <w:tc>
          <w:tcPr>
            <w:tcW w:w="1020" w:type="dxa"/>
            <w:tcBorders>
              <w:top w:val="single" w:sz="6" w:space="0" w:color="auto"/>
              <w:left w:val="single" w:sz="6" w:space="0" w:color="auto"/>
              <w:bottom w:val="single" w:sz="6" w:space="0" w:color="auto"/>
              <w:right w:val="single" w:sz="6" w:space="0" w:color="auto"/>
            </w:tcBorders>
            <w:hideMark/>
          </w:tcPr>
          <w:p w14:paraId="2C369288"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Name </w:t>
            </w:r>
          </w:p>
        </w:tc>
        <w:tc>
          <w:tcPr>
            <w:tcW w:w="1245" w:type="dxa"/>
            <w:tcBorders>
              <w:top w:val="single" w:sz="6" w:space="0" w:color="auto"/>
              <w:left w:val="single" w:sz="6" w:space="0" w:color="auto"/>
              <w:bottom w:val="single" w:sz="6" w:space="0" w:color="auto"/>
              <w:right w:val="single" w:sz="6" w:space="0" w:color="auto"/>
            </w:tcBorders>
            <w:hideMark/>
          </w:tcPr>
          <w:p w14:paraId="44A02EC4"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Reference name </w:t>
            </w:r>
          </w:p>
        </w:tc>
        <w:tc>
          <w:tcPr>
            <w:tcW w:w="735" w:type="dxa"/>
            <w:tcBorders>
              <w:top w:val="single" w:sz="6" w:space="0" w:color="auto"/>
              <w:left w:val="single" w:sz="6" w:space="0" w:color="auto"/>
              <w:bottom w:val="single" w:sz="6" w:space="0" w:color="auto"/>
              <w:right w:val="single" w:sz="6" w:space="0" w:color="auto"/>
            </w:tcBorders>
            <w:hideMark/>
          </w:tcPr>
          <w:p w14:paraId="502EFA5B"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Text Input </w:t>
            </w:r>
          </w:p>
        </w:tc>
        <w:tc>
          <w:tcPr>
            <w:tcW w:w="570" w:type="dxa"/>
            <w:tcBorders>
              <w:top w:val="single" w:sz="6" w:space="0" w:color="auto"/>
              <w:left w:val="single" w:sz="6" w:space="0" w:color="auto"/>
              <w:bottom w:val="single" w:sz="6" w:space="0" w:color="auto"/>
              <w:right w:val="single" w:sz="6" w:space="0" w:color="auto"/>
            </w:tcBorders>
            <w:hideMark/>
          </w:tcPr>
          <w:p w14:paraId="35475724"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170" w:type="dxa"/>
            <w:tcBorders>
              <w:top w:val="single" w:sz="6" w:space="0" w:color="auto"/>
              <w:left w:val="single" w:sz="6" w:space="0" w:color="auto"/>
              <w:bottom w:val="single" w:sz="6" w:space="0" w:color="auto"/>
              <w:right w:val="single" w:sz="6" w:space="0" w:color="auto"/>
            </w:tcBorders>
            <w:hideMark/>
          </w:tcPr>
          <w:p w14:paraId="0CE6D101"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Text </w:t>
            </w:r>
          </w:p>
        </w:tc>
        <w:tc>
          <w:tcPr>
            <w:tcW w:w="510" w:type="dxa"/>
            <w:tcBorders>
              <w:top w:val="single" w:sz="6" w:space="0" w:color="auto"/>
              <w:left w:val="single" w:sz="6" w:space="0" w:color="auto"/>
              <w:bottom w:val="single" w:sz="6" w:space="0" w:color="auto"/>
              <w:right w:val="single" w:sz="6" w:space="0" w:color="auto"/>
            </w:tcBorders>
            <w:hideMark/>
          </w:tcPr>
          <w:p w14:paraId="0DECCD70"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100 chars </w:t>
            </w:r>
          </w:p>
        </w:tc>
        <w:tc>
          <w:tcPr>
            <w:tcW w:w="645" w:type="dxa"/>
            <w:tcBorders>
              <w:top w:val="single" w:sz="6" w:space="0" w:color="auto"/>
              <w:left w:val="single" w:sz="6" w:space="0" w:color="auto"/>
              <w:bottom w:val="single" w:sz="6" w:space="0" w:color="auto"/>
              <w:right w:val="single" w:sz="6" w:space="0" w:color="auto"/>
            </w:tcBorders>
            <w:hideMark/>
          </w:tcPr>
          <w:p w14:paraId="5091EC65"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No </w:t>
            </w:r>
          </w:p>
        </w:tc>
        <w:tc>
          <w:tcPr>
            <w:tcW w:w="1005" w:type="dxa"/>
            <w:tcBorders>
              <w:top w:val="single" w:sz="6" w:space="0" w:color="auto"/>
              <w:left w:val="single" w:sz="6" w:space="0" w:color="auto"/>
              <w:bottom w:val="single" w:sz="6" w:space="0" w:color="auto"/>
              <w:right w:val="single" w:sz="6" w:space="0" w:color="auto"/>
            </w:tcBorders>
            <w:hideMark/>
          </w:tcPr>
          <w:p w14:paraId="0926CD10"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Required if Relationship entered </w:t>
            </w:r>
          </w:p>
        </w:tc>
        <w:tc>
          <w:tcPr>
            <w:tcW w:w="1200" w:type="dxa"/>
            <w:tcBorders>
              <w:top w:val="single" w:sz="6" w:space="0" w:color="auto"/>
              <w:left w:val="single" w:sz="6" w:space="0" w:color="auto"/>
              <w:bottom w:val="single" w:sz="6" w:space="0" w:color="auto"/>
              <w:right w:val="single" w:sz="6" w:space="0" w:color="auto"/>
            </w:tcBorders>
            <w:hideMark/>
          </w:tcPr>
          <w:p w14:paraId="3095A7A5"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r>
      <w:tr w:rsidR="00386CB5" w:rsidRPr="00C65D82" w14:paraId="3A74423D"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43DEEDD1"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References (optional) </w:t>
            </w:r>
          </w:p>
        </w:tc>
        <w:tc>
          <w:tcPr>
            <w:tcW w:w="1020" w:type="dxa"/>
            <w:tcBorders>
              <w:top w:val="single" w:sz="6" w:space="0" w:color="auto"/>
              <w:left w:val="single" w:sz="6" w:space="0" w:color="auto"/>
              <w:bottom w:val="single" w:sz="6" w:space="0" w:color="auto"/>
              <w:right w:val="single" w:sz="6" w:space="0" w:color="auto"/>
            </w:tcBorders>
            <w:hideMark/>
          </w:tcPr>
          <w:p w14:paraId="5A5630FC"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Relationship </w:t>
            </w:r>
          </w:p>
        </w:tc>
        <w:tc>
          <w:tcPr>
            <w:tcW w:w="1245" w:type="dxa"/>
            <w:tcBorders>
              <w:top w:val="single" w:sz="6" w:space="0" w:color="auto"/>
              <w:left w:val="single" w:sz="6" w:space="0" w:color="auto"/>
              <w:bottom w:val="single" w:sz="6" w:space="0" w:color="auto"/>
              <w:right w:val="single" w:sz="6" w:space="0" w:color="auto"/>
            </w:tcBorders>
            <w:hideMark/>
          </w:tcPr>
          <w:p w14:paraId="37A20705"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Relationship with reference </w:t>
            </w:r>
          </w:p>
        </w:tc>
        <w:tc>
          <w:tcPr>
            <w:tcW w:w="735" w:type="dxa"/>
            <w:tcBorders>
              <w:top w:val="single" w:sz="6" w:space="0" w:color="auto"/>
              <w:left w:val="single" w:sz="6" w:space="0" w:color="auto"/>
              <w:bottom w:val="single" w:sz="6" w:space="0" w:color="auto"/>
              <w:right w:val="single" w:sz="6" w:space="0" w:color="auto"/>
            </w:tcBorders>
            <w:hideMark/>
          </w:tcPr>
          <w:p w14:paraId="5DF40BA1"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Text Input </w:t>
            </w:r>
          </w:p>
        </w:tc>
        <w:tc>
          <w:tcPr>
            <w:tcW w:w="570" w:type="dxa"/>
            <w:tcBorders>
              <w:top w:val="single" w:sz="6" w:space="0" w:color="auto"/>
              <w:left w:val="single" w:sz="6" w:space="0" w:color="auto"/>
              <w:bottom w:val="single" w:sz="6" w:space="0" w:color="auto"/>
              <w:right w:val="single" w:sz="6" w:space="0" w:color="auto"/>
            </w:tcBorders>
            <w:hideMark/>
          </w:tcPr>
          <w:p w14:paraId="766EFDE5"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170" w:type="dxa"/>
            <w:tcBorders>
              <w:top w:val="single" w:sz="6" w:space="0" w:color="auto"/>
              <w:left w:val="single" w:sz="6" w:space="0" w:color="auto"/>
              <w:bottom w:val="single" w:sz="6" w:space="0" w:color="auto"/>
              <w:right w:val="single" w:sz="6" w:space="0" w:color="auto"/>
            </w:tcBorders>
            <w:hideMark/>
          </w:tcPr>
          <w:p w14:paraId="1B0F354D"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Text </w:t>
            </w:r>
          </w:p>
        </w:tc>
        <w:tc>
          <w:tcPr>
            <w:tcW w:w="510" w:type="dxa"/>
            <w:tcBorders>
              <w:top w:val="single" w:sz="6" w:space="0" w:color="auto"/>
              <w:left w:val="single" w:sz="6" w:space="0" w:color="auto"/>
              <w:bottom w:val="single" w:sz="6" w:space="0" w:color="auto"/>
              <w:right w:val="single" w:sz="6" w:space="0" w:color="auto"/>
            </w:tcBorders>
            <w:hideMark/>
          </w:tcPr>
          <w:p w14:paraId="317C8F3C"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100 chars </w:t>
            </w:r>
          </w:p>
        </w:tc>
        <w:tc>
          <w:tcPr>
            <w:tcW w:w="645" w:type="dxa"/>
            <w:tcBorders>
              <w:top w:val="single" w:sz="6" w:space="0" w:color="auto"/>
              <w:left w:val="single" w:sz="6" w:space="0" w:color="auto"/>
              <w:bottom w:val="single" w:sz="6" w:space="0" w:color="auto"/>
              <w:right w:val="single" w:sz="6" w:space="0" w:color="auto"/>
            </w:tcBorders>
            <w:hideMark/>
          </w:tcPr>
          <w:p w14:paraId="128FB67C"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No </w:t>
            </w:r>
          </w:p>
        </w:tc>
        <w:tc>
          <w:tcPr>
            <w:tcW w:w="1005" w:type="dxa"/>
            <w:tcBorders>
              <w:top w:val="single" w:sz="6" w:space="0" w:color="auto"/>
              <w:left w:val="single" w:sz="6" w:space="0" w:color="auto"/>
              <w:bottom w:val="single" w:sz="6" w:space="0" w:color="auto"/>
              <w:right w:val="single" w:sz="6" w:space="0" w:color="auto"/>
            </w:tcBorders>
            <w:hideMark/>
          </w:tcPr>
          <w:p w14:paraId="2E5863AD"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Optional </w:t>
            </w:r>
          </w:p>
        </w:tc>
        <w:tc>
          <w:tcPr>
            <w:tcW w:w="1200" w:type="dxa"/>
            <w:tcBorders>
              <w:top w:val="single" w:sz="6" w:space="0" w:color="auto"/>
              <w:left w:val="single" w:sz="6" w:space="0" w:color="auto"/>
              <w:bottom w:val="single" w:sz="6" w:space="0" w:color="auto"/>
              <w:right w:val="single" w:sz="6" w:space="0" w:color="auto"/>
            </w:tcBorders>
            <w:hideMark/>
          </w:tcPr>
          <w:p w14:paraId="0FF4B945"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Examples: Teacher, Coach </w:t>
            </w:r>
          </w:p>
        </w:tc>
      </w:tr>
      <w:tr w:rsidR="00386CB5" w:rsidRPr="00C65D82" w14:paraId="6ED512DC"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191E0484"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References (optional) </w:t>
            </w:r>
          </w:p>
        </w:tc>
        <w:tc>
          <w:tcPr>
            <w:tcW w:w="1020" w:type="dxa"/>
            <w:tcBorders>
              <w:top w:val="single" w:sz="6" w:space="0" w:color="auto"/>
              <w:left w:val="single" w:sz="6" w:space="0" w:color="auto"/>
              <w:bottom w:val="single" w:sz="6" w:space="0" w:color="auto"/>
              <w:right w:val="single" w:sz="6" w:space="0" w:color="auto"/>
            </w:tcBorders>
            <w:hideMark/>
          </w:tcPr>
          <w:p w14:paraId="2F9FF413"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Contact Information </w:t>
            </w:r>
          </w:p>
        </w:tc>
        <w:tc>
          <w:tcPr>
            <w:tcW w:w="1245" w:type="dxa"/>
            <w:tcBorders>
              <w:top w:val="single" w:sz="6" w:space="0" w:color="auto"/>
              <w:left w:val="single" w:sz="6" w:space="0" w:color="auto"/>
              <w:bottom w:val="single" w:sz="6" w:space="0" w:color="auto"/>
              <w:right w:val="single" w:sz="6" w:space="0" w:color="auto"/>
            </w:tcBorders>
            <w:hideMark/>
          </w:tcPr>
          <w:p w14:paraId="2663589E"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Enter reference email or phone </w:t>
            </w:r>
          </w:p>
        </w:tc>
        <w:tc>
          <w:tcPr>
            <w:tcW w:w="735" w:type="dxa"/>
            <w:tcBorders>
              <w:top w:val="single" w:sz="6" w:space="0" w:color="auto"/>
              <w:left w:val="single" w:sz="6" w:space="0" w:color="auto"/>
              <w:bottom w:val="single" w:sz="6" w:space="0" w:color="auto"/>
              <w:right w:val="single" w:sz="6" w:space="0" w:color="auto"/>
            </w:tcBorders>
            <w:hideMark/>
          </w:tcPr>
          <w:p w14:paraId="4C4B6576"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Text Input </w:t>
            </w:r>
          </w:p>
        </w:tc>
        <w:tc>
          <w:tcPr>
            <w:tcW w:w="570" w:type="dxa"/>
            <w:tcBorders>
              <w:top w:val="single" w:sz="6" w:space="0" w:color="auto"/>
              <w:left w:val="single" w:sz="6" w:space="0" w:color="auto"/>
              <w:bottom w:val="single" w:sz="6" w:space="0" w:color="auto"/>
              <w:right w:val="single" w:sz="6" w:space="0" w:color="auto"/>
            </w:tcBorders>
            <w:hideMark/>
          </w:tcPr>
          <w:p w14:paraId="03804553"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170" w:type="dxa"/>
            <w:tcBorders>
              <w:top w:val="single" w:sz="6" w:space="0" w:color="auto"/>
              <w:left w:val="single" w:sz="6" w:space="0" w:color="auto"/>
              <w:bottom w:val="single" w:sz="6" w:space="0" w:color="auto"/>
              <w:right w:val="single" w:sz="6" w:space="0" w:color="auto"/>
            </w:tcBorders>
            <w:hideMark/>
          </w:tcPr>
          <w:p w14:paraId="6AF03261"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Valid email or phone </w:t>
            </w:r>
          </w:p>
        </w:tc>
        <w:tc>
          <w:tcPr>
            <w:tcW w:w="510" w:type="dxa"/>
            <w:tcBorders>
              <w:top w:val="single" w:sz="6" w:space="0" w:color="auto"/>
              <w:left w:val="single" w:sz="6" w:space="0" w:color="auto"/>
              <w:bottom w:val="single" w:sz="6" w:space="0" w:color="auto"/>
              <w:right w:val="single" w:sz="6" w:space="0" w:color="auto"/>
            </w:tcBorders>
            <w:hideMark/>
          </w:tcPr>
          <w:p w14:paraId="1BC99A0B"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100 chars </w:t>
            </w:r>
          </w:p>
        </w:tc>
        <w:tc>
          <w:tcPr>
            <w:tcW w:w="645" w:type="dxa"/>
            <w:tcBorders>
              <w:top w:val="single" w:sz="6" w:space="0" w:color="auto"/>
              <w:left w:val="single" w:sz="6" w:space="0" w:color="auto"/>
              <w:bottom w:val="single" w:sz="6" w:space="0" w:color="auto"/>
              <w:right w:val="single" w:sz="6" w:space="0" w:color="auto"/>
            </w:tcBorders>
            <w:hideMark/>
          </w:tcPr>
          <w:p w14:paraId="20275391"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No </w:t>
            </w:r>
          </w:p>
        </w:tc>
        <w:tc>
          <w:tcPr>
            <w:tcW w:w="1005" w:type="dxa"/>
            <w:tcBorders>
              <w:top w:val="single" w:sz="6" w:space="0" w:color="auto"/>
              <w:left w:val="single" w:sz="6" w:space="0" w:color="auto"/>
              <w:bottom w:val="single" w:sz="6" w:space="0" w:color="auto"/>
              <w:right w:val="single" w:sz="6" w:space="0" w:color="auto"/>
            </w:tcBorders>
            <w:hideMark/>
          </w:tcPr>
          <w:p w14:paraId="1FBDA4AA"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Must be valid if filled </w:t>
            </w:r>
          </w:p>
        </w:tc>
        <w:tc>
          <w:tcPr>
            <w:tcW w:w="1200" w:type="dxa"/>
            <w:tcBorders>
              <w:top w:val="single" w:sz="6" w:space="0" w:color="auto"/>
              <w:left w:val="single" w:sz="6" w:space="0" w:color="auto"/>
              <w:bottom w:val="single" w:sz="6" w:space="0" w:color="auto"/>
              <w:right w:val="single" w:sz="6" w:space="0" w:color="auto"/>
            </w:tcBorders>
            <w:hideMark/>
          </w:tcPr>
          <w:p w14:paraId="4962D012"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Optional </w:t>
            </w:r>
          </w:p>
        </w:tc>
      </w:tr>
      <w:tr w:rsidR="00386CB5" w:rsidRPr="00C65D82" w14:paraId="111477A4"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7F417755"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References (optional) </w:t>
            </w:r>
          </w:p>
        </w:tc>
        <w:tc>
          <w:tcPr>
            <w:tcW w:w="1020" w:type="dxa"/>
            <w:tcBorders>
              <w:top w:val="single" w:sz="6" w:space="0" w:color="auto"/>
              <w:left w:val="single" w:sz="6" w:space="0" w:color="auto"/>
              <w:bottom w:val="single" w:sz="6" w:space="0" w:color="auto"/>
              <w:right w:val="single" w:sz="6" w:space="0" w:color="auto"/>
            </w:tcBorders>
            <w:hideMark/>
          </w:tcPr>
          <w:p w14:paraId="0D8BEA00"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Add another reference </w:t>
            </w:r>
          </w:p>
        </w:tc>
        <w:tc>
          <w:tcPr>
            <w:tcW w:w="1245" w:type="dxa"/>
            <w:tcBorders>
              <w:top w:val="single" w:sz="6" w:space="0" w:color="auto"/>
              <w:left w:val="single" w:sz="6" w:space="0" w:color="auto"/>
              <w:bottom w:val="single" w:sz="6" w:space="0" w:color="auto"/>
              <w:right w:val="single" w:sz="6" w:space="0" w:color="auto"/>
            </w:tcBorders>
            <w:hideMark/>
          </w:tcPr>
          <w:p w14:paraId="4B9CA7B0"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Add another reference entry </w:t>
            </w:r>
          </w:p>
        </w:tc>
        <w:tc>
          <w:tcPr>
            <w:tcW w:w="735" w:type="dxa"/>
            <w:tcBorders>
              <w:top w:val="single" w:sz="6" w:space="0" w:color="auto"/>
              <w:left w:val="single" w:sz="6" w:space="0" w:color="auto"/>
              <w:bottom w:val="single" w:sz="6" w:space="0" w:color="auto"/>
              <w:right w:val="single" w:sz="6" w:space="0" w:color="auto"/>
            </w:tcBorders>
            <w:hideMark/>
          </w:tcPr>
          <w:p w14:paraId="53D9F2CA"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Button </w:t>
            </w:r>
          </w:p>
        </w:tc>
        <w:tc>
          <w:tcPr>
            <w:tcW w:w="570" w:type="dxa"/>
            <w:tcBorders>
              <w:top w:val="single" w:sz="6" w:space="0" w:color="auto"/>
              <w:left w:val="single" w:sz="6" w:space="0" w:color="auto"/>
              <w:bottom w:val="single" w:sz="6" w:space="0" w:color="auto"/>
              <w:right w:val="single" w:sz="6" w:space="0" w:color="auto"/>
            </w:tcBorders>
            <w:hideMark/>
          </w:tcPr>
          <w:p w14:paraId="6B43FFC7"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170" w:type="dxa"/>
            <w:tcBorders>
              <w:top w:val="single" w:sz="6" w:space="0" w:color="auto"/>
              <w:left w:val="single" w:sz="6" w:space="0" w:color="auto"/>
              <w:bottom w:val="single" w:sz="6" w:space="0" w:color="auto"/>
              <w:right w:val="single" w:sz="6" w:space="0" w:color="auto"/>
            </w:tcBorders>
            <w:hideMark/>
          </w:tcPr>
          <w:p w14:paraId="2AB871AD"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510" w:type="dxa"/>
            <w:tcBorders>
              <w:top w:val="single" w:sz="6" w:space="0" w:color="auto"/>
              <w:left w:val="single" w:sz="6" w:space="0" w:color="auto"/>
              <w:bottom w:val="single" w:sz="6" w:space="0" w:color="auto"/>
              <w:right w:val="single" w:sz="6" w:space="0" w:color="auto"/>
            </w:tcBorders>
            <w:hideMark/>
          </w:tcPr>
          <w:p w14:paraId="00EDC169"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645" w:type="dxa"/>
            <w:tcBorders>
              <w:top w:val="single" w:sz="6" w:space="0" w:color="auto"/>
              <w:left w:val="single" w:sz="6" w:space="0" w:color="auto"/>
              <w:bottom w:val="single" w:sz="6" w:space="0" w:color="auto"/>
              <w:right w:val="single" w:sz="6" w:space="0" w:color="auto"/>
            </w:tcBorders>
            <w:hideMark/>
          </w:tcPr>
          <w:p w14:paraId="3C21782A"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No </w:t>
            </w:r>
          </w:p>
        </w:tc>
        <w:tc>
          <w:tcPr>
            <w:tcW w:w="1005" w:type="dxa"/>
            <w:tcBorders>
              <w:top w:val="single" w:sz="6" w:space="0" w:color="auto"/>
              <w:left w:val="single" w:sz="6" w:space="0" w:color="auto"/>
              <w:bottom w:val="single" w:sz="6" w:space="0" w:color="auto"/>
              <w:right w:val="single" w:sz="6" w:space="0" w:color="auto"/>
            </w:tcBorders>
            <w:hideMark/>
          </w:tcPr>
          <w:p w14:paraId="6B0BC4BD"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Adds repeatable field set </w:t>
            </w:r>
          </w:p>
        </w:tc>
        <w:tc>
          <w:tcPr>
            <w:tcW w:w="1200" w:type="dxa"/>
            <w:tcBorders>
              <w:top w:val="single" w:sz="6" w:space="0" w:color="auto"/>
              <w:left w:val="single" w:sz="6" w:space="0" w:color="auto"/>
              <w:bottom w:val="single" w:sz="6" w:space="0" w:color="auto"/>
              <w:right w:val="single" w:sz="6" w:space="0" w:color="auto"/>
            </w:tcBorders>
            <w:hideMark/>
          </w:tcPr>
          <w:p w14:paraId="3D877807"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r>
      <w:tr w:rsidR="00386CB5" w:rsidRPr="00C65D82" w14:paraId="01C3C75F"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593E92E9"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Footer </w:t>
            </w:r>
          </w:p>
        </w:tc>
        <w:tc>
          <w:tcPr>
            <w:tcW w:w="1020" w:type="dxa"/>
            <w:tcBorders>
              <w:top w:val="single" w:sz="6" w:space="0" w:color="auto"/>
              <w:left w:val="single" w:sz="6" w:space="0" w:color="auto"/>
              <w:bottom w:val="single" w:sz="6" w:space="0" w:color="auto"/>
              <w:right w:val="single" w:sz="6" w:space="0" w:color="auto"/>
            </w:tcBorders>
            <w:hideMark/>
          </w:tcPr>
          <w:p w14:paraId="5096E7A9"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Save as Draft </w:t>
            </w:r>
          </w:p>
        </w:tc>
        <w:tc>
          <w:tcPr>
            <w:tcW w:w="1245" w:type="dxa"/>
            <w:tcBorders>
              <w:top w:val="single" w:sz="6" w:space="0" w:color="auto"/>
              <w:left w:val="single" w:sz="6" w:space="0" w:color="auto"/>
              <w:bottom w:val="single" w:sz="6" w:space="0" w:color="auto"/>
              <w:right w:val="single" w:sz="6" w:space="0" w:color="auto"/>
            </w:tcBorders>
            <w:hideMark/>
          </w:tcPr>
          <w:p w14:paraId="48421144"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Saves resume as draft </w:t>
            </w:r>
          </w:p>
        </w:tc>
        <w:tc>
          <w:tcPr>
            <w:tcW w:w="735" w:type="dxa"/>
            <w:tcBorders>
              <w:top w:val="single" w:sz="6" w:space="0" w:color="auto"/>
              <w:left w:val="single" w:sz="6" w:space="0" w:color="auto"/>
              <w:bottom w:val="single" w:sz="6" w:space="0" w:color="auto"/>
              <w:right w:val="single" w:sz="6" w:space="0" w:color="auto"/>
            </w:tcBorders>
            <w:hideMark/>
          </w:tcPr>
          <w:p w14:paraId="299D337F"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Button </w:t>
            </w:r>
          </w:p>
        </w:tc>
        <w:tc>
          <w:tcPr>
            <w:tcW w:w="570" w:type="dxa"/>
            <w:tcBorders>
              <w:top w:val="single" w:sz="6" w:space="0" w:color="auto"/>
              <w:left w:val="single" w:sz="6" w:space="0" w:color="auto"/>
              <w:bottom w:val="single" w:sz="6" w:space="0" w:color="auto"/>
              <w:right w:val="single" w:sz="6" w:space="0" w:color="auto"/>
            </w:tcBorders>
            <w:hideMark/>
          </w:tcPr>
          <w:p w14:paraId="0ECD6828"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170" w:type="dxa"/>
            <w:tcBorders>
              <w:top w:val="single" w:sz="6" w:space="0" w:color="auto"/>
              <w:left w:val="single" w:sz="6" w:space="0" w:color="auto"/>
              <w:bottom w:val="single" w:sz="6" w:space="0" w:color="auto"/>
              <w:right w:val="single" w:sz="6" w:space="0" w:color="auto"/>
            </w:tcBorders>
            <w:hideMark/>
          </w:tcPr>
          <w:p w14:paraId="792171E9"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510" w:type="dxa"/>
            <w:tcBorders>
              <w:top w:val="single" w:sz="6" w:space="0" w:color="auto"/>
              <w:left w:val="single" w:sz="6" w:space="0" w:color="auto"/>
              <w:bottom w:val="single" w:sz="6" w:space="0" w:color="auto"/>
              <w:right w:val="single" w:sz="6" w:space="0" w:color="auto"/>
            </w:tcBorders>
            <w:hideMark/>
          </w:tcPr>
          <w:p w14:paraId="131BFE5E"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645" w:type="dxa"/>
            <w:tcBorders>
              <w:top w:val="single" w:sz="6" w:space="0" w:color="auto"/>
              <w:left w:val="single" w:sz="6" w:space="0" w:color="auto"/>
              <w:bottom w:val="single" w:sz="6" w:space="0" w:color="auto"/>
              <w:right w:val="single" w:sz="6" w:space="0" w:color="auto"/>
            </w:tcBorders>
            <w:hideMark/>
          </w:tcPr>
          <w:p w14:paraId="33FA2667"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No </w:t>
            </w:r>
          </w:p>
        </w:tc>
        <w:tc>
          <w:tcPr>
            <w:tcW w:w="1005" w:type="dxa"/>
            <w:tcBorders>
              <w:top w:val="single" w:sz="6" w:space="0" w:color="auto"/>
              <w:left w:val="single" w:sz="6" w:space="0" w:color="auto"/>
              <w:bottom w:val="single" w:sz="6" w:space="0" w:color="auto"/>
              <w:right w:val="single" w:sz="6" w:space="0" w:color="auto"/>
            </w:tcBorders>
            <w:hideMark/>
          </w:tcPr>
          <w:p w14:paraId="1EA0177C"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Saves resume with draft status </w:t>
            </w:r>
          </w:p>
        </w:tc>
        <w:tc>
          <w:tcPr>
            <w:tcW w:w="1200" w:type="dxa"/>
            <w:tcBorders>
              <w:top w:val="single" w:sz="6" w:space="0" w:color="auto"/>
              <w:left w:val="single" w:sz="6" w:space="0" w:color="auto"/>
              <w:bottom w:val="single" w:sz="6" w:space="0" w:color="auto"/>
              <w:right w:val="single" w:sz="6" w:space="0" w:color="auto"/>
            </w:tcBorders>
            <w:hideMark/>
          </w:tcPr>
          <w:p w14:paraId="7EB1B042"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Timestamp added </w:t>
            </w:r>
          </w:p>
        </w:tc>
      </w:tr>
      <w:tr w:rsidR="00386CB5" w:rsidRPr="00C65D82" w14:paraId="17A88AC2"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4EC4307F"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Footer </w:t>
            </w:r>
          </w:p>
        </w:tc>
        <w:tc>
          <w:tcPr>
            <w:tcW w:w="1020" w:type="dxa"/>
            <w:tcBorders>
              <w:top w:val="single" w:sz="6" w:space="0" w:color="auto"/>
              <w:left w:val="single" w:sz="6" w:space="0" w:color="auto"/>
              <w:bottom w:val="single" w:sz="6" w:space="0" w:color="auto"/>
              <w:right w:val="single" w:sz="6" w:space="0" w:color="auto"/>
            </w:tcBorders>
            <w:hideMark/>
          </w:tcPr>
          <w:p w14:paraId="57855FB0"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Preview </w:t>
            </w:r>
          </w:p>
        </w:tc>
        <w:tc>
          <w:tcPr>
            <w:tcW w:w="1245" w:type="dxa"/>
            <w:tcBorders>
              <w:top w:val="single" w:sz="6" w:space="0" w:color="auto"/>
              <w:left w:val="single" w:sz="6" w:space="0" w:color="auto"/>
              <w:bottom w:val="single" w:sz="6" w:space="0" w:color="auto"/>
              <w:right w:val="single" w:sz="6" w:space="0" w:color="auto"/>
            </w:tcBorders>
            <w:hideMark/>
          </w:tcPr>
          <w:p w14:paraId="32B4D4D4"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Preview resume </w:t>
            </w:r>
          </w:p>
        </w:tc>
        <w:tc>
          <w:tcPr>
            <w:tcW w:w="735" w:type="dxa"/>
            <w:tcBorders>
              <w:top w:val="single" w:sz="6" w:space="0" w:color="auto"/>
              <w:left w:val="single" w:sz="6" w:space="0" w:color="auto"/>
              <w:bottom w:val="single" w:sz="6" w:space="0" w:color="auto"/>
              <w:right w:val="single" w:sz="6" w:space="0" w:color="auto"/>
            </w:tcBorders>
            <w:hideMark/>
          </w:tcPr>
          <w:p w14:paraId="5E55A673"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Button </w:t>
            </w:r>
          </w:p>
        </w:tc>
        <w:tc>
          <w:tcPr>
            <w:tcW w:w="570" w:type="dxa"/>
            <w:tcBorders>
              <w:top w:val="single" w:sz="6" w:space="0" w:color="auto"/>
              <w:left w:val="single" w:sz="6" w:space="0" w:color="auto"/>
              <w:bottom w:val="single" w:sz="6" w:space="0" w:color="auto"/>
              <w:right w:val="single" w:sz="6" w:space="0" w:color="auto"/>
            </w:tcBorders>
            <w:hideMark/>
          </w:tcPr>
          <w:p w14:paraId="16DF7707"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170" w:type="dxa"/>
            <w:tcBorders>
              <w:top w:val="single" w:sz="6" w:space="0" w:color="auto"/>
              <w:left w:val="single" w:sz="6" w:space="0" w:color="auto"/>
              <w:bottom w:val="single" w:sz="6" w:space="0" w:color="auto"/>
              <w:right w:val="single" w:sz="6" w:space="0" w:color="auto"/>
            </w:tcBorders>
            <w:hideMark/>
          </w:tcPr>
          <w:p w14:paraId="15E5F494"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510" w:type="dxa"/>
            <w:tcBorders>
              <w:top w:val="single" w:sz="6" w:space="0" w:color="auto"/>
              <w:left w:val="single" w:sz="6" w:space="0" w:color="auto"/>
              <w:bottom w:val="single" w:sz="6" w:space="0" w:color="auto"/>
              <w:right w:val="single" w:sz="6" w:space="0" w:color="auto"/>
            </w:tcBorders>
            <w:hideMark/>
          </w:tcPr>
          <w:p w14:paraId="31E48B9D"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645" w:type="dxa"/>
            <w:tcBorders>
              <w:top w:val="single" w:sz="6" w:space="0" w:color="auto"/>
              <w:left w:val="single" w:sz="6" w:space="0" w:color="auto"/>
              <w:bottom w:val="single" w:sz="6" w:space="0" w:color="auto"/>
              <w:right w:val="single" w:sz="6" w:space="0" w:color="auto"/>
            </w:tcBorders>
            <w:hideMark/>
          </w:tcPr>
          <w:p w14:paraId="27CCC234"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No </w:t>
            </w:r>
          </w:p>
        </w:tc>
        <w:tc>
          <w:tcPr>
            <w:tcW w:w="1005" w:type="dxa"/>
            <w:tcBorders>
              <w:top w:val="single" w:sz="6" w:space="0" w:color="auto"/>
              <w:left w:val="single" w:sz="6" w:space="0" w:color="auto"/>
              <w:bottom w:val="single" w:sz="6" w:space="0" w:color="auto"/>
              <w:right w:val="single" w:sz="6" w:space="0" w:color="auto"/>
            </w:tcBorders>
            <w:hideMark/>
          </w:tcPr>
          <w:p w14:paraId="75431942"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Opens live preview modal </w:t>
            </w:r>
          </w:p>
        </w:tc>
        <w:tc>
          <w:tcPr>
            <w:tcW w:w="1200" w:type="dxa"/>
            <w:tcBorders>
              <w:top w:val="single" w:sz="6" w:space="0" w:color="auto"/>
              <w:left w:val="single" w:sz="6" w:space="0" w:color="auto"/>
              <w:bottom w:val="single" w:sz="6" w:space="0" w:color="auto"/>
              <w:right w:val="single" w:sz="6" w:space="0" w:color="auto"/>
            </w:tcBorders>
            <w:hideMark/>
          </w:tcPr>
          <w:p w14:paraId="2A2CE70C"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Available any time </w:t>
            </w:r>
          </w:p>
        </w:tc>
      </w:tr>
      <w:tr w:rsidR="00386CB5" w:rsidRPr="00C65D82" w14:paraId="74A75797"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37DFEE52"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Footer </w:t>
            </w:r>
          </w:p>
        </w:tc>
        <w:tc>
          <w:tcPr>
            <w:tcW w:w="1020" w:type="dxa"/>
            <w:tcBorders>
              <w:top w:val="single" w:sz="6" w:space="0" w:color="auto"/>
              <w:left w:val="single" w:sz="6" w:space="0" w:color="auto"/>
              <w:bottom w:val="single" w:sz="6" w:space="0" w:color="auto"/>
              <w:right w:val="single" w:sz="6" w:space="0" w:color="auto"/>
            </w:tcBorders>
            <w:hideMark/>
          </w:tcPr>
          <w:p w14:paraId="24C6A252"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Download </w:t>
            </w:r>
          </w:p>
        </w:tc>
        <w:tc>
          <w:tcPr>
            <w:tcW w:w="1245" w:type="dxa"/>
            <w:tcBorders>
              <w:top w:val="single" w:sz="6" w:space="0" w:color="auto"/>
              <w:left w:val="single" w:sz="6" w:space="0" w:color="auto"/>
              <w:bottom w:val="single" w:sz="6" w:space="0" w:color="auto"/>
              <w:right w:val="single" w:sz="6" w:space="0" w:color="auto"/>
            </w:tcBorders>
            <w:hideMark/>
          </w:tcPr>
          <w:p w14:paraId="734DF828"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Download resume file </w:t>
            </w:r>
          </w:p>
        </w:tc>
        <w:tc>
          <w:tcPr>
            <w:tcW w:w="735" w:type="dxa"/>
            <w:tcBorders>
              <w:top w:val="single" w:sz="6" w:space="0" w:color="auto"/>
              <w:left w:val="single" w:sz="6" w:space="0" w:color="auto"/>
              <w:bottom w:val="single" w:sz="6" w:space="0" w:color="auto"/>
              <w:right w:val="single" w:sz="6" w:space="0" w:color="auto"/>
            </w:tcBorders>
            <w:hideMark/>
          </w:tcPr>
          <w:p w14:paraId="1136049B"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Button (disabled until save) </w:t>
            </w:r>
          </w:p>
        </w:tc>
        <w:tc>
          <w:tcPr>
            <w:tcW w:w="570" w:type="dxa"/>
            <w:tcBorders>
              <w:top w:val="single" w:sz="6" w:space="0" w:color="auto"/>
              <w:left w:val="single" w:sz="6" w:space="0" w:color="auto"/>
              <w:bottom w:val="single" w:sz="6" w:space="0" w:color="auto"/>
              <w:right w:val="single" w:sz="6" w:space="0" w:color="auto"/>
            </w:tcBorders>
            <w:hideMark/>
          </w:tcPr>
          <w:p w14:paraId="605B5B57"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170" w:type="dxa"/>
            <w:tcBorders>
              <w:top w:val="single" w:sz="6" w:space="0" w:color="auto"/>
              <w:left w:val="single" w:sz="6" w:space="0" w:color="auto"/>
              <w:bottom w:val="single" w:sz="6" w:space="0" w:color="auto"/>
              <w:right w:val="single" w:sz="6" w:space="0" w:color="auto"/>
            </w:tcBorders>
            <w:hideMark/>
          </w:tcPr>
          <w:p w14:paraId="2BCBF8D1"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PDF </w:t>
            </w:r>
          </w:p>
        </w:tc>
        <w:tc>
          <w:tcPr>
            <w:tcW w:w="510" w:type="dxa"/>
            <w:tcBorders>
              <w:top w:val="single" w:sz="6" w:space="0" w:color="auto"/>
              <w:left w:val="single" w:sz="6" w:space="0" w:color="auto"/>
              <w:bottom w:val="single" w:sz="6" w:space="0" w:color="auto"/>
              <w:right w:val="single" w:sz="6" w:space="0" w:color="auto"/>
            </w:tcBorders>
            <w:hideMark/>
          </w:tcPr>
          <w:p w14:paraId="4B152618"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645" w:type="dxa"/>
            <w:tcBorders>
              <w:top w:val="single" w:sz="6" w:space="0" w:color="auto"/>
              <w:left w:val="single" w:sz="6" w:space="0" w:color="auto"/>
              <w:bottom w:val="single" w:sz="6" w:space="0" w:color="auto"/>
              <w:right w:val="single" w:sz="6" w:space="0" w:color="auto"/>
            </w:tcBorders>
            <w:hideMark/>
          </w:tcPr>
          <w:p w14:paraId="05633B18"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No </w:t>
            </w:r>
          </w:p>
        </w:tc>
        <w:tc>
          <w:tcPr>
            <w:tcW w:w="1005" w:type="dxa"/>
            <w:tcBorders>
              <w:top w:val="single" w:sz="6" w:space="0" w:color="auto"/>
              <w:left w:val="single" w:sz="6" w:space="0" w:color="auto"/>
              <w:bottom w:val="single" w:sz="6" w:space="0" w:color="auto"/>
              <w:right w:val="single" w:sz="6" w:space="0" w:color="auto"/>
            </w:tcBorders>
            <w:hideMark/>
          </w:tcPr>
          <w:p w14:paraId="4ADEA910"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Enabled after save </w:t>
            </w:r>
          </w:p>
        </w:tc>
        <w:tc>
          <w:tcPr>
            <w:tcW w:w="1200" w:type="dxa"/>
            <w:tcBorders>
              <w:top w:val="single" w:sz="6" w:space="0" w:color="auto"/>
              <w:left w:val="single" w:sz="6" w:space="0" w:color="auto"/>
              <w:bottom w:val="single" w:sz="6" w:space="0" w:color="auto"/>
              <w:right w:val="single" w:sz="6" w:space="0" w:color="auto"/>
            </w:tcBorders>
            <w:hideMark/>
          </w:tcPr>
          <w:p w14:paraId="5B089E22"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Downloads ATS file </w:t>
            </w:r>
          </w:p>
        </w:tc>
      </w:tr>
      <w:tr w:rsidR="00386CB5" w:rsidRPr="00C65D82" w14:paraId="0A9033D9"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52D82282"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Footer </w:t>
            </w:r>
          </w:p>
        </w:tc>
        <w:tc>
          <w:tcPr>
            <w:tcW w:w="1020" w:type="dxa"/>
            <w:tcBorders>
              <w:top w:val="single" w:sz="6" w:space="0" w:color="auto"/>
              <w:left w:val="single" w:sz="6" w:space="0" w:color="auto"/>
              <w:bottom w:val="single" w:sz="6" w:space="0" w:color="auto"/>
              <w:right w:val="single" w:sz="6" w:space="0" w:color="auto"/>
            </w:tcBorders>
            <w:hideMark/>
          </w:tcPr>
          <w:p w14:paraId="48B0A95F"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Save &amp; Continue </w:t>
            </w:r>
          </w:p>
        </w:tc>
        <w:tc>
          <w:tcPr>
            <w:tcW w:w="1245" w:type="dxa"/>
            <w:tcBorders>
              <w:top w:val="single" w:sz="6" w:space="0" w:color="auto"/>
              <w:left w:val="single" w:sz="6" w:space="0" w:color="auto"/>
              <w:bottom w:val="single" w:sz="6" w:space="0" w:color="auto"/>
              <w:right w:val="single" w:sz="6" w:space="0" w:color="auto"/>
            </w:tcBorders>
            <w:hideMark/>
          </w:tcPr>
          <w:p w14:paraId="3C5E7AAD"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Save and return to Resume Builder </w:t>
            </w:r>
          </w:p>
        </w:tc>
        <w:tc>
          <w:tcPr>
            <w:tcW w:w="735" w:type="dxa"/>
            <w:tcBorders>
              <w:top w:val="single" w:sz="6" w:space="0" w:color="auto"/>
              <w:left w:val="single" w:sz="6" w:space="0" w:color="auto"/>
              <w:bottom w:val="single" w:sz="6" w:space="0" w:color="auto"/>
              <w:right w:val="single" w:sz="6" w:space="0" w:color="auto"/>
            </w:tcBorders>
            <w:hideMark/>
          </w:tcPr>
          <w:p w14:paraId="0F951E89"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Button </w:t>
            </w:r>
          </w:p>
        </w:tc>
        <w:tc>
          <w:tcPr>
            <w:tcW w:w="570" w:type="dxa"/>
            <w:tcBorders>
              <w:top w:val="single" w:sz="6" w:space="0" w:color="auto"/>
              <w:left w:val="single" w:sz="6" w:space="0" w:color="auto"/>
              <w:bottom w:val="single" w:sz="6" w:space="0" w:color="auto"/>
              <w:right w:val="single" w:sz="6" w:space="0" w:color="auto"/>
            </w:tcBorders>
            <w:hideMark/>
          </w:tcPr>
          <w:p w14:paraId="66C11F85"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170" w:type="dxa"/>
            <w:tcBorders>
              <w:top w:val="single" w:sz="6" w:space="0" w:color="auto"/>
              <w:left w:val="single" w:sz="6" w:space="0" w:color="auto"/>
              <w:bottom w:val="single" w:sz="6" w:space="0" w:color="auto"/>
              <w:right w:val="single" w:sz="6" w:space="0" w:color="auto"/>
            </w:tcBorders>
            <w:hideMark/>
          </w:tcPr>
          <w:p w14:paraId="19E32289"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510" w:type="dxa"/>
            <w:tcBorders>
              <w:top w:val="single" w:sz="6" w:space="0" w:color="auto"/>
              <w:left w:val="single" w:sz="6" w:space="0" w:color="auto"/>
              <w:bottom w:val="single" w:sz="6" w:space="0" w:color="auto"/>
              <w:right w:val="single" w:sz="6" w:space="0" w:color="auto"/>
            </w:tcBorders>
            <w:hideMark/>
          </w:tcPr>
          <w:p w14:paraId="39B0A6DB"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645" w:type="dxa"/>
            <w:tcBorders>
              <w:top w:val="single" w:sz="6" w:space="0" w:color="auto"/>
              <w:left w:val="single" w:sz="6" w:space="0" w:color="auto"/>
              <w:bottom w:val="single" w:sz="6" w:space="0" w:color="auto"/>
              <w:right w:val="single" w:sz="6" w:space="0" w:color="auto"/>
            </w:tcBorders>
            <w:hideMark/>
          </w:tcPr>
          <w:p w14:paraId="48FDE52B"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Yes </w:t>
            </w:r>
          </w:p>
        </w:tc>
        <w:tc>
          <w:tcPr>
            <w:tcW w:w="1005" w:type="dxa"/>
            <w:tcBorders>
              <w:top w:val="single" w:sz="6" w:space="0" w:color="auto"/>
              <w:left w:val="single" w:sz="6" w:space="0" w:color="auto"/>
              <w:bottom w:val="single" w:sz="6" w:space="0" w:color="auto"/>
              <w:right w:val="single" w:sz="6" w:space="0" w:color="auto"/>
            </w:tcBorders>
            <w:hideMark/>
          </w:tcPr>
          <w:p w14:paraId="4F4D72A5"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Required to finalize changes </w:t>
            </w:r>
          </w:p>
        </w:tc>
        <w:tc>
          <w:tcPr>
            <w:tcW w:w="1200" w:type="dxa"/>
            <w:tcBorders>
              <w:top w:val="single" w:sz="6" w:space="0" w:color="auto"/>
              <w:left w:val="single" w:sz="6" w:space="0" w:color="auto"/>
              <w:bottom w:val="single" w:sz="6" w:space="0" w:color="auto"/>
              <w:right w:val="single" w:sz="6" w:space="0" w:color="auto"/>
            </w:tcBorders>
            <w:hideMark/>
          </w:tcPr>
          <w:p w14:paraId="6933FD7B"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Confirmation toast appears </w:t>
            </w:r>
          </w:p>
        </w:tc>
      </w:tr>
      <w:tr w:rsidR="00386CB5" w:rsidRPr="00C65D82" w14:paraId="1928C9F3"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5921CF57"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Footer </w:t>
            </w:r>
          </w:p>
        </w:tc>
        <w:tc>
          <w:tcPr>
            <w:tcW w:w="1020" w:type="dxa"/>
            <w:tcBorders>
              <w:top w:val="single" w:sz="6" w:space="0" w:color="auto"/>
              <w:left w:val="single" w:sz="6" w:space="0" w:color="auto"/>
              <w:bottom w:val="single" w:sz="6" w:space="0" w:color="auto"/>
              <w:right w:val="single" w:sz="6" w:space="0" w:color="auto"/>
            </w:tcBorders>
            <w:hideMark/>
          </w:tcPr>
          <w:p w14:paraId="011C2FB3"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Cancel </w:t>
            </w:r>
          </w:p>
        </w:tc>
        <w:tc>
          <w:tcPr>
            <w:tcW w:w="1245" w:type="dxa"/>
            <w:tcBorders>
              <w:top w:val="single" w:sz="6" w:space="0" w:color="auto"/>
              <w:left w:val="single" w:sz="6" w:space="0" w:color="auto"/>
              <w:bottom w:val="single" w:sz="6" w:space="0" w:color="auto"/>
              <w:right w:val="single" w:sz="6" w:space="0" w:color="auto"/>
            </w:tcBorders>
            <w:hideMark/>
          </w:tcPr>
          <w:p w14:paraId="315E9981"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Cancel resume creation </w:t>
            </w:r>
          </w:p>
        </w:tc>
        <w:tc>
          <w:tcPr>
            <w:tcW w:w="735" w:type="dxa"/>
            <w:tcBorders>
              <w:top w:val="single" w:sz="6" w:space="0" w:color="auto"/>
              <w:left w:val="single" w:sz="6" w:space="0" w:color="auto"/>
              <w:bottom w:val="single" w:sz="6" w:space="0" w:color="auto"/>
              <w:right w:val="single" w:sz="6" w:space="0" w:color="auto"/>
            </w:tcBorders>
            <w:hideMark/>
          </w:tcPr>
          <w:p w14:paraId="1533BB8A"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Button </w:t>
            </w:r>
          </w:p>
        </w:tc>
        <w:tc>
          <w:tcPr>
            <w:tcW w:w="570" w:type="dxa"/>
            <w:tcBorders>
              <w:top w:val="single" w:sz="6" w:space="0" w:color="auto"/>
              <w:left w:val="single" w:sz="6" w:space="0" w:color="auto"/>
              <w:bottom w:val="single" w:sz="6" w:space="0" w:color="auto"/>
              <w:right w:val="single" w:sz="6" w:space="0" w:color="auto"/>
            </w:tcBorders>
            <w:hideMark/>
          </w:tcPr>
          <w:p w14:paraId="7CAE5BA8"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170" w:type="dxa"/>
            <w:tcBorders>
              <w:top w:val="single" w:sz="6" w:space="0" w:color="auto"/>
              <w:left w:val="single" w:sz="6" w:space="0" w:color="auto"/>
              <w:bottom w:val="single" w:sz="6" w:space="0" w:color="auto"/>
              <w:right w:val="single" w:sz="6" w:space="0" w:color="auto"/>
            </w:tcBorders>
            <w:hideMark/>
          </w:tcPr>
          <w:p w14:paraId="47FF3F45"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510" w:type="dxa"/>
            <w:tcBorders>
              <w:top w:val="single" w:sz="6" w:space="0" w:color="auto"/>
              <w:left w:val="single" w:sz="6" w:space="0" w:color="auto"/>
              <w:bottom w:val="single" w:sz="6" w:space="0" w:color="auto"/>
              <w:right w:val="single" w:sz="6" w:space="0" w:color="auto"/>
            </w:tcBorders>
            <w:hideMark/>
          </w:tcPr>
          <w:p w14:paraId="262B0645"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645" w:type="dxa"/>
            <w:tcBorders>
              <w:top w:val="single" w:sz="6" w:space="0" w:color="auto"/>
              <w:left w:val="single" w:sz="6" w:space="0" w:color="auto"/>
              <w:bottom w:val="single" w:sz="6" w:space="0" w:color="auto"/>
              <w:right w:val="single" w:sz="6" w:space="0" w:color="auto"/>
            </w:tcBorders>
            <w:hideMark/>
          </w:tcPr>
          <w:p w14:paraId="5B9C547D"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No </w:t>
            </w:r>
          </w:p>
        </w:tc>
        <w:tc>
          <w:tcPr>
            <w:tcW w:w="1005" w:type="dxa"/>
            <w:tcBorders>
              <w:top w:val="single" w:sz="6" w:space="0" w:color="auto"/>
              <w:left w:val="single" w:sz="6" w:space="0" w:color="auto"/>
              <w:bottom w:val="single" w:sz="6" w:space="0" w:color="auto"/>
              <w:right w:val="single" w:sz="6" w:space="0" w:color="auto"/>
            </w:tcBorders>
            <w:hideMark/>
          </w:tcPr>
          <w:p w14:paraId="17622DEF"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Displays unsaved changes warning </w:t>
            </w:r>
          </w:p>
        </w:tc>
        <w:tc>
          <w:tcPr>
            <w:tcW w:w="1200" w:type="dxa"/>
            <w:tcBorders>
              <w:top w:val="single" w:sz="6" w:space="0" w:color="auto"/>
              <w:left w:val="single" w:sz="6" w:space="0" w:color="auto"/>
              <w:bottom w:val="single" w:sz="6" w:space="0" w:color="auto"/>
              <w:right w:val="single" w:sz="6" w:space="0" w:color="auto"/>
            </w:tcBorders>
            <w:hideMark/>
          </w:tcPr>
          <w:p w14:paraId="2C88DA3B"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Modal: “</w:t>
            </w:r>
            <w:r w:rsidRPr="00F24BC1">
              <w:rPr>
                <w:rFonts w:ascii="Segoe UI Symbol" w:hAnsi="Segoe UI Symbol" w:cs="Segoe UI Symbol"/>
                <w:sz w:val="22"/>
                <w:szCs w:val="22"/>
                <w:lang w:eastAsia="en-IN"/>
              </w:rPr>
              <w:t>⚠</w:t>
            </w:r>
            <w:r w:rsidRPr="0059076D">
              <w:rPr>
                <w:rFonts w:ascii="Calibri" w:hAnsi="Calibri" w:cs="Calibri"/>
                <w:sz w:val="22"/>
                <w:szCs w:val="22"/>
                <w:lang w:eastAsia="en-IN"/>
              </w:rPr>
              <w:t xml:space="preserve"> You Have Unsaved Changes” </w:t>
            </w:r>
          </w:p>
        </w:tc>
      </w:tr>
      <w:tr w:rsidR="00386CB5" w:rsidRPr="00C65D82" w14:paraId="6B2FA13B"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4CD831D0"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Inline Controls </w:t>
            </w:r>
          </w:p>
        </w:tc>
        <w:tc>
          <w:tcPr>
            <w:tcW w:w="1020" w:type="dxa"/>
            <w:tcBorders>
              <w:top w:val="single" w:sz="6" w:space="0" w:color="auto"/>
              <w:left w:val="single" w:sz="6" w:space="0" w:color="auto"/>
              <w:bottom w:val="single" w:sz="6" w:space="0" w:color="auto"/>
              <w:right w:val="single" w:sz="6" w:space="0" w:color="auto"/>
            </w:tcBorders>
            <w:hideMark/>
          </w:tcPr>
          <w:p w14:paraId="1CFBDDCB"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Autosave Indicator </w:t>
            </w:r>
          </w:p>
        </w:tc>
        <w:tc>
          <w:tcPr>
            <w:tcW w:w="1245" w:type="dxa"/>
            <w:tcBorders>
              <w:top w:val="single" w:sz="6" w:space="0" w:color="auto"/>
              <w:left w:val="single" w:sz="6" w:space="0" w:color="auto"/>
              <w:bottom w:val="single" w:sz="6" w:space="0" w:color="auto"/>
              <w:right w:val="single" w:sz="6" w:space="0" w:color="auto"/>
            </w:tcBorders>
            <w:hideMark/>
          </w:tcPr>
          <w:p w14:paraId="05787770"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Displays “Saving…” or “All changes saved” </w:t>
            </w:r>
          </w:p>
        </w:tc>
        <w:tc>
          <w:tcPr>
            <w:tcW w:w="735" w:type="dxa"/>
            <w:tcBorders>
              <w:top w:val="single" w:sz="6" w:space="0" w:color="auto"/>
              <w:left w:val="single" w:sz="6" w:space="0" w:color="auto"/>
              <w:bottom w:val="single" w:sz="6" w:space="0" w:color="auto"/>
              <w:right w:val="single" w:sz="6" w:space="0" w:color="auto"/>
            </w:tcBorders>
            <w:hideMark/>
          </w:tcPr>
          <w:p w14:paraId="798AAA1F"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Label/Status </w:t>
            </w:r>
          </w:p>
        </w:tc>
        <w:tc>
          <w:tcPr>
            <w:tcW w:w="570" w:type="dxa"/>
            <w:tcBorders>
              <w:top w:val="single" w:sz="6" w:space="0" w:color="auto"/>
              <w:left w:val="single" w:sz="6" w:space="0" w:color="auto"/>
              <w:bottom w:val="single" w:sz="6" w:space="0" w:color="auto"/>
              <w:right w:val="single" w:sz="6" w:space="0" w:color="auto"/>
            </w:tcBorders>
            <w:hideMark/>
          </w:tcPr>
          <w:p w14:paraId="57AD6E6E"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1170" w:type="dxa"/>
            <w:tcBorders>
              <w:top w:val="single" w:sz="6" w:space="0" w:color="auto"/>
              <w:left w:val="single" w:sz="6" w:space="0" w:color="auto"/>
              <w:bottom w:val="single" w:sz="6" w:space="0" w:color="auto"/>
              <w:right w:val="single" w:sz="6" w:space="0" w:color="auto"/>
            </w:tcBorders>
            <w:hideMark/>
          </w:tcPr>
          <w:p w14:paraId="337265E0"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510" w:type="dxa"/>
            <w:tcBorders>
              <w:top w:val="single" w:sz="6" w:space="0" w:color="auto"/>
              <w:left w:val="single" w:sz="6" w:space="0" w:color="auto"/>
              <w:bottom w:val="single" w:sz="6" w:space="0" w:color="auto"/>
              <w:right w:val="single" w:sz="6" w:space="0" w:color="auto"/>
            </w:tcBorders>
            <w:hideMark/>
          </w:tcPr>
          <w:p w14:paraId="46BB1C24"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645" w:type="dxa"/>
            <w:tcBorders>
              <w:top w:val="single" w:sz="6" w:space="0" w:color="auto"/>
              <w:left w:val="single" w:sz="6" w:space="0" w:color="auto"/>
              <w:bottom w:val="single" w:sz="6" w:space="0" w:color="auto"/>
              <w:right w:val="single" w:sz="6" w:space="0" w:color="auto"/>
            </w:tcBorders>
            <w:hideMark/>
          </w:tcPr>
          <w:p w14:paraId="13335BC9"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No </w:t>
            </w:r>
          </w:p>
        </w:tc>
        <w:tc>
          <w:tcPr>
            <w:tcW w:w="1005" w:type="dxa"/>
            <w:tcBorders>
              <w:top w:val="single" w:sz="6" w:space="0" w:color="auto"/>
              <w:left w:val="single" w:sz="6" w:space="0" w:color="auto"/>
              <w:bottom w:val="single" w:sz="6" w:space="0" w:color="auto"/>
              <w:right w:val="single" w:sz="6" w:space="0" w:color="auto"/>
            </w:tcBorders>
            <w:hideMark/>
          </w:tcPr>
          <w:p w14:paraId="3454E52B"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Refreshes after every 15 sec or blur </w:t>
            </w:r>
          </w:p>
        </w:tc>
        <w:tc>
          <w:tcPr>
            <w:tcW w:w="1200" w:type="dxa"/>
            <w:tcBorders>
              <w:top w:val="single" w:sz="6" w:space="0" w:color="auto"/>
              <w:left w:val="single" w:sz="6" w:space="0" w:color="auto"/>
              <w:bottom w:val="single" w:sz="6" w:space="0" w:color="auto"/>
              <w:right w:val="single" w:sz="6" w:space="0" w:color="auto"/>
            </w:tcBorders>
            <w:hideMark/>
          </w:tcPr>
          <w:p w14:paraId="37E87079"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Bottom-right indicator </w:t>
            </w:r>
          </w:p>
        </w:tc>
      </w:tr>
      <w:tr w:rsidR="00386CB5" w:rsidRPr="00C65D82" w14:paraId="460CCE93"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1D493505"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Inline Controls </w:t>
            </w:r>
          </w:p>
        </w:tc>
        <w:tc>
          <w:tcPr>
            <w:tcW w:w="1020" w:type="dxa"/>
            <w:tcBorders>
              <w:top w:val="single" w:sz="6" w:space="0" w:color="auto"/>
              <w:left w:val="single" w:sz="6" w:space="0" w:color="auto"/>
              <w:bottom w:val="single" w:sz="6" w:space="0" w:color="auto"/>
              <w:right w:val="single" w:sz="6" w:space="0" w:color="auto"/>
            </w:tcBorders>
            <w:hideMark/>
          </w:tcPr>
          <w:p w14:paraId="1C83B98A"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Toast Confirmation </w:t>
            </w:r>
          </w:p>
        </w:tc>
        <w:tc>
          <w:tcPr>
            <w:tcW w:w="1245" w:type="dxa"/>
            <w:tcBorders>
              <w:top w:val="single" w:sz="6" w:space="0" w:color="auto"/>
              <w:left w:val="single" w:sz="6" w:space="0" w:color="auto"/>
              <w:bottom w:val="single" w:sz="6" w:space="0" w:color="auto"/>
              <w:right w:val="single" w:sz="6" w:space="0" w:color="auto"/>
            </w:tcBorders>
            <w:hideMark/>
          </w:tcPr>
          <w:p w14:paraId="0471A9DE"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“Resume saved successfully” or “Retry failed” </w:t>
            </w:r>
          </w:p>
        </w:tc>
        <w:tc>
          <w:tcPr>
            <w:tcW w:w="735" w:type="dxa"/>
            <w:tcBorders>
              <w:top w:val="single" w:sz="6" w:space="0" w:color="auto"/>
              <w:left w:val="single" w:sz="6" w:space="0" w:color="auto"/>
              <w:bottom w:val="single" w:sz="6" w:space="0" w:color="auto"/>
              <w:right w:val="single" w:sz="6" w:space="0" w:color="auto"/>
            </w:tcBorders>
            <w:hideMark/>
          </w:tcPr>
          <w:p w14:paraId="178E6F1C"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Popup </w:t>
            </w:r>
          </w:p>
        </w:tc>
        <w:tc>
          <w:tcPr>
            <w:tcW w:w="570" w:type="dxa"/>
            <w:tcBorders>
              <w:top w:val="single" w:sz="6" w:space="0" w:color="auto"/>
              <w:left w:val="single" w:sz="6" w:space="0" w:color="auto"/>
              <w:bottom w:val="single" w:sz="6" w:space="0" w:color="auto"/>
              <w:right w:val="single" w:sz="6" w:space="0" w:color="auto"/>
            </w:tcBorders>
            <w:hideMark/>
          </w:tcPr>
          <w:p w14:paraId="4E494742"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Success / Error </w:t>
            </w:r>
          </w:p>
        </w:tc>
        <w:tc>
          <w:tcPr>
            <w:tcW w:w="1170" w:type="dxa"/>
            <w:tcBorders>
              <w:top w:val="single" w:sz="6" w:space="0" w:color="auto"/>
              <w:left w:val="single" w:sz="6" w:space="0" w:color="auto"/>
              <w:bottom w:val="single" w:sz="6" w:space="0" w:color="auto"/>
              <w:right w:val="single" w:sz="6" w:space="0" w:color="auto"/>
            </w:tcBorders>
            <w:hideMark/>
          </w:tcPr>
          <w:p w14:paraId="6C3F90C1"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510" w:type="dxa"/>
            <w:tcBorders>
              <w:top w:val="single" w:sz="6" w:space="0" w:color="auto"/>
              <w:left w:val="single" w:sz="6" w:space="0" w:color="auto"/>
              <w:bottom w:val="single" w:sz="6" w:space="0" w:color="auto"/>
              <w:right w:val="single" w:sz="6" w:space="0" w:color="auto"/>
            </w:tcBorders>
            <w:hideMark/>
          </w:tcPr>
          <w:p w14:paraId="5DA13DE3"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645" w:type="dxa"/>
            <w:tcBorders>
              <w:top w:val="single" w:sz="6" w:space="0" w:color="auto"/>
              <w:left w:val="single" w:sz="6" w:space="0" w:color="auto"/>
              <w:bottom w:val="single" w:sz="6" w:space="0" w:color="auto"/>
              <w:right w:val="single" w:sz="6" w:space="0" w:color="auto"/>
            </w:tcBorders>
            <w:hideMark/>
          </w:tcPr>
          <w:p w14:paraId="0DD01E63"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No </w:t>
            </w:r>
          </w:p>
        </w:tc>
        <w:tc>
          <w:tcPr>
            <w:tcW w:w="1005" w:type="dxa"/>
            <w:tcBorders>
              <w:top w:val="single" w:sz="6" w:space="0" w:color="auto"/>
              <w:left w:val="single" w:sz="6" w:space="0" w:color="auto"/>
              <w:bottom w:val="single" w:sz="6" w:space="0" w:color="auto"/>
              <w:right w:val="single" w:sz="6" w:space="0" w:color="auto"/>
            </w:tcBorders>
            <w:hideMark/>
          </w:tcPr>
          <w:p w14:paraId="042A652E"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Shows after save or error </w:t>
            </w:r>
          </w:p>
        </w:tc>
        <w:tc>
          <w:tcPr>
            <w:tcW w:w="1200" w:type="dxa"/>
            <w:tcBorders>
              <w:top w:val="single" w:sz="6" w:space="0" w:color="auto"/>
              <w:left w:val="single" w:sz="6" w:space="0" w:color="auto"/>
              <w:bottom w:val="single" w:sz="6" w:space="0" w:color="auto"/>
              <w:right w:val="single" w:sz="6" w:space="0" w:color="auto"/>
            </w:tcBorders>
            <w:hideMark/>
          </w:tcPr>
          <w:p w14:paraId="69784570"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Persistent for 3s </w:t>
            </w:r>
          </w:p>
        </w:tc>
      </w:tr>
      <w:tr w:rsidR="00386CB5" w:rsidRPr="00C65D82" w14:paraId="087511FF" w14:textId="77777777">
        <w:trPr>
          <w:trHeight w:val="285"/>
        </w:trPr>
        <w:tc>
          <w:tcPr>
            <w:tcW w:w="1020" w:type="dxa"/>
            <w:tcBorders>
              <w:top w:val="single" w:sz="6" w:space="0" w:color="auto"/>
              <w:left w:val="single" w:sz="6" w:space="0" w:color="auto"/>
              <w:bottom w:val="single" w:sz="6" w:space="0" w:color="auto"/>
              <w:right w:val="single" w:sz="6" w:space="0" w:color="auto"/>
            </w:tcBorders>
            <w:hideMark/>
          </w:tcPr>
          <w:p w14:paraId="745DC506"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Inline Controls </w:t>
            </w:r>
          </w:p>
        </w:tc>
        <w:tc>
          <w:tcPr>
            <w:tcW w:w="1020" w:type="dxa"/>
            <w:tcBorders>
              <w:top w:val="single" w:sz="6" w:space="0" w:color="auto"/>
              <w:left w:val="single" w:sz="6" w:space="0" w:color="auto"/>
              <w:bottom w:val="single" w:sz="6" w:space="0" w:color="auto"/>
              <w:right w:val="single" w:sz="6" w:space="0" w:color="auto"/>
            </w:tcBorders>
            <w:hideMark/>
          </w:tcPr>
          <w:p w14:paraId="4C5C7F66"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Unsaved Changes Modal </w:t>
            </w:r>
          </w:p>
        </w:tc>
        <w:tc>
          <w:tcPr>
            <w:tcW w:w="1245" w:type="dxa"/>
            <w:tcBorders>
              <w:top w:val="single" w:sz="6" w:space="0" w:color="auto"/>
              <w:left w:val="single" w:sz="6" w:space="0" w:color="auto"/>
              <w:bottom w:val="single" w:sz="6" w:space="0" w:color="auto"/>
              <w:right w:val="single" w:sz="6" w:space="0" w:color="auto"/>
            </w:tcBorders>
            <w:hideMark/>
          </w:tcPr>
          <w:p w14:paraId="13904E97"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“You have unsaved changes…” warning popup </w:t>
            </w:r>
          </w:p>
        </w:tc>
        <w:tc>
          <w:tcPr>
            <w:tcW w:w="735" w:type="dxa"/>
            <w:tcBorders>
              <w:top w:val="single" w:sz="6" w:space="0" w:color="auto"/>
              <w:left w:val="single" w:sz="6" w:space="0" w:color="auto"/>
              <w:bottom w:val="single" w:sz="6" w:space="0" w:color="auto"/>
              <w:right w:val="single" w:sz="6" w:space="0" w:color="auto"/>
            </w:tcBorders>
            <w:hideMark/>
          </w:tcPr>
          <w:p w14:paraId="2223A4DD"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Modal Dialog </w:t>
            </w:r>
          </w:p>
        </w:tc>
        <w:tc>
          <w:tcPr>
            <w:tcW w:w="570" w:type="dxa"/>
            <w:tcBorders>
              <w:top w:val="single" w:sz="6" w:space="0" w:color="auto"/>
              <w:left w:val="single" w:sz="6" w:space="0" w:color="auto"/>
              <w:bottom w:val="single" w:sz="6" w:space="0" w:color="auto"/>
              <w:right w:val="single" w:sz="6" w:space="0" w:color="auto"/>
            </w:tcBorders>
            <w:hideMark/>
          </w:tcPr>
          <w:p w14:paraId="4C7879FE"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Leave / Stay buttons </w:t>
            </w:r>
          </w:p>
        </w:tc>
        <w:tc>
          <w:tcPr>
            <w:tcW w:w="1170" w:type="dxa"/>
            <w:tcBorders>
              <w:top w:val="single" w:sz="6" w:space="0" w:color="auto"/>
              <w:left w:val="single" w:sz="6" w:space="0" w:color="auto"/>
              <w:bottom w:val="single" w:sz="6" w:space="0" w:color="auto"/>
              <w:right w:val="single" w:sz="6" w:space="0" w:color="auto"/>
            </w:tcBorders>
            <w:hideMark/>
          </w:tcPr>
          <w:p w14:paraId="44ECD898"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510" w:type="dxa"/>
            <w:tcBorders>
              <w:top w:val="single" w:sz="6" w:space="0" w:color="auto"/>
              <w:left w:val="single" w:sz="6" w:space="0" w:color="auto"/>
              <w:bottom w:val="single" w:sz="6" w:space="0" w:color="auto"/>
              <w:right w:val="single" w:sz="6" w:space="0" w:color="auto"/>
            </w:tcBorders>
            <w:hideMark/>
          </w:tcPr>
          <w:p w14:paraId="4D3E1875"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 </w:t>
            </w:r>
          </w:p>
        </w:tc>
        <w:tc>
          <w:tcPr>
            <w:tcW w:w="645" w:type="dxa"/>
            <w:tcBorders>
              <w:top w:val="single" w:sz="6" w:space="0" w:color="auto"/>
              <w:left w:val="single" w:sz="6" w:space="0" w:color="auto"/>
              <w:bottom w:val="single" w:sz="6" w:space="0" w:color="auto"/>
              <w:right w:val="single" w:sz="6" w:space="0" w:color="auto"/>
            </w:tcBorders>
            <w:hideMark/>
          </w:tcPr>
          <w:p w14:paraId="623D2727"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Yes (conditional) </w:t>
            </w:r>
          </w:p>
        </w:tc>
        <w:tc>
          <w:tcPr>
            <w:tcW w:w="1005" w:type="dxa"/>
            <w:tcBorders>
              <w:top w:val="single" w:sz="6" w:space="0" w:color="auto"/>
              <w:left w:val="single" w:sz="6" w:space="0" w:color="auto"/>
              <w:bottom w:val="single" w:sz="6" w:space="0" w:color="auto"/>
              <w:right w:val="single" w:sz="6" w:space="0" w:color="auto"/>
            </w:tcBorders>
            <w:hideMark/>
          </w:tcPr>
          <w:p w14:paraId="5F13FD86"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Triggered if navigation before save </w:t>
            </w:r>
          </w:p>
        </w:tc>
        <w:tc>
          <w:tcPr>
            <w:tcW w:w="1200" w:type="dxa"/>
            <w:tcBorders>
              <w:top w:val="single" w:sz="6" w:space="0" w:color="auto"/>
              <w:left w:val="single" w:sz="6" w:space="0" w:color="auto"/>
              <w:bottom w:val="single" w:sz="6" w:space="0" w:color="auto"/>
              <w:right w:val="single" w:sz="6" w:space="0" w:color="auto"/>
            </w:tcBorders>
            <w:hideMark/>
          </w:tcPr>
          <w:p w14:paraId="1CF1EF46"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Modal prevents accidental loss </w:t>
            </w:r>
          </w:p>
        </w:tc>
      </w:tr>
    </w:tbl>
    <w:p w14:paraId="0E4014A5" w14:textId="77777777" w:rsidR="00386CB5" w:rsidRPr="0059076D" w:rsidRDefault="00386CB5" w:rsidP="00386CB5">
      <w:pPr>
        <w:textAlignment w:val="baseline"/>
        <w:rPr>
          <w:rFonts w:ascii="Calibri" w:hAnsi="Calibri" w:cs="Calibri"/>
          <w:sz w:val="18"/>
          <w:szCs w:val="18"/>
          <w:lang w:eastAsia="en-IN"/>
        </w:rPr>
      </w:pPr>
      <w:r w:rsidRPr="0059076D">
        <w:rPr>
          <w:rFonts w:ascii="Calibri" w:hAnsi="Calibri" w:cs="Calibri"/>
          <w:lang w:eastAsia="en-IN"/>
        </w:rPr>
        <w:t> </w:t>
      </w:r>
    </w:p>
    <w:p w14:paraId="6F5ED9D0" w14:textId="6DC63AF9" w:rsidR="00DD6D66" w:rsidRPr="0059076D" w:rsidRDefault="00DD6D66" w:rsidP="00DD6D66">
      <w:pPr>
        <w:pStyle w:val="Heading3"/>
        <w:rPr>
          <w:rFonts w:ascii="Calibri" w:hAnsi="Calibri" w:cs="Calibri"/>
          <w:sz w:val="18"/>
          <w:szCs w:val="18"/>
          <w:lang w:eastAsia="en-IN"/>
        </w:rPr>
      </w:pPr>
      <w:r w:rsidRPr="00B450AE">
        <w:rPr>
          <w:rFonts w:ascii="Calibri" w:hAnsi="Calibri" w:cs="Calibri"/>
        </w:rPr>
        <w:t>Screenshot</w:t>
      </w:r>
      <w:r w:rsidR="00BE7E38" w:rsidRPr="00B450AE">
        <w:rPr>
          <w:rFonts w:ascii="Calibri" w:hAnsi="Calibri" w:cs="Calibri"/>
        </w:rPr>
        <w:t xml:space="preserve">: </w:t>
      </w:r>
    </w:p>
    <w:p w14:paraId="24D700EB" w14:textId="77777777" w:rsidR="00DD6D66" w:rsidRPr="0059076D" w:rsidRDefault="00DD6D66" w:rsidP="00DD6D66">
      <w:pPr>
        <w:keepNext/>
        <w:jc w:val="center"/>
        <w:textAlignment w:val="baseline"/>
        <w:rPr>
          <w:rFonts w:ascii="Calibri" w:hAnsi="Calibri" w:cs="Calibri"/>
        </w:rPr>
      </w:pPr>
      <w:r w:rsidRPr="0059076D">
        <w:rPr>
          <w:rFonts w:ascii="Calibri" w:hAnsi="Calibri" w:cs="Calibri"/>
          <w:noProof/>
          <w:sz w:val="18"/>
          <w:szCs w:val="18"/>
          <w:lang w:eastAsia="en-IN"/>
        </w:rPr>
        <w:drawing>
          <wp:inline distT="0" distB="0" distL="0" distR="0" wp14:anchorId="48BCE039" wp14:editId="10F2C05A">
            <wp:extent cx="3954780" cy="3924300"/>
            <wp:effectExtent l="0" t="0" r="7620" b="0"/>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54780" cy="3924300"/>
                    </a:xfrm>
                    <a:prstGeom prst="rect">
                      <a:avLst/>
                    </a:prstGeom>
                    <a:noFill/>
                    <a:ln>
                      <a:noFill/>
                    </a:ln>
                  </pic:spPr>
                </pic:pic>
              </a:graphicData>
            </a:graphic>
          </wp:inline>
        </w:drawing>
      </w:r>
    </w:p>
    <w:p w14:paraId="674AF0B0" w14:textId="42D8FDF4" w:rsidR="00DD6D66" w:rsidRPr="0059076D" w:rsidRDefault="00DD6D66" w:rsidP="00DD6D66">
      <w:pPr>
        <w:pStyle w:val="Caption"/>
        <w:jc w:val="center"/>
        <w:rPr>
          <w:rFonts w:ascii="Calibri" w:hAnsi="Calibri" w:cs="Calibri"/>
        </w:rPr>
      </w:pPr>
      <w:r w:rsidRPr="0059076D">
        <w:rPr>
          <w:rFonts w:ascii="Calibri" w:hAnsi="Calibri" w:cs="Calibri"/>
        </w:rPr>
        <w:t xml:space="preserve">Figure </w:t>
      </w:r>
      <w:r w:rsidRPr="0059076D">
        <w:rPr>
          <w:rFonts w:ascii="Calibri" w:hAnsi="Calibri" w:cs="Calibri"/>
        </w:rPr>
        <w:fldChar w:fldCharType="begin"/>
      </w:r>
      <w:r w:rsidRPr="0059076D">
        <w:rPr>
          <w:rFonts w:ascii="Calibri" w:hAnsi="Calibri" w:cs="Calibri"/>
        </w:rPr>
        <w:instrText xml:space="preserve"> SEQ Figure \* ARABIC </w:instrText>
      </w:r>
      <w:r w:rsidRPr="0059076D">
        <w:rPr>
          <w:rFonts w:ascii="Calibri" w:hAnsi="Calibri" w:cs="Calibri"/>
        </w:rPr>
        <w:fldChar w:fldCharType="separate"/>
      </w:r>
      <w:r w:rsidRPr="0059076D">
        <w:rPr>
          <w:rFonts w:ascii="Calibri" w:hAnsi="Calibri" w:cs="Calibri"/>
        </w:rPr>
        <w:fldChar w:fldCharType="end"/>
      </w:r>
      <w:r w:rsidRPr="0059076D">
        <w:rPr>
          <w:rFonts w:ascii="Calibri" w:hAnsi="Calibri" w:cs="Calibri"/>
        </w:rPr>
        <w:t>: Resume Builder</w:t>
      </w:r>
    </w:p>
    <w:p w14:paraId="41008E6B" w14:textId="77777777" w:rsidR="00DD6D66" w:rsidRPr="0059076D" w:rsidRDefault="00DD6D66" w:rsidP="00DD6D66">
      <w:pPr>
        <w:jc w:val="center"/>
        <w:textAlignment w:val="baseline"/>
        <w:rPr>
          <w:rFonts w:ascii="Calibri" w:hAnsi="Calibri" w:cs="Calibri"/>
          <w:sz w:val="22"/>
          <w:szCs w:val="22"/>
          <w:lang w:eastAsia="en-IN"/>
        </w:rPr>
      </w:pPr>
      <w:r w:rsidRPr="0059076D">
        <w:rPr>
          <w:rFonts w:ascii="Calibri" w:hAnsi="Calibri" w:cs="Calibri"/>
          <w:sz w:val="22"/>
          <w:szCs w:val="22"/>
          <w:lang w:eastAsia="en-IN"/>
        </w:rPr>
        <w:t> </w:t>
      </w:r>
    </w:p>
    <w:p w14:paraId="4D6469B9" w14:textId="77777777" w:rsidR="00DD6D66" w:rsidRPr="0059076D" w:rsidRDefault="00DD6D66" w:rsidP="00DD6D66">
      <w:pPr>
        <w:keepNext/>
        <w:jc w:val="center"/>
        <w:textAlignment w:val="baseline"/>
        <w:rPr>
          <w:rFonts w:ascii="Calibri" w:hAnsi="Calibri" w:cs="Calibri"/>
        </w:rPr>
      </w:pPr>
      <w:r w:rsidRPr="0059076D">
        <w:rPr>
          <w:rFonts w:ascii="Calibri" w:hAnsi="Calibri" w:cs="Calibri"/>
          <w:noProof/>
          <w:sz w:val="18"/>
          <w:szCs w:val="18"/>
          <w:lang w:eastAsia="en-IN"/>
        </w:rPr>
        <w:drawing>
          <wp:inline distT="0" distB="0" distL="0" distR="0" wp14:anchorId="4BCA07C6" wp14:editId="209910EC">
            <wp:extent cx="3505200" cy="3086100"/>
            <wp:effectExtent l="0" t="0" r="0" b="0"/>
            <wp:docPr id="3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05200" cy="3086100"/>
                    </a:xfrm>
                    <a:prstGeom prst="rect">
                      <a:avLst/>
                    </a:prstGeom>
                    <a:noFill/>
                    <a:ln>
                      <a:noFill/>
                    </a:ln>
                  </pic:spPr>
                </pic:pic>
              </a:graphicData>
            </a:graphic>
          </wp:inline>
        </w:drawing>
      </w:r>
    </w:p>
    <w:p w14:paraId="2038C9A8" w14:textId="19935295" w:rsidR="00DD6D66" w:rsidRPr="0059076D" w:rsidRDefault="00DD6D66" w:rsidP="00DD6D66">
      <w:pPr>
        <w:pStyle w:val="Caption"/>
        <w:jc w:val="center"/>
        <w:rPr>
          <w:rFonts w:ascii="Calibri" w:hAnsi="Calibri" w:cs="Calibri"/>
        </w:rPr>
      </w:pPr>
      <w:r w:rsidRPr="0059076D">
        <w:rPr>
          <w:rFonts w:ascii="Calibri" w:hAnsi="Calibri" w:cs="Calibri"/>
        </w:rPr>
        <w:t xml:space="preserve">Figure </w:t>
      </w:r>
      <w:r w:rsidRPr="0059076D">
        <w:rPr>
          <w:rFonts w:ascii="Calibri" w:hAnsi="Calibri" w:cs="Calibri"/>
        </w:rPr>
        <w:fldChar w:fldCharType="begin"/>
      </w:r>
      <w:r w:rsidRPr="0059076D">
        <w:rPr>
          <w:rFonts w:ascii="Calibri" w:hAnsi="Calibri" w:cs="Calibri"/>
        </w:rPr>
        <w:instrText xml:space="preserve"> SEQ Figure \* ARABIC </w:instrText>
      </w:r>
      <w:r w:rsidRPr="0059076D">
        <w:rPr>
          <w:rFonts w:ascii="Calibri" w:hAnsi="Calibri" w:cs="Calibri"/>
        </w:rPr>
        <w:fldChar w:fldCharType="separate"/>
      </w:r>
      <w:r w:rsidRPr="0059076D">
        <w:rPr>
          <w:rFonts w:ascii="Calibri" w:hAnsi="Calibri" w:cs="Calibri"/>
        </w:rPr>
        <w:fldChar w:fldCharType="end"/>
      </w:r>
      <w:r w:rsidRPr="0059076D">
        <w:rPr>
          <w:rFonts w:ascii="Calibri" w:hAnsi="Calibri" w:cs="Calibri"/>
        </w:rPr>
        <w:t>: Select Resume Template</w:t>
      </w:r>
    </w:p>
    <w:p w14:paraId="3D9CF7A4" w14:textId="77777777" w:rsidR="00DD6D66" w:rsidRPr="0059076D" w:rsidRDefault="00DD6D66" w:rsidP="00DD6D66">
      <w:pPr>
        <w:jc w:val="center"/>
        <w:textAlignment w:val="baseline"/>
        <w:rPr>
          <w:rFonts w:ascii="Calibri" w:hAnsi="Calibri" w:cs="Calibri"/>
          <w:sz w:val="18"/>
          <w:szCs w:val="18"/>
          <w:lang w:eastAsia="en-IN"/>
        </w:rPr>
      </w:pPr>
      <w:r w:rsidRPr="0059076D">
        <w:rPr>
          <w:rFonts w:ascii="Calibri" w:hAnsi="Calibri" w:cs="Calibri"/>
          <w:sz w:val="22"/>
          <w:szCs w:val="22"/>
          <w:lang w:eastAsia="en-IN"/>
        </w:rPr>
        <w:t> </w:t>
      </w:r>
    </w:p>
    <w:p w14:paraId="49D51E9A" w14:textId="77777777" w:rsidR="00DD6D66" w:rsidRPr="0059076D" w:rsidRDefault="00DD6D66" w:rsidP="00DD6D66">
      <w:pPr>
        <w:textAlignment w:val="baseline"/>
        <w:rPr>
          <w:rFonts w:ascii="Calibri" w:hAnsi="Calibri" w:cs="Calibri"/>
          <w:sz w:val="18"/>
          <w:szCs w:val="18"/>
          <w:lang w:eastAsia="en-IN"/>
        </w:rPr>
      </w:pPr>
      <w:r w:rsidRPr="0059076D">
        <w:rPr>
          <w:rFonts w:ascii="Calibri" w:hAnsi="Calibri" w:cs="Calibri"/>
          <w:sz w:val="22"/>
          <w:szCs w:val="22"/>
          <w:lang w:eastAsia="en-IN"/>
        </w:rPr>
        <w:t> </w:t>
      </w:r>
    </w:p>
    <w:p w14:paraId="1003D37D" w14:textId="77777777" w:rsidR="00DD6D66" w:rsidRPr="0059076D" w:rsidRDefault="00DD6D66" w:rsidP="00DD6D66">
      <w:pPr>
        <w:textAlignment w:val="baseline"/>
        <w:rPr>
          <w:rFonts w:ascii="Calibri" w:hAnsi="Calibri" w:cs="Calibri"/>
          <w:sz w:val="18"/>
          <w:szCs w:val="18"/>
          <w:lang w:eastAsia="en-IN"/>
        </w:rPr>
      </w:pPr>
      <w:r w:rsidRPr="0059076D">
        <w:rPr>
          <w:rFonts w:ascii="Calibri" w:hAnsi="Calibri" w:cs="Calibri"/>
          <w:noProof/>
          <w:sz w:val="18"/>
          <w:szCs w:val="18"/>
          <w:lang w:eastAsia="en-IN"/>
        </w:rPr>
        <w:drawing>
          <wp:inline distT="0" distB="0" distL="0" distR="0" wp14:anchorId="2B2AE6FB" wp14:editId="27EBFC55">
            <wp:extent cx="5722620" cy="2903220"/>
            <wp:effectExtent l="0" t="0" r="0" b="0"/>
            <wp:docPr id="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2620" cy="2903220"/>
                    </a:xfrm>
                    <a:prstGeom prst="rect">
                      <a:avLst/>
                    </a:prstGeom>
                    <a:noFill/>
                    <a:ln>
                      <a:noFill/>
                    </a:ln>
                  </pic:spPr>
                </pic:pic>
              </a:graphicData>
            </a:graphic>
          </wp:inline>
        </w:drawing>
      </w:r>
      <w:r w:rsidRPr="0059076D">
        <w:rPr>
          <w:rFonts w:ascii="Calibri" w:hAnsi="Calibri" w:cs="Calibri"/>
          <w:noProof/>
          <w:sz w:val="18"/>
          <w:szCs w:val="18"/>
          <w:lang w:eastAsia="en-IN"/>
        </w:rPr>
        <w:drawing>
          <wp:inline distT="0" distB="0" distL="0" distR="0" wp14:anchorId="233C17DB" wp14:editId="536BF144">
            <wp:extent cx="5532120" cy="2621280"/>
            <wp:effectExtent l="0" t="0" r="0" b="7620"/>
            <wp:docPr id="4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32120" cy="2621280"/>
                    </a:xfrm>
                    <a:prstGeom prst="rect">
                      <a:avLst/>
                    </a:prstGeom>
                    <a:noFill/>
                    <a:ln>
                      <a:noFill/>
                    </a:ln>
                  </pic:spPr>
                </pic:pic>
              </a:graphicData>
            </a:graphic>
          </wp:inline>
        </w:drawing>
      </w:r>
      <w:r w:rsidRPr="0059076D">
        <w:rPr>
          <w:rFonts w:ascii="Calibri" w:hAnsi="Calibri" w:cs="Calibri"/>
          <w:lang w:eastAsia="en-IN"/>
        </w:rPr>
        <w:t> </w:t>
      </w:r>
    </w:p>
    <w:p w14:paraId="7DD51835" w14:textId="77777777" w:rsidR="00DD6D66" w:rsidRPr="0059076D" w:rsidRDefault="00DD6D66" w:rsidP="00DD6D66">
      <w:pPr>
        <w:textAlignment w:val="baseline"/>
        <w:rPr>
          <w:rFonts w:ascii="Calibri" w:hAnsi="Calibri" w:cs="Calibri"/>
          <w:sz w:val="18"/>
          <w:szCs w:val="18"/>
          <w:lang w:eastAsia="en-IN"/>
        </w:rPr>
      </w:pPr>
      <w:r w:rsidRPr="0059076D">
        <w:rPr>
          <w:rFonts w:ascii="Calibri" w:hAnsi="Calibri" w:cs="Calibri"/>
          <w:noProof/>
          <w:sz w:val="18"/>
          <w:szCs w:val="18"/>
          <w:lang w:eastAsia="en-IN"/>
        </w:rPr>
        <w:drawing>
          <wp:inline distT="0" distB="0" distL="0" distR="0" wp14:anchorId="6F13AD32" wp14:editId="60E83BCB">
            <wp:extent cx="5547360" cy="2506980"/>
            <wp:effectExtent l="0" t="0" r="0" b="7620"/>
            <wp:docPr id="4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47360" cy="2506980"/>
                    </a:xfrm>
                    <a:prstGeom prst="rect">
                      <a:avLst/>
                    </a:prstGeom>
                    <a:noFill/>
                    <a:ln>
                      <a:noFill/>
                    </a:ln>
                  </pic:spPr>
                </pic:pic>
              </a:graphicData>
            </a:graphic>
          </wp:inline>
        </w:drawing>
      </w:r>
      <w:r w:rsidRPr="0059076D">
        <w:rPr>
          <w:rFonts w:ascii="Calibri" w:hAnsi="Calibri" w:cs="Calibri"/>
          <w:lang w:eastAsia="en-IN"/>
        </w:rPr>
        <w:t> </w:t>
      </w:r>
    </w:p>
    <w:p w14:paraId="730E9320" w14:textId="77777777" w:rsidR="00DD6D66" w:rsidRPr="0059076D" w:rsidRDefault="00DD6D66" w:rsidP="00DD6D66">
      <w:pPr>
        <w:textAlignment w:val="baseline"/>
        <w:rPr>
          <w:rFonts w:ascii="Calibri" w:hAnsi="Calibri" w:cs="Calibri"/>
          <w:sz w:val="18"/>
          <w:szCs w:val="18"/>
          <w:lang w:eastAsia="en-IN"/>
        </w:rPr>
      </w:pPr>
      <w:r w:rsidRPr="0059076D">
        <w:rPr>
          <w:rFonts w:ascii="Calibri" w:hAnsi="Calibri" w:cs="Calibri"/>
          <w:noProof/>
          <w:sz w:val="18"/>
          <w:szCs w:val="18"/>
          <w:lang w:eastAsia="en-IN"/>
        </w:rPr>
        <w:drawing>
          <wp:inline distT="0" distB="0" distL="0" distR="0" wp14:anchorId="484AB27D" wp14:editId="74AE33C8">
            <wp:extent cx="5722620" cy="1988820"/>
            <wp:effectExtent l="0" t="0" r="0" b="0"/>
            <wp:docPr id="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2620" cy="1988820"/>
                    </a:xfrm>
                    <a:prstGeom prst="rect">
                      <a:avLst/>
                    </a:prstGeom>
                    <a:noFill/>
                    <a:ln>
                      <a:noFill/>
                    </a:ln>
                  </pic:spPr>
                </pic:pic>
              </a:graphicData>
            </a:graphic>
          </wp:inline>
        </w:drawing>
      </w:r>
      <w:r w:rsidRPr="0059076D">
        <w:rPr>
          <w:rFonts w:ascii="Calibri" w:hAnsi="Calibri" w:cs="Calibri"/>
          <w:lang w:eastAsia="en-IN"/>
        </w:rPr>
        <w:t> </w:t>
      </w:r>
    </w:p>
    <w:p w14:paraId="112F25CB" w14:textId="77777777" w:rsidR="00DD6D66" w:rsidRPr="0059076D" w:rsidRDefault="00DD6D66" w:rsidP="00DD6D66">
      <w:pPr>
        <w:keepNext/>
        <w:textAlignment w:val="baseline"/>
        <w:rPr>
          <w:rFonts w:ascii="Calibri" w:hAnsi="Calibri" w:cs="Calibri"/>
        </w:rPr>
      </w:pPr>
      <w:r w:rsidRPr="0059076D">
        <w:rPr>
          <w:rFonts w:ascii="Calibri" w:hAnsi="Calibri" w:cs="Calibri"/>
          <w:noProof/>
          <w:sz w:val="18"/>
          <w:szCs w:val="18"/>
          <w:lang w:eastAsia="en-IN"/>
        </w:rPr>
        <w:drawing>
          <wp:inline distT="0" distB="0" distL="0" distR="0" wp14:anchorId="5A057FB5" wp14:editId="20012CEE">
            <wp:extent cx="5722620" cy="2766060"/>
            <wp:effectExtent l="0" t="0" r="0" b="0"/>
            <wp:docPr id="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2620" cy="2766060"/>
                    </a:xfrm>
                    <a:prstGeom prst="rect">
                      <a:avLst/>
                    </a:prstGeom>
                    <a:noFill/>
                    <a:ln>
                      <a:noFill/>
                    </a:ln>
                  </pic:spPr>
                </pic:pic>
              </a:graphicData>
            </a:graphic>
          </wp:inline>
        </w:drawing>
      </w:r>
    </w:p>
    <w:p w14:paraId="445E43E1" w14:textId="43D3E8E8" w:rsidR="00DD6D66" w:rsidRDefault="00DD6D66" w:rsidP="00DD6D66">
      <w:pPr>
        <w:pStyle w:val="Caption"/>
        <w:jc w:val="center"/>
        <w:rPr>
          <w:rFonts w:ascii="Calibri" w:hAnsi="Calibri" w:cs="Calibri"/>
        </w:rPr>
      </w:pPr>
      <w:r w:rsidRPr="0059076D">
        <w:rPr>
          <w:rFonts w:ascii="Calibri" w:hAnsi="Calibri" w:cs="Calibri"/>
        </w:rPr>
        <w:t xml:space="preserve">Figure </w:t>
      </w:r>
      <w:r w:rsidRPr="0059076D">
        <w:rPr>
          <w:rFonts w:ascii="Calibri" w:hAnsi="Calibri" w:cs="Calibri"/>
        </w:rPr>
        <w:fldChar w:fldCharType="begin"/>
      </w:r>
      <w:r w:rsidRPr="0059076D">
        <w:rPr>
          <w:rFonts w:ascii="Calibri" w:hAnsi="Calibri" w:cs="Calibri"/>
        </w:rPr>
        <w:instrText xml:space="preserve"> SEQ Figure \* ARABIC </w:instrText>
      </w:r>
      <w:r w:rsidRPr="0059076D">
        <w:rPr>
          <w:rFonts w:ascii="Calibri" w:hAnsi="Calibri" w:cs="Calibri"/>
        </w:rPr>
        <w:fldChar w:fldCharType="separate"/>
      </w:r>
      <w:r w:rsidRPr="0059076D">
        <w:rPr>
          <w:rFonts w:ascii="Calibri" w:hAnsi="Calibri" w:cs="Calibri"/>
        </w:rPr>
        <w:fldChar w:fldCharType="end"/>
      </w:r>
      <w:r w:rsidRPr="0059076D">
        <w:rPr>
          <w:rFonts w:ascii="Calibri" w:hAnsi="Calibri" w:cs="Calibri"/>
        </w:rPr>
        <w:t>: Create a Resume Manually</w:t>
      </w:r>
    </w:p>
    <w:p w14:paraId="4B64A979" w14:textId="5C293DDC" w:rsidR="00386CB5" w:rsidRPr="0059076D" w:rsidRDefault="00386CB5" w:rsidP="004F751A">
      <w:pPr>
        <w:pStyle w:val="Heading3"/>
        <w:rPr>
          <w:rFonts w:ascii="Calibri" w:hAnsi="Calibri" w:cs="Calibri"/>
          <w:sz w:val="18"/>
          <w:szCs w:val="18"/>
          <w:lang w:eastAsia="en-IN"/>
        </w:rPr>
      </w:pPr>
      <w:r w:rsidRPr="00B450AE">
        <w:rPr>
          <w:rFonts w:ascii="Calibri" w:hAnsi="Calibri" w:cs="Calibri"/>
        </w:rPr>
        <w:t>Involved APIs</w:t>
      </w:r>
      <w:r w:rsidR="00BE7E38" w:rsidRPr="00B450AE">
        <w:rPr>
          <w:rFonts w:ascii="Calibri" w:hAnsi="Calibri" w:cs="Calibri"/>
        </w:rPr>
        <w:t xml:space="preserve">: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13"/>
        <w:gridCol w:w="2793"/>
        <w:gridCol w:w="710"/>
        <w:gridCol w:w="2092"/>
        <w:gridCol w:w="1602"/>
      </w:tblGrid>
      <w:tr w:rsidR="00386CB5" w:rsidRPr="00C65D82" w14:paraId="561B0B86" w14:textId="77777777">
        <w:tc>
          <w:tcPr>
            <w:tcW w:w="1845" w:type="dxa"/>
            <w:tcBorders>
              <w:top w:val="single" w:sz="6" w:space="0" w:color="auto"/>
              <w:left w:val="single" w:sz="6" w:space="0" w:color="auto"/>
              <w:bottom w:val="single" w:sz="6" w:space="0" w:color="auto"/>
              <w:right w:val="single" w:sz="6" w:space="0" w:color="auto"/>
            </w:tcBorders>
            <w:hideMark/>
          </w:tcPr>
          <w:p w14:paraId="6FC67540" w14:textId="77777777" w:rsidR="00386CB5" w:rsidRPr="0059076D" w:rsidRDefault="00386CB5" w:rsidP="00386CB5">
            <w:pPr>
              <w:textAlignment w:val="baseline"/>
              <w:rPr>
                <w:rFonts w:ascii="Calibri" w:hAnsi="Calibri" w:cs="Calibri"/>
                <w:lang w:eastAsia="en-IN"/>
              </w:rPr>
            </w:pPr>
            <w:r w:rsidRPr="0059076D">
              <w:rPr>
                <w:rFonts w:ascii="Calibri" w:hAnsi="Calibri" w:cs="Calibri"/>
                <w:b/>
              </w:rPr>
              <w:t>API Name</w:t>
            </w:r>
            <w:r w:rsidRPr="0059076D">
              <w:rPr>
                <w:rFonts w:ascii="Calibri" w:hAnsi="Calibri" w:cs="Calibri"/>
                <w:lang w:eastAsia="en-IN"/>
              </w:rPr>
              <w:t> </w:t>
            </w:r>
          </w:p>
        </w:tc>
        <w:tc>
          <w:tcPr>
            <w:tcW w:w="2745" w:type="dxa"/>
            <w:tcBorders>
              <w:top w:val="single" w:sz="6" w:space="0" w:color="auto"/>
              <w:left w:val="single" w:sz="6" w:space="0" w:color="auto"/>
              <w:bottom w:val="single" w:sz="6" w:space="0" w:color="auto"/>
              <w:right w:val="single" w:sz="6" w:space="0" w:color="auto"/>
            </w:tcBorders>
            <w:hideMark/>
          </w:tcPr>
          <w:p w14:paraId="2B8D007A" w14:textId="77777777" w:rsidR="00386CB5" w:rsidRPr="0059076D" w:rsidRDefault="00386CB5" w:rsidP="00386CB5">
            <w:pPr>
              <w:textAlignment w:val="baseline"/>
              <w:rPr>
                <w:rFonts w:ascii="Calibri" w:hAnsi="Calibri" w:cs="Calibri"/>
                <w:lang w:eastAsia="en-IN"/>
              </w:rPr>
            </w:pPr>
            <w:r w:rsidRPr="0059076D">
              <w:rPr>
                <w:rFonts w:ascii="Calibri" w:hAnsi="Calibri" w:cs="Calibri"/>
                <w:b/>
              </w:rPr>
              <w:t>Endpoint</w:t>
            </w:r>
            <w:r w:rsidRPr="0059076D">
              <w:rPr>
                <w:rFonts w:ascii="Calibri" w:hAnsi="Calibri" w:cs="Calibri"/>
                <w:lang w:eastAsia="en-IN"/>
              </w:rPr>
              <w:t> </w:t>
            </w:r>
          </w:p>
        </w:tc>
        <w:tc>
          <w:tcPr>
            <w:tcW w:w="810" w:type="dxa"/>
            <w:tcBorders>
              <w:top w:val="single" w:sz="6" w:space="0" w:color="auto"/>
              <w:left w:val="single" w:sz="6" w:space="0" w:color="auto"/>
              <w:bottom w:val="single" w:sz="6" w:space="0" w:color="auto"/>
              <w:right w:val="single" w:sz="6" w:space="0" w:color="auto"/>
            </w:tcBorders>
            <w:hideMark/>
          </w:tcPr>
          <w:p w14:paraId="5B581545" w14:textId="77777777" w:rsidR="00386CB5" w:rsidRPr="0059076D" w:rsidRDefault="00386CB5" w:rsidP="00386CB5">
            <w:pPr>
              <w:textAlignment w:val="baseline"/>
              <w:rPr>
                <w:rFonts w:ascii="Calibri" w:hAnsi="Calibri" w:cs="Calibri"/>
                <w:lang w:eastAsia="en-IN"/>
              </w:rPr>
            </w:pPr>
            <w:r w:rsidRPr="0059076D">
              <w:rPr>
                <w:rFonts w:ascii="Calibri" w:hAnsi="Calibri" w:cs="Calibri"/>
                <w:b/>
              </w:rPr>
              <w:t>Method</w:t>
            </w:r>
            <w:r w:rsidRPr="0059076D">
              <w:rPr>
                <w:rFonts w:ascii="Calibri" w:hAnsi="Calibri" w:cs="Calibri"/>
                <w:lang w:eastAsia="en-IN"/>
              </w:rPr>
              <w:t> </w:t>
            </w:r>
          </w:p>
        </w:tc>
        <w:tc>
          <w:tcPr>
            <w:tcW w:w="2190" w:type="dxa"/>
            <w:tcBorders>
              <w:top w:val="single" w:sz="6" w:space="0" w:color="auto"/>
              <w:left w:val="single" w:sz="6" w:space="0" w:color="auto"/>
              <w:bottom w:val="single" w:sz="6" w:space="0" w:color="auto"/>
              <w:right w:val="single" w:sz="6" w:space="0" w:color="auto"/>
            </w:tcBorders>
            <w:hideMark/>
          </w:tcPr>
          <w:p w14:paraId="5D34E6CF" w14:textId="775E9D83" w:rsidR="00386CB5" w:rsidRPr="0059076D" w:rsidRDefault="00386CB5" w:rsidP="00386CB5">
            <w:pPr>
              <w:textAlignment w:val="baseline"/>
              <w:rPr>
                <w:rFonts w:ascii="Calibri" w:hAnsi="Calibri" w:cs="Calibri"/>
                <w:lang w:eastAsia="en-IN"/>
              </w:rPr>
            </w:pPr>
            <w:r w:rsidRPr="0059076D">
              <w:rPr>
                <w:rFonts w:ascii="Calibri" w:hAnsi="Calibri" w:cs="Calibri"/>
                <w:b/>
              </w:rPr>
              <w:t>Description</w:t>
            </w:r>
            <w:r w:rsidR="00DD6D66">
              <w:rPr>
                <w:rFonts w:ascii="Calibri" w:hAnsi="Calibri" w:cs="Calibri"/>
                <w:b/>
              </w:rPr>
              <w:t xml:space="preserve">: </w:t>
            </w:r>
          </w:p>
        </w:tc>
        <w:tc>
          <w:tcPr>
            <w:tcW w:w="1620" w:type="dxa"/>
            <w:tcBorders>
              <w:top w:val="single" w:sz="6" w:space="0" w:color="auto"/>
              <w:left w:val="single" w:sz="6" w:space="0" w:color="auto"/>
              <w:bottom w:val="single" w:sz="6" w:space="0" w:color="auto"/>
              <w:right w:val="single" w:sz="6" w:space="0" w:color="auto"/>
            </w:tcBorders>
            <w:hideMark/>
          </w:tcPr>
          <w:p w14:paraId="51877EDF" w14:textId="77777777" w:rsidR="00386CB5" w:rsidRPr="0059076D" w:rsidRDefault="00386CB5" w:rsidP="00386CB5">
            <w:pPr>
              <w:textAlignment w:val="baseline"/>
              <w:rPr>
                <w:rFonts w:ascii="Calibri" w:hAnsi="Calibri" w:cs="Calibri"/>
                <w:lang w:eastAsia="en-IN"/>
              </w:rPr>
            </w:pPr>
            <w:r w:rsidRPr="0059076D">
              <w:rPr>
                <w:rFonts w:ascii="Calibri" w:hAnsi="Calibri" w:cs="Calibri"/>
                <w:b/>
              </w:rPr>
              <w:t>When is Called?</w:t>
            </w:r>
            <w:r w:rsidRPr="0059076D">
              <w:rPr>
                <w:rFonts w:ascii="Calibri" w:hAnsi="Calibri" w:cs="Calibri"/>
                <w:lang w:eastAsia="en-IN"/>
              </w:rPr>
              <w:t> </w:t>
            </w:r>
          </w:p>
        </w:tc>
      </w:tr>
      <w:tr w:rsidR="00386CB5" w:rsidRPr="00C65D82" w14:paraId="3C44F8ED" w14:textId="77777777">
        <w:tc>
          <w:tcPr>
            <w:tcW w:w="1845" w:type="dxa"/>
            <w:tcBorders>
              <w:top w:val="single" w:sz="6" w:space="0" w:color="auto"/>
              <w:left w:val="single" w:sz="6" w:space="0" w:color="auto"/>
              <w:bottom w:val="single" w:sz="6" w:space="0" w:color="auto"/>
              <w:right w:val="single" w:sz="6" w:space="0" w:color="auto"/>
            </w:tcBorders>
            <w:hideMark/>
          </w:tcPr>
          <w:p w14:paraId="6695FDB4" w14:textId="77777777" w:rsidR="00386CB5" w:rsidRPr="0059076D" w:rsidRDefault="00386CB5" w:rsidP="00386CB5">
            <w:pPr>
              <w:textAlignment w:val="baseline"/>
              <w:rPr>
                <w:rFonts w:ascii="Calibri" w:hAnsi="Calibri" w:cs="Calibri"/>
                <w:lang w:eastAsia="en-IN"/>
              </w:rPr>
            </w:pPr>
            <w:proofErr w:type="spellStart"/>
            <w:r w:rsidRPr="0059076D">
              <w:rPr>
                <w:rFonts w:ascii="Calibri" w:hAnsi="Calibri" w:cs="Calibri"/>
                <w:lang w:eastAsia="en-IN"/>
              </w:rPr>
              <w:t>InitializeResumeDraft</w:t>
            </w:r>
            <w:proofErr w:type="spellEnd"/>
            <w:r w:rsidRPr="0059076D">
              <w:rPr>
                <w:rFonts w:ascii="Calibri" w:hAnsi="Calibri" w:cs="Calibri"/>
                <w:lang w:eastAsia="en-IN"/>
              </w:rPr>
              <w:t> </w:t>
            </w:r>
          </w:p>
        </w:tc>
        <w:tc>
          <w:tcPr>
            <w:tcW w:w="2745" w:type="dxa"/>
            <w:tcBorders>
              <w:top w:val="single" w:sz="6" w:space="0" w:color="auto"/>
              <w:left w:val="single" w:sz="6" w:space="0" w:color="auto"/>
              <w:bottom w:val="single" w:sz="6" w:space="0" w:color="auto"/>
              <w:right w:val="single" w:sz="6" w:space="0" w:color="auto"/>
            </w:tcBorders>
            <w:hideMark/>
          </w:tcPr>
          <w:p w14:paraId="2332BD0E"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eastAsia="en-IN"/>
              </w:rPr>
              <w:t>/</w:t>
            </w:r>
            <w:proofErr w:type="spellStart"/>
            <w:r w:rsidRPr="0059076D">
              <w:rPr>
                <w:rFonts w:ascii="Calibri" w:hAnsi="Calibri" w:cs="Calibri"/>
                <w:lang w:eastAsia="en-IN"/>
              </w:rPr>
              <w:t>api</w:t>
            </w:r>
            <w:proofErr w:type="spellEnd"/>
            <w:r w:rsidRPr="0059076D">
              <w:rPr>
                <w:rFonts w:ascii="Calibri" w:hAnsi="Calibri" w:cs="Calibri"/>
                <w:lang w:eastAsia="en-IN"/>
              </w:rPr>
              <w:t>/resumes </w:t>
            </w:r>
          </w:p>
        </w:tc>
        <w:tc>
          <w:tcPr>
            <w:tcW w:w="810" w:type="dxa"/>
            <w:tcBorders>
              <w:top w:val="single" w:sz="6" w:space="0" w:color="auto"/>
              <w:left w:val="single" w:sz="6" w:space="0" w:color="auto"/>
              <w:bottom w:val="single" w:sz="6" w:space="0" w:color="auto"/>
              <w:right w:val="single" w:sz="6" w:space="0" w:color="auto"/>
            </w:tcBorders>
            <w:hideMark/>
          </w:tcPr>
          <w:p w14:paraId="6C8B93AE"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eastAsia="en-IN"/>
              </w:rPr>
              <w:t>POST </w:t>
            </w:r>
          </w:p>
        </w:tc>
        <w:tc>
          <w:tcPr>
            <w:tcW w:w="2190" w:type="dxa"/>
            <w:tcBorders>
              <w:top w:val="single" w:sz="6" w:space="0" w:color="auto"/>
              <w:left w:val="single" w:sz="6" w:space="0" w:color="auto"/>
              <w:bottom w:val="single" w:sz="6" w:space="0" w:color="auto"/>
              <w:right w:val="single" w:sz="6" w:space="0" w:color="auto"/>
            </w:tcBorders>
            <w:hideMark/>
          </w:tcPr>
          <w:p w14:paraId="41AD72FF"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eastAsia="en-IN"/>
              </w:rPr>
              <w:t>Creates a new resume draft with default template and name </w:t>
            </w:r>
          </w:p>
        </w:tc>
        <w:tc>
          <w:tcPr>
            <w:tcW w:w="1620" w:type="dxa"/>
            <w:tcBorders>
              <w:top w:val="single" w:sz="6" w:space="0" w:color="auto"/>
              <w:left w:val="single" w:sz="6" w:space="0" w:color="auto"/>
              <w:bottom w:val="single" w:sz="6" w:space="0" w:color="auto"/>
              <w:right w:val="single" w:sz="6" w:space="0" w:color="auto"/>
            </w:tcBorders>
            <w:hideMark/>
          </w:tcPr>
          <w:p w14:paraId="362172FC"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eastAsia="en-IN"/>
              </w:rPr>
              <w:t>On “Create New Resume” click </w:t>
            </w:r>
          </w:p>
        </w:tc>
      </w:tr>
      <w:tr w:rsidR="00386CB5" w:rsidRPr="00C65D82" w14:paraId="02A1BD00" w14:textId="77777777">
        <w:tc>
          <w:tcPr>
            <w:tcW w:w="1845" w:type="dxa"/>
            <w:tcBorders>
              <w:top w:val="single" w:sz="6" w:space="0" w:color="auto"/>
              <w:left w:val="single" w:sz="6" w:space="0" w:color="auto"/>
              <w:bottom w:val="single" w:sz="6" w:space="0" w:color="auto"/>
              <w:right w:val="single" w:sz="6" w:space="0" w:color="auto"/>
            </w:tcBorders>
            <w:hideMark/>
          </w:tcPr>
          <w:p w14:paraId="3D0E6B99" w14:textId="77777777" w:rsidR="00386CB5" w:rsidRPr="0059076D" w:rsidRDefault="00386CB5" w:rsidP="00386CB5">
            <w:pPr>
              <w:textAlignment w:val="baseline"/>
              <w:rPr>
                <w:rFonts w:ascii="Calibri" w:hAnsi="Calibri" w:cs="Calibri"/>
                <w:lang w:eastAsia="en-IN"/>
              </w:rPr>
            </w:pPr>
            <w:proofErr w:type="spellStart"/>
            <w:r w:rsidRPr="0059076D">
              <w:rPr>
                <w:rFonts w:ascii="Calibri" w:hAnsi="Calibri" w:cs="Calibri"/>
                <w:lang w:eastAsia="en-IN"/>
              </w:rPr>
              <w:t>UpdateResumeMeta</w:t>
            </w:r>
            <w:proofErr w:type="spellEnd"/>
            <w:r w:rsidRPr="0059076D">
              <w:rPr>
                <w:rFonts w:ascii="Calibri" w:hAnsi="Calibri" w:cs="Calibri"/>
                <w:lang w:eastAsia="en-IN"/>
              </w:rPr>
              <w:t> </w:t>
            </w:r>
          </w:p>
        </w:tc>
        <w:tc>
          <w:tcPr>
            <w:tcW w:w="2745" w:type="dxa"/>
            <w:tcBorders>
              <w:top w:val="single" w:sz="6" w:space="0" w:color="auto"/>
              <w:left w:val="single" w:sz="6" w:space="0" w:color="auto"/>
              <w:bottom w:val="single" w:sz="6" w:space="0" w:color="auto"/>
              <w:right w:val="single" w:sz="6" w:space="0" w:color="auto"/>
            </w:tcBorders>
            <w:hideMark/>
          </w:tcPr>
          <w:p w14:paraId="6D429BB4"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eastAsia="en-IN"/>
              </w:rPr>
              <w:t>/</w:t>
            </w:r>
            <w:proofErr w:type="spellStart"/>
            <w:r w:rsidRPr="0059076D">
              <w:rPr>
                <w:rFonts w:ascii="Calibri" w:hAnsi="Calibri" w:cs="Calibri"/>
                <w:lang w:eastAsia="en-IN"/>
              </w:rPr>
              <w:t>api</w:t>
            </w:r>
            <w:proofErr w:type="spellEnd"/>
            <w:r w:rsidRPr="0059076D">
              <w:rPr>
                <w:rFonts w:ascii="Calibri" w:hAnsi="Calibri" w:cs="Calibri"/>
                <w:lang w:eastAsia="en-IN"/>
              </w:rPr>
              <w:t>/resumes/{</w:t>
            </w:r>
            <w:proofErr w:type="spellStart"/>
            <w:r w:rsidRPr="0059076D">
              <w:rPr>
                <w:rFonts w:ascii="Calibri" w:hAnsi="Calibri" w:cs="Calibri"/>
                <w:lang w:eastAsia="en-IN"/>
              </w:rPr>
              <w:t>resumeId</w:t>
            </w:r>
            <w:proofErr w:type="spellEnd"/>
            <w:r w:rsidRPr="0059076D">
              <w:rPr>
                <w:rFonts w:ascii="Calibri" w:hAnsi="Calibri" w:cs="Calibri"/>
                <w:lang w:eastAsia="en-IN"/>
              </w:rPr>
              <w:t>} </w:t>
            </w:r>
          </w:p>
        </w:tc>
        <w:tc>
          <w:tcPr>
            <w:tcW w:w="810" w:type="dxa"/>
            <w:tcBorders>
              <w:top w:val="single" w:sz="6" w:space="0" w:color="auto"/>
              <w:left w:val="single" w:sz="6" w:space="0" w:color="auto"/>
              <w:bottom w:val="single" w:sz="6" w:space="0" w:color="auto"/>
              <w:right w:val="single" w:sz="6" w:space="0" w:color="auto"/>
            </w:tcBorders>
            <w:hideMark/>
          </w:tcPr>
          <w:p w14:paraId="2F5C4167"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eastAsia="en-IN"/>
              </w:rPr>
              <w:t>PUT </w:t>
            </w:r>
          </w:p>
        </w:tc>
        <w:tc>
          <w:tcPr>
            <w:tcW w:w="2190" w:type="dxa"/>
            <w:tcBorders>
              <w:top w:val="single" w:sz="6" w:space="0" w:color="auto"/>
              <w:left w:val="single" w:sz="6" w:space="0" w:color="auto"/>
              <w:bottom w:val="single" w:sz="6" w:space="0" w:color="auto"/>
              <w:right w:val="single" w:sz="6" w:space="0" w:color="auto"/>
            </w:tcBorders>
            <w:hideMark/>
          </w:tcPr>
          <w:p w14:paraId="0145CD63"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eastAsia="en-IN"/>
              </w:rPr>
              <w:t>Updates resume name/template/ordering metadata </w:t>
            </w:r>
          </w:p>
        </w:tc>
        <w:tc>
          <w:tcPr>
            <w:tcW w:w="1620" w:type="dxa"/>
            <w:tcBorders>
              <w:top w:val="single" w:sz="6" w:space="0" w:color="auto"/>
              <w:left w:val="single" w:sz="6" w:space="0" w:color="auto"/>
              <w:bottom w:val="single" w:sz="6" w:space="0" w:color="auto"/>
              <w:right w:val="single" w:sz="6" w:space="0" w:color="auto"/>
            </w:tcBorders>
            <w:hideMark/>
          </w:tcPr>
          <w:p w14:paraId="6DE4EE95"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eastAsia="en-IN"/>
              </w:rPr>
              <w:t>On rename or template switch </w:t>
            </w:r>
          </w:p>
        </w:tc>
      </w:tr>
      <w:tr w:rsidR="00386CB5" w:rsidRPr="00C65D82" w14:paraId="722F06CD" w14:textId="77777777">
        <w:tc>
          <w:tcPr>
            <w:tcW w:w="1845" w:type="dxa"/>
            <w:tcBorders>
              <w:top w:val="single" w:sz="6" w:space="0" w:color="auto"/>
              <w:left w:val="single" w:sz="6" w:space="0" w:color="auto"/>
              <w:bottom w:val="single" w:sz="6" w:space="0" w:color="auto"/>
              <w:right w:val="single" w:sz="6" w:space="0" w:color="auto"/>
            </w:tcBorders>
            <w:hideMark/>
          </w:tcPr>
          <w:p w14:paraId="11DC5330" w14:textId="77777777" w:rsidR="00386CB5" w:rsidRPr="0059076D" w:rsidRDefault="00386CB5" w:rsidP="00386CB5">
            <w:pPr>
              <w:textAlignment w:val="baseline"/>
              <w:rPr>
                <w:rFonts w:ascii="Calibri" w:hAnsi="Calibri" w:cs="Calibri"/>
                <w:lang w:eastAsia="en-IN"/>
              </w:rPr>
            </w:pPr>
            <w:proofErr w:type="spellStart"/>
            <w:r w:rsidRPr="0059076D">
              <w:rPr>
                <w:rFonts w:ascii="Calibri" w:hAnsi="Calibri" w:cs="Calibri"/>
                <w:lang w:eastAsia="en-IN"/>
              </w:rPr>
              <w:t>UpsertResumeSection</w:t>
            </w:r>
            <w:proofErr w:type="spellEnd"/>
            <w:r w:rsidRPr="0059076D">
              <w:rPr>
                <w:rFonts w:ascii="Calibri" w:hAnsi="Calibri" w:cs="Calibri"/>
                <w:lang w:eastAsia="en-IN"/>
              </w:rPr>
              <w:t> </w:t>
            </w:r>
          </w:p>
        </w:tc>
        <w:tc>
          <w:tcPr>
            <w:tcW w:w="2745" w:type="dxa"/>
            <w:tcBorders>
              <w:top w:val="single" w:sz="6" w:space="0" w:color="auto"/>
              <w:left w:val="single" w:sz="6" w:space="0" w:color="auto"/>
              <w:bottom w:val="single" w:sz="6" w:space="0" w:color="auto"/>
              <w:right w:val="single" w:sz="6" w:space="0" w:color="auto"/>
            </w:tcBorders>
            <w:hideMark/>
          </w:tcPr>
          <w:p w14:paraId="4C701608"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eastAsia="en-IN"/>
              </w:rPr>
              <w:t>/</w:t>
            </w:r>
            <w:proofErr w:type="spellStart"/>
            <w:r w:rsidRPr="0059076D">
              <w:rPr>
                <w:rFonts w:ascii="Calibri" w:hAnsi="Calibri" w:cs="Calibri"/>
                <w:lang w:eastAsia="en-IN"/>
              </w:rPr>
              <w:t>api</w:t>
            </w:r>
            <w:proofErr w:type="spellEnd"/>
            <w:r w:rsidRPr="0059076D">
              <w:rPr>
                <w:rFonts w:ascii="Calibri" w:hAnsi="Calibri" w:cs="Calibri"/>
                <w:lang w:eastAsia="en-IN"/>
              </w:rPr>
              <w:t>/resumes/{</w:t>
            </w:r>
            <w:proofErr w:type="spellStart"/>
            <w:r w:rsidRPr="0059076D">
              <w:rPr>
                <w:rFonts w:ascii="Calibri" w:hAnsi="Calibri" w:cs="Calibri"/>
                <w:lang w:eastAsia="en-IN"/>
              </w:rPr>
              <w:t>resumeId</w:t>
            </w:r>
            <w:proofErr w:type="spellEnd"/>
            <w:r w:rsidRPr="0059076D">
              <w:rPr>
                <w:rFonts w:ascii="Calibri" w:hAnsi="Calibri" w:cs="Calibri"/>
                <w:lang w:eastAsia="en-IN"/>
              </w:rPr>
              <w:t>}/sections </w:t>
            </w:r>
          </w:p>
        </w:tc>
        <w:tc>
          <w:tcPr>
            <w:tcW w:w="810" w:type="dxa"/>
            <w:tcBorders>
              <w:top w:val="single" w:sz="6" w:space="0" w:color="auto"/>
              <w:left w:val="single" w:sz="6" w:space="0" w:color="auto"/>
              <w:bottom w:val="single" w:sz="6" w:space="0" w:color="auto"/>
              <w:right w:val="single" w:sz="6" w:space="0" w:color="auto"/>
            </w:tcBorders>
            <w:hideMark/>
          </w:tcPr>
          <w:p w14:paraId="030A073A"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eastAsia="en-IN"/>
              </w:rPr>
              <w:t>PUT </w:t>
            </w:r>
          </w:p>
        </w:tc>
        <w:tc>
          <w:tcPr>
            <w:tcW w:w="2190" w:type="dxa"/>
            <w:tcBorders>
              <w:top w:val="single" w:sz="6" w:space="0" w:color="auto"/>
              <w:left w:val="single" w:sz="6" w:space="0" w:color="auto"/>
              <w:bottom w:val="single" w:sz="6" w:space="0" w:color="auto"/>
              <w:right w:val="single" w:sz="6" w:space="0" w:color="auto"/>
            </w:tcBorders>
            <w:hideMark/>
          </w:tcPr>
          <w:p w14:paraId="32C3F923"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eastAsia="en-IN"/>
              </w:rPr>
              <w:t>Creates/updates section payloads (education, experience, skills, etc.) </w:t>
            </w:r>
          </w:p>
        </w:tc>
        <w:tc>
          <w:tcPr>
            <w:tcW w:w="1620" w:type="dxa"/>
            <w:tcBorders>
              <w:top w:val="single" w:sz="6" w:space="0" w:color="auto"/>
              <w:left w:val="single" w:sz="6" w:space="0" w:color="auto"/>
              <w:bottom w:val="single" w:sz="6" w:space="0" w:color="auto"/>
              <w:right w:val="single" w:sz="6" w:space="0" w:color="auto"/>
            </w:tcBorders>
            <w:hideMark/>
          </w:tcPr>
          <w:p w14:paraId="23398EFB"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eastAsia="en-IN"/>
              </w:rPr>
              <w:t>On field blur/autosave/save </w:t>
            </w:r>
          </w:p>
        </w:tc>
      </w:tr>
      <w:tr w:rsidR="00386CB5" w:rsidRPr="00C65D82" w14:paraId="3804B862" w14:textId="77777777">
        <w:tc>
          <w:tcPr>
            <w:tcW w:w="1845" w:type="dxa"/>
            <w:tcBorders>
              <w:top w:val="single" w:sz="6" w:space="0" w:color="auto"/>
              <w:left w:val="single" w:sz="6" w:space="0" w:color="auto"/>
              <w:bottom w:val="single" w:sz="6" w:space="0" w:color="auto"/>
              <w:right w:val="single" w:sz="6" w:space="0" w:color="auto"/>
            </w:tcBorders>
            <w:hideMark/>
          </w:tcPr>
          <w:p w14:paraId="1124DB97" w14:textId="77777777" w:rsidR="00386CB5" w:rsidRPr="0059076D" w:rsidRDefault="00386CB5" w:rsidP="00386CB5">
            <w:pPr>
              <w:textAlignment w:val="baseline"/>
              <w:rPr>
                <w:rFonts w:ascii="Calibri" w:hAnsi="Calibri" w:cs="Calibri"/>
                <w:lang w:eastAsia="en-IN"/>
              </w:rPr>
            </w:pPr>
            <w:proofErr w:type="spellStart"/>
            <w:r w:rsidRPr="0059076D">
              <w:rPr>
                <w:rFonts w:ascii="Calibri" w:hAnsi="Calibri" w:cs="Calibri"/>
                <w:lang w:eastAsia="en-IN"/>
              </w:rPr>
              <w:t>SetPrimaryResume</w:t>
            </w:r>
            <w:proofErr w:type="spellEnd"/>
            <w:r w:rsidRPr="0059076D">
              <w:rPr>
                <w:rFonts w:ascii="Calibri" w:hAnsi="Calibri" w:cs="Calibri"/>
                <w:lang w:eastAsia="en-IN"/>
              </w:rPr>
              <w:t> </w:t>
            </w:r>
          </w:p>
        </w:tc>
        <w:tc>
          <w:tcPr>
            <w:tcW w:w="2745" w:type="dxa"/>
            <w:tcBorders>
              <w:top w:val="single" w:sz="6" w:space="0" w:color="auto"/>
              <w:left w:val="single" w:sz="6" w:space="0" w:color="auto"/>
              <w:bottom w:val="single" w:sz="6" w:space="0" w:color="auto"/>
              <w:right w:val="single" w:sz="6" w:space="0" w:color="auto"/>
            </w:tcBorders>
            <w:hideMark/>
          </w:tcPr>
          <w:p w14:paraId="4E08DFBC"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eastAsia="en-IN"/>
              </w:rPr>
              <w:t>/</w:t>
            </w:r>
            <w:proofErr w:type="spellStart"/>
            <w:r w:rsidRPr="0059076D">
              <w:rPr>
                <w:rFonts w:ascii="Calibri" w:hAnsi="Calibri" w:cs="Calibri"/>
                <w:lang w:eastAsia="en-IN"/>
              </w:rPr>
              <w:t>api</w:t>
            </w:r>
            <w:proofErr w:type="spellEnd"/>
            <w:r w:rsidRPr="0059076D">
              <w:rPr>
                <w:rFonts w:ascii="Calibri" w:hAnsi="Calibri" w:cs="Calibri"/>
                <w:lang w:eastAsia="en-IN"/>
              </w:rPr>
              <w:t>/resumes/{</w:t>
            </w:r>
            <w:proofErr w:type="spellStart"/>
            <w:r w:rsidRPr="0059076D">
              <w:rPr>
                <w:rFonts w:ascii="Calibri" w:hAnsi="Calibri" w:cs="Calibri"/>
                <w:lang w:eastAsia="en-IN"/>
              </w:rPr>
              <w:t>resumeId</w:t>
            </w:r>
            <w:proofErr w:type="spellEnd"/>
            <w:r w:rsidRPr="0059076D">
              <w:rPr>
                <w:rFonts w:ascii="Calibri" w:hAnsi="Calibri" w:cs="Calibri"/>
                <w:lang w:eastAsia="en-IN"/>
              </w:rPr>
              <w:t>}/set-primary </w:t>
            </w:r>
          </w:p>
        </w:tc>
        <w:tc>
          <w:tcPr>
            <w:tcW w:w="810" w:type="dxa"/>
            <w:tcBorders>
              <w:top w:val="single" w:sz="6" w:space="0" w:color="auto"/>
              <w:left w:val="single" w:sz="6" w:space="0" w:color="auto"/>
              <w:bottom w:val="single" w:sz="6" w:space="0" w:color="auto"/>
              <w:right w:val="single" w:sz="6" w:space="0" w:color="auto"/>
            </w:tcBorders>
            <w:hideMark/>
          </w:tcPr>
          <w:p w14:paraId="457C0BC2"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eastAsia="en-IN"/>
              </w:rPr>
              <w:t>PUT </w:t>
            </w:r>
          </w:p>
        </w:tc>
        <w:tc>
          <w:tcPr>
            <w:tcW w:w="2190" w:type="dxa"/>
            <w:tcBorders>
              <w:top w:val="single" w:sz="6" w:space="0" w:color="auto"/>
              <w:left w:val="single" w:sz="6" w:space="0" w:color="auto"/>
              <w:bottom w:val="single" w:sz="6" w:space="0" w:color="auto"/>
              <w:right w:val="single" w:sz="6" w:space="0" w:color="auto"/>
            </w:tcBorders>
            <w:hideMark/>
          </w:tcPr>
          <w:p w14:paraId="42DBF0DC"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eastAsia="en-IN"/>
              </w:rPr>
              <w:t xml:space="preserve">Sets the resume as primary (and </w:t>
            </w:r>
            <w:proofErr w:type="spellStart"/>
            <w:r w:rsidRPr="0059076D">
              <w:rPr>
                <w:rFonts w:ascii="Calibri" w:hAnsi="Calibri" w:cs="Calibri"/>
                <w:lang w:eastAsia="en-IN"/>
              </w:rPr>
              <w:t>unsets</w:t>
            </w:r>
            <w:proofErr w:type="spellEnd"/>
            <w:r w:rsidRPr="0059076D">
              <w:rPr>
                <w:rFonts w:ascii="Calibri" w:hAnsi="Calibri" w:cs="Calibri"/>
                <w:lang w:eastAsia="en-IN"/>
              </w:rPr>
              <w:t xml:space="preserve"> existing primary) </w:t>
            </w:r>
          </w:p>
        </w:tc>
        <w:tc>
          <w:tcPr>
            <w:tcW w:w="1620" w:type="dxa"/>
            <w:tcBorders>
              <w:top w:val="single" w:sz="6" w:space="0" w:color="auto"/>
              <w:left w:val="single" w:sz="6" w:space="0" w:color="auto"/>
              <w:bottom w:val="single" w:sz="6" w:space="0" w:color="auto"/>
              <w:right w:val="single" w:sz="6" w:space="0" w:color="auto"/>
            </w:tcBorders>
            <w:hideMark/>
          </w:tcPr>
          <w:p w14:paraId="0AB40A88"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eastAsia="en-IN"/>
              </w:rPr>
              <w:t>On “Set as Primary” </w:t>
            </w:r>
          </w:p>
        </w:tc>
      </w:tr>
      <w:tr w:rsidR="00386CB5" w:rsidRPr="00C65D82" w14:paraId="31E98768" w14:textId="77777777">
        <w:tc>
          <w:tcPr>
            <w:tcW w:w="1845" w:type="dxa"/>
            <w:tcBorders>
              <w:top w:val="single" w:sz="6" w:space="0" w:color="auto"/>
              <w:left w:val="single" w:sz="6" w:space="0" w:color="auto"/>
              <w:bottom w:val="single" w:sz="6" w:space="0" w:color="auto"/>
              <w:right w:val="single" w:sz="6" w:space="0" w:color="auto"/>
            </w:tcBorders>
            <w:hideMark/>
          </w:tcPr>
          <w:p w14:paraId="28224B30" w14:textId="77777777" w:rsidR="00386CB5" w:rsidRPr="0059076D" w:rsidRDefault="00386CB5" w:rsidP="00386CB5">
            <w:pPr>
              <w:textAlignment w:val="baseline"/>
              <w:rPr>
                <w:rFonts w:ascii="Calibri" w:hAnsi="Calibri" w:cs="Calibri"/>
                <w:lang w:eastAsia="en-IN"/>
              </w:rPr>
            </w:pPr>
            <w:proofErr w:type="spellStart"/>
            <w:r w:rsidRPr="0059076D">
              <w:rPr>
                <w:rFonts w:ascii="Calibri" w:hAnsi="Calibri" w:cs="Calibri"/>
                <w:lang w:eastAsia="en-IN"/>
              </w:rPr>
              <w:t>ValidateResume</w:t>
            </w:r>
            <w:proofErr w:type="spellEnd"/>
            <w:r w:rsidRPr="0059076D">
              <w:rPr>
                <w:rFonts w:ascii="Calibri" w:hAnsi="Calibri" w:cs="Calibri"/>
                <w:lang w:eastAsia="en-IN"/>
              </w:rPr>
              <w:t> </w:t>
            </w:r>
          </w:p>
        </w:tc>
        <w:tc>
          <w:tcPr>
            <w:tcW w:w="2745" w:type="dxa"/>
            <w:tcBorders>
              <w:top w:val="single" w:sz="6" w:space="0" w:color="auto"/>
              <w:left w:val="single" w:sz="6" w:space="0" w:color="auto"/>
              <w:bottom w:val="single" w:sz="6" w:space="0" w:color="auto"/>
              <w:right w:val="single" w:sz="6" w:space="0" w:color="auto"/>
            </w:tcBorders>
            <w:hideMark/>
          </w:tcPr>
          <w:p w14:paraId="46AB4422"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eastAsia="en-IN"/>
              </w:rPr>
              <w:t>/</w:t>
            </w:r>
            <w:proofErr w:type="spellStart"/>
            <w:r w:rsidRPr="0059076D">
              <w:rPr>
                <w:rFonts w:ascii="Calibri" w:hAnsi="Calibri" w:cs="Calibri"/>
                <w:lang w:eastAsia="en-IN"/>
              </w:rPr>
              <w:t>api</w:t>
            </w:r>
            <w:proofErr w:type="spellEnd"/>
            <w:r w:rsidRPr="0059076D">
              <w:rPr>
                <w:rFonts w:ascii="Calibri" w:hAnsi="Calibri" w:cs="Calibri"/>
                <w:lang w:eastAsia="en-IN"/>
              </w:rPr>
              <w:t>/resumes/{</w:t>
            </w:r>
            <w:proofErr w:type="spellStart"/>
            <w:r w:rsidRPr="0059076D">
              <w:rPr>
                <w:rFonts w:ascii="Calibri" w:hAnsi="Calibri" w:cs="Calibri"/>
                <w:lang w:eastAsia="en-IN"/>
              </w:rPr>
              <w:t>resumeId</w:t>
            </w:r>
            <w:proofErr w:type="spellEnd"/>
            <w:r w:rsidRPr="0059076D">
              <w:rPr>
                <w:rFonts w:ascii="Calibri" w:hAnsi="Calibri" w:cs="Calibri"/>
                <w:lang w:eastAsia="en-IN"/>
              </w:rPr>
              <w:t>}/validate </w:t>
            </w:r>
          </w:p>
        </w:tc>
        <w:tc>
          <w:tcPr>
            <w:tcW w:w="810" w:type="dxa"/>
            <w:tcBorders>
              <w:top w:val="single" w:sz="6" w:space="0" w:color="auto"/>
              <w:left w:val="single" w:sz="6" w:space="0" w:color="auto"/>
              <w:bottom w:val="single" w:sz="6" w:space="0" w:color="auto"/>
              <w:right w:val="single" w:sz="6" w:space="0" w:color="auto"/>
            </w:tcBorders>
            <w:hideMark/>
          </w:tcPr>
          <w:p w14:paraId="3361A212"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eastAsia="en-IN"/>
              </w:rPr>
              <w:t>POST </w:t>
            </w:r>
          </w:p>
        </w:tc>
        <w:tc>
          <w:tcPr>
            <w:tcW w:w="2190" w:type="dxa"/>
            <w:tcBorders>
              <w:top w:val="single" w:sz="6" w:space="0" w:color="auto"/>
              <w:left w:val="single" w:sz="6" w:space="0" w:color="auto"/>
              <w:bottom w:val="single" w:sz="6" w:space="0" w:color="auto"/>
              <w:right w:val="single" w:sz="6" w:space="0" w:color="auto"/>
            </w:tcBorders>
            <w:hideMark/>
          </w:tcPr>
          <w:p w14:paraId="43935E96"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eastAsia="en-IN"/>
              </w:rPr>
              <w:t xml:space="preserve">Runs </w:t>
            </w:r>
            <w:proofErr w:type="spellStart"/>
            <w:r w:rsidRPr="0059076D">
              <w:rPr>
                <w:rFonts w:ascii="Calibri" w:hAnsi="Calibri" w:cs="Calibri"/>
                <w:lang w:eastAsia="en-IN"/>
              </w:rPr>
              <w:t>serverside</w:t>
            </w:r>
            <w:proofErr w:type="spellEnd"/>
            <w:r w:rsidRPr="0059076D">
              <w:rPr>
                <w:rFonts w:ascii="Calibri" w:hAnsi="Calibri" w:cs="Calibri"/>
                <w:lang w:eastAsia="en-IN"/>
              </w:rPr>
              <w:t xml:space="preserve"> validation (dates, formats, required sections) </w:t>
            </w:r>
          </w:p>
        </w:tc>
        <w:tc>
          <w:tcPr>
            <w:tcW w:w="1620" w:type="dxa"/>
            <w:tcBorders>
              <w:top w:val="single" w:sz="6" w:space="0" w:color="auto"/>
              <w:left w:val="single" w:sz="6" w:space="0" w:color="auto"/>
              <w:bottom w:val="single" w:sz="6" w:space="0" w:color="auto"/>
              <w:right w:val="single" w:sz="6" w:space="0" w:color="auto"/>
            </w:tcBorders>
            <w:hideMark/>
          </w:tcPr>
          <w:p w14:paraId="07A0765D"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eastAsia="en-IN"/>
              </w:rPr>
              <w:t xml:space="preserve">On save and </w:t>
            </w:r>
            <w:proofErr w:type="spellStart"/>
            <w:r w:rsidRPr="0059076D">
              <w:rPr>
                <w:rFonts w:ascii="Calibri" w:hAnsi="Calibri" w:cs="Calibri"/>
                <w:lang w:eastAsia="en-IN"/>
              </w:rPr>
              <w:t>preexport</w:t>
            </w:r>
            <w:proofErr w:type="spellEnd"/>
            <w:r w:rsidRPr="0059076D">
              <w:rPr>
                <w:rFonts w:ascii="Calibri" w:hAnsi="Calibri" w:cs="Calibri"/>
                <w:lang w:eastAsia="en-IN"/>
              </w:rPr>
              <w:t xml:space="preserve"> checks </w:t>
            </w:r>
          </w:p>
        </w:tc>
      </w:tr>
      <w:tr w:rsidR="00386CB5" w:rsidRPr="00C65D82" w14:paraId="19AB581C" w14:textId="77777777">
        <w:tc>
          <w:tcPr>
            <w:tcW w:w="1845" w:type="dxa"/>
            <w:tcBorders>
              <w:top w:val="single" w:sz="6" w:space="0" w:color="auto"/>
              <w:left w:val="single" w:sz="6" w:space="0" w:color="auto"/>
              <w:bottom w:val="single" w:sz="6" w:space="0" w:color="auto"/>
              <w:right w:val="single" w:sz="6" w:space="0" w:color="auto"/>
            </w:tcBorders>
            <w:hideMark/>
          </w:tcPr>
          <w:p w14:paraId="66FC6E68" w14:textId="77777777" w:rsidR="00386CB5" w:rsidRPr="0059076D" w:rsidRDefault="00386CB5" w:rsidP="00386CB5">
            <w:pPr>
              <w:textAlignment w:val="baseline"/>
              <w:rPr>
                <w:rFonts w:ascii="Calibri" w:hAnsi="Calibri" w:cs="Calibri"/>
                <w:lang w:eastAsia="en-IN"/>
              </w:rPr>
            </w:pPr>
            <w:proofErr w:type="spellStart"/>
            <w:r w:rsidRPr="0059076D">
              <w:rPr>
                <w:rFonts w:ascii="Calibri" w:hAnsi="Calibri" w:cs="Calibri"/>
                <w:lang w:eastAsia="en-IN"/>
              </w:rPr>
              <w:t>GetTemplates</w:t>
            </w:r>
            <w:proofErr w:type="spellEnd"/>
            <w:r w:rsidRPr="0059076D">
              <w:rPr>
                <w:rFonts w:ascii="Calibri" w:hAnsi="Calibri" w:cs="Calibri"/>
                <w:lang w:eastAsia="en-IN"/>
              </w:rPr>
              <w:t> </w:t>
            </w:r>
          </w:p>
        </w:tc>
        <w:tc>
          <w:tcPr>
            <w:tcW w:w="2745" w:type="dxa"/>
            <w:tcBorders>
              <w:top w:val="single" w:sz="6" w:space="0" w:color="auto"/>
              <w:left w:val="single" w:sz="6" w:space="0" w:color="auto"/>
              <w:bottom w:val="single" w:sz="6" w:space="0" w:color="auto"/>
              <w:right w:val="single" w:sz="6" w:space="0" w:color="auto"/>
            </w:tcBorders>
            <w:hideMark/>
          </w:tcPr>
          <w:p w14:paraId="7D246C83"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eastAsia="en-IN"/>
              </w:rPr>
              <w:t>/</w:t>
            </w:r>
            <w:proofErr w:type="spellStart"/>
            <w:r w:rsidRPr="0059076D">
              <w:rPr>
                <w:rFonts w:ascii="Calibri" w:hAnsi="Calibri" w:cs="Calibri"/>
                <w:lang w:eastAsia="en-IN"/>
              </w:rPr>
              <w:t>api</w:t>
            </w:r>
            <w:proofErr w:type="spellEnd"/>
            <w:r w:rsidRPr="0059076D">
              <w:rPr>
                <w:rFonts w:ascii="Calibri" w:hAnsi="Calibri" w:cs="Calibri"/>
                <w:lang w:eastAsia="en-IN"/>
              </w:rPr>
              <w:t>/resumes/templates </w:t>
            </w:r>
          </w:p>
        </w:tc>
        <w:tc>
          <w:tcPr>
            <w:tcW w:w="810" w:type="dxa"/>
            <w:tcBorders>
              <w:top w:val="single" w:sz="6" w:space="0" w:color="auto"/>
              <w:left w:val="single" w:sz="6" w:space="0" w:color="auto"/>
              <w:bottom w:val="single" w:sz="6" w:space="0" w:color="auto"/>
              <w:right w:val="single" w:sz="6" w:space="0" w:color="auto"/>
            </w:tcBorders>
            <w:hideMark/>
          </w:tcPr>
          <w:p w14:paraId="7963CA88"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eastAsia="en-IN"/>
              </w:rPr>
              <w:t>GET </w:t>
            </w:r>
          </w:p>
        </w:tc>
        <w:tc>
          <w:tcPr>
            <w:tcW w:w="2190" w:type="dxa"/>
            <w:tcBorders>
              <w:top w:val="single" w:sz="6" w:space="0" w:color="auto"/>
              <w:left w:val="single" w:sz="6" w:space="0" w:color="auto"/>
              <w:bottom w:val="single" w:sz="6" w:space="0" w:color="auto"/>
              <w:right w:val="single" w:sz="6" w:space="0" w:color="auto"/>
            </w:tcBorders>
            <w:hideMark/>
          </w:tcPr>
          <w:p w14:paraId="045DC7CF"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eastAsia="en-IN"/>
              </w:rPr>
              <w:t>Retrieves available ATS templates and capabilities </w:t>
            </w:r>
          </w:p>
        </w:tc>
        <w:tc>
          <w:tcPr>
            <w:tcW w:w="1620" w:type="dxa"/>
            <w:tcBorders>
              <w:top w:val="single" w:sz="6" w:space="0" w:color="auto"/>
              <w:left w:val="single" w:sz="6" w:space="0" w:color="auto"/>
              <w:bottom w:val="single" w:sz="6" w:space="0" w:color="auto"/>
              <w:right w:val="single" w:sz="6" w:space="0" w:color="auto"/>
            </w:tcBorders>
            <w:hideMark/>
          </w:tcPr>
          <w:p w14:paraId="1CC7022E"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eastAsia="en-IN"/>
              </w:rPr>
              <w:t>On screen load/template panel open </w:t>
            </w:r>
          </w:p>
        </w:tc>
      </w:tr>
      <w:tr w:rsidR="00386CB5" w:rsidRPr="00C65D82" w14:paraId="4EAC5B36" w14:textId="77777777">
        <w:tc>
          <w:tcPr>
            <w:tcW w:w="1845" w:type="dxa"/>
            <w:tcBorders>
              <w:top w:val="single" w:sz="6" w:space="0" w:color="auto"/>
              <w:left w:val="single" w:sz="6" w:space="0" w:color="auto"/>
              <w:bottom w:val="single" w:sz="6" w:space="0" w:color="auto"/>
              <w:right w:val="single" w:sz="6" w:space="0" w:color="auto"/>
            </w:tcBorders>
            <w:hideMark/>
          </w:tcPr>
          <w:p w14:paraId="5D5FE2E4" w14:textId="77777777" w:rsidR="00386CB5" w:rsidRPr="0059076D" w:rsidRDefault="00386CB5" w:rsidP="00386CB5">
            <w:pPr>
              <w:textAlignment w:val="baseline"/>
              <w:rPr>
                <w:rFonts w:ascii="Calibri" w:hAnsi="Calibri" w:cs="Calibri"/>
                <w:lang w:eastAsia="en-IN"/>
              </w:rPr>
            </w:pPr>
            <w:proofErr w:type="spellStart"/>
            <w:r w:rsidRPr="0059076D">
              <w:rPr>
                <w:rFonts w:ascii="Calibri" w:hAnsi="Calibri" w:cs="Calibri"/>
                <w:lang w:eastAsia="en-IN"/>
              </w:rPr>
              <w:t>LogAuditEvent</w:t>
            </w:r>
            <w:proofErr w:type="spellEnd"/>
            <w:r w:rsidRPr="0059076D">
              <w:rPr>
                <w:rFonts w:ascii="Calibri" w:hAnsi="Calibri" w:cs="Calibri"/>
                <w:lang w:eastAsia="en-IN"/>
              </w:rPr>
              <w:t> </w:t>
            </w:r>
          </w:p>
        </w:tc>
        <w:tc>
          <w:tcPr>
            <w:tcW w:w="2745" w:type="dxa"/>
            <w:tcBorders>
              <w:top w:val="single" w:sz="6" w:space="0" w:color="auto"/>
              <w:left w:val="single" w:sz="6" w:space="0" w:color="auto"/>
              <w:bottom w:val="single" w:sz="6" w:space="0" w:color="auto"/>
              <w:right w:val="single" w:sz="6" w:space="0" w:color="auto"/>
            </w:tcBorders>
            <w:hideMark/>
          </w:tcPr>
          <w:p w14:paraId="429031ED"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eastAsia="en-IN"/>
              </w:rPr>
              <w:t>/</w:t>
            </w:r>
            <w:proofErr w:type="spellStart"/>
            <w:r w:rsidRPr="0059076D">
              <w:rPr>
                <w:rFonts w:ascii="Calibri" w:hAnsi="Calibri" w:cs="Calibri"/>
                <w:lang w:eastAsia="en-IN"/>
              </w:rPr>
              <w:t>api</w:t>
            </w:r>
            <w:proofErr w:type="spellEnd"/>
            <w:r w:rsidRPr="0059076D">
              <w:rPr>
                <w:rFonts w:ascii="Calibri" w:hAnsi="Calibri" w:cs="Calibri"/>
                <w:lang w:eastAsia="en-IN"/>
              </w:rPr>
              <w:t>/audit/resume </w:t>
            </w:r>
          </w:p>
        </w:tc>
        <w:tc>
          <w:tcPr>
            <w:tcW w:w="810" w:type="dxa"/>
            <w:tcBorders>
              <w:top w:val="single" w:sz="6" w:space="0" w:color="auto"/>
              <w:left w:val="single" w:sz="6" w:space="0" w:color="auto"/>
              <w:bottom w:val="single" w:sz="6" w:space="0" w:color="auto"/>
              <w:right w:val="single" w:sz="6" w:space="0" w:color="auto"/>
            </w:tcBorders>
            <w:hideMark/>
          </w:tcPr>
          <w:p w14:paraId="30D8168F"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eastAsia="en-IN"/>
              </w:rPr>
              <w:t>POST </w:t>
            </w:r>
          </w:p>
        </w:tc>
        <w:tc>
          <w:tcPr>
            <w:tcW w:w="2190" w:type="dxa"/>
            <w:tcBorders>
              <w:top w:val="single" w:sz="6" w:space="0" w:color="auto"/>
              <w:left w:val="single" w:sz="6" w:space="0" w:color="auto"/>
              <w:bottom w:val="single" w:sz="6" w:space="0" w:color="auto"/>
              <w:right w:val="single" w:sz="6" w:space="0" w:color="auto"/>
            </w:tcBorders>
            <w:hideMark/>
          </w:tcPr>
          <w:p w14:paraId="6CE62E09"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eastAsia="en-IN"/>
              </w:rPr>
              <w:t>Logs create/update/</w:t>
            </w:r>
            <w:proofErr w:type="spellStart"/>
            <w:r w:rsidRPr="0059076D">
              <w:rPr>
                <w:rFonts w:ascii="Calibri" w:hAnsi="Calibri" w:cs="Calibri"/>
                <w:lang w:eastAsia="en-IN"/>
              </w:rPr>
              <w:t>primaryset</w:t>
            </w:r>
            <w:proofErr w:type="spellEnd"/>
            <w:r w:rsidRPr="0059076D">
              <w:rPr>
                <w:rFonts w:ascii="Calibri" w:hAnsi="Calibri" w:cs="Calibri"/>
                <w:lang w:eastAsia="en-IN"/>
              </w:rPr>
              <w:t xml:space="preserve"> events </w:t>
            </w:r>
          </w:p>
        </w:tc>
        <w:tc>
          <w:tcPr>
            <w:tcW w:w="1620" w:type="dxa"/>
            <w:tcBorders>
              <w:top w:val="single" w:sz="6" w:space="0" w:color="auto"/>
              <w:left w:val="single" w:sz="6" w:space="0" w:color="auto"/>
              <w:bottom w:val="single" w:sz="6" w:space="0" w:color="auto"/>
              <w:right w:val="single" w:sz="6" w:space="0" w:color="auto"/>
            </w:tcBorders>
            <w:hideMark/>
          </w:tcPr>
          <w:p w14:paraId="5580F10D"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eastAsia="en-IN"/>
              </w:rPr>
              <w:t>After each successful action </w:t>
            </w:r>
          </w:p>
        </w:tc>
      </w:tr>
    </w:tbl>
    <w:p w14:paraId="4533F824" w14:textId="77777777" w:rsidR="00386CB5" w:rsidRPr="0059076D" w:rsidRDefault="00386CB5" w:rsidP="00386CB5">
      <w:pPr>
        <w:textAlignment w:val="baseline"/>
        <w:rPr>
          <w:rFonts w:ascii="Calibri" w:hAnsi="Calibri" w:cs="Calibri"/>
          <w:sz w:val="18"/>
          <w:szCs w:val="18"/>
          <w:lang w:eastAsia="en-IN"/>
        </w:rPr>
      </w:pPr>
      <w:r w:rsidRPr="0059076D">
        <w:rPr>
          <w:rFonts w:ascii="Calibri" w:hAnsi="Calibri" w:cs="Calibri"/>
          <w:sz w:val="22"/>
          <w:szCs w:val="22"/>
          <w:lang w:eastAsia="en-IN"/>
        </w:rPr>
        <w:t> </w:t>
      </w:r>
    </w:p>
    <w:p w14:paraId="75C34887" w14:textId="77777777" w:rsidR="00386CB5" w:rsidRPr="0059076D" w:rsidRDefault="00386CB5" w:rsidP="00386CB5">
      <w:pPr>
        <w:textAlignment w:val="baseline"/>
        <w:rPr>
          <w:rFonts w:ascii="Calibri" w:hAnsi="Calibri" w:cs="Calibri"/>
          <w:sz w:val="18"/>
          <w:szCs w:val="18"/>
          <w:lang w:eastAsia="en-IN"/>
        </w:rPr>
      </w:pPr>
      <w:r w:rsidRPr="0059076D">
        <w:rPr>
          <w:rFonts w:ascii="Calibri" w:hAnsi="Calibri" w:cs="Calibri"/>
          <w:sz w:val="22"/>
          <w:szCs w:val="22"/>
          <w:lang w:eastAsia="en-IN"/>
        </w:rPr>
        <w:t> </w:t>
      </w:r>
    </w:p>
    <w:p w14:paraId="57D46008" w14:textId="77777777" w:rsidR="004F751A" w:rsidRPr="0059076D" w:rsidRDefault="004F751A">
      <w:pPr>
        <w:rPr>
          <w:rFonts w:ascii="Calibri" w:eastAsiaTheme="majorEastAsia" w:hAnsi="Calibri" w:cs="Calibri"/>
          <w:color w:val="0F4761" w:themeColor="accent1" w:themeShade="BF"/>
          <w:sz w:val="32"/>
          <w:szCs w:val="32"/>
          <w:lang w:eastAsia="en-IN"/>
        </w:rPr>
      </w:pPr>
      <w:r w:rsidRPr="0059076D">
        <w:rPr>
          <w:rFonts w:ascii="Calibri" w:hAnsi="Calibri" w:cs="Calibri"/>
          <w:lang w:eastAsia="en-IN"/>
        </w:rPr>
        <w:br w:type="page"/>
      </w:r>
    </w:p>
    <w:p w14:paraId="5FC25FDF" w14:textId="35EFA07D" w:rsidR="00386CB5" w:rsidRPr="0059076D" w:rsidRDefault="00386CB5" w:rsidP="007A5555">
      <w:pPr>
        <w:pStyle w:val="Heading1"/>
        <w:rPr>
          <w:rFonts w:ascii="Calibri" w:hAnsi="Calibri" w:cs="Calibri"/>
          <w:sz w:val="18"/>
          <w:szCs w:val="18"/>
          <w:lang w:eastAsia="en-IN"/>
        </w:rPr>
      </w:pPr>
      <w:r w:rsidRPr="0059076D">
        <w:rPr>
          <w:rFonts w:ascii="Calibri" w:hAnsi="Calibri" w:cs="Calibri"/>
          <w:lang w:eastAsia="en-IN"/>
        </w:rPr>
        <w:t xml:space="preserve">Use </w:t>
      </w:r>
      <w:r w:rsidR="00F24BC1" w:rsidRPr="00F24BC1">
        <w:rPr>
          <w:rFonts w:ascii="Calibri" w:hAnsi="Calibri" w:cs="Calibri"/>
          <w:lang w:eastAsia="en-IN"/>
        </w:rPr>
        <w:t>C</w:t>
      </w:r>
      <w:r w:rsidRPr="00F24BC1">
        <w:rPr>
          <w:rFonts w:ascii="Calibri" w:hAnsi="Calibri" w:cs="Calibri"/>
          <w:lang w:eastAsia="en-IN"/>
        </w:rPr>
        <w:t>ase</w:t>
      </w:r>
      <w:r w:rsidRPr="0059076D">
        <w:rPr>
          <w:rFonts w:ascii="Calibri" w:hAnsi="Calibri" w:cs="Calibri"/>
          <w:lang w:eastAsia="en-IN"/>
        </w:rPr>
        <w:t xml:space="preserve"> </w:t>
      </w:r>
      <w:r w:rsidR="004F751A" w:rsidRPr="0059076D">
        <w:rPr>
          <w:rFonts w:ascii="Calibri" w:hAnsi="Calibri" w:cs="Calibri"/>
          <w:lang w:eastAsia="en-IN"/>
        </w:rPr>
        <w:t>1</w:t>
      </w:r>
      <w:r w:rsidR="00EB63AA">
        <w:rPr>
          <w:rFonts w:ascii="Calibri" w:hAnsi="Calibri" w:cs="Calibri"/>
          <w:lang w:eastAsia="en-IN"/>
        </w:rPr>
        <w:t>3</w:t>
      </w:r>
      <w:r w:rsidRPr="0059076D">
        <w:rPr>
          <w:rFonts w:ascii="Calibri" w:hAnsi="Calibri" w:cs="Calibri"/>
          <w:lang w:eastAsia="en-IN"/>
        </w:rPr>
        <w:t>: Generate AI-Assisted Resume </w:t>
      </w:r>
    </w:p>
    <w:p w14:paraId="3EE4DF87" w14:textId="77777777" w:rsidR="00386CB5" w:rsidRPr="0059076D" w:rsidRDefault="00386CB5" w:rsidP="00386CB5">
      <w:pPr>
        <w:textAlignment w:val="baseline"/>
        <w:rPr>
          <w:rFonts w:ascii="Calibri" w:hAnsi="Calibri" w:cs="Calibri"/>
          <w:sz w:val="18"/>
          <w:szCs w:val="18"/>
          <w:lang w:eastAsia="en-IN"/>
        </w:rPr>
      </w:pPr>
      <w:r w:rsidRPr="0059076D">
        <w:rPr>
          <w:rFonts w:ascii="Calibri" w:hAnsi="Calibri" w:cs="Calibri"/>
          <w:sz w:val="22"/>
          <w:szCs w:val="22"/>
          <w:lang w:eastAsia="en-IN"/>
        </w:rPr>
        <w:t> </w:t>
      </w:r>
    </w:p>
    <w:p w14:paraId="6D601EFF" w14:textId="030FCBA7" w:rsidR="00386CB5" w:rsidRPr="0059076D" w:rsidRDefault="00386CB5" w:rsidP="004F751A">
      <w:pPr>
        <w:pStyle w:val="Heading3"/>
        <w:rPr>
          <w:rFonts w:ascii="Calibri" w:hAnsi="Calibri" w:cs="Calibri"/>
          <w:sz w:val="18"/>
          <w:szCs w:val="18"/>
          <w:lang w:eastAsia="en-IN"/>
        </w:rPr>
      </w:pPr>
      <w:r w:rsidRPr="00B450AE">
        <w:rPr>
          <w:rFonts w:ascii="Calibri" w:hAnsi="Calibri" w:cs="Calibri"/>
          <w:lang w:val="en-US"/>
        </w:rPr>
        <w:t>Description</w:t>
      </w:r>
      <w:r w:rsidR="00DD6D66" w:rsidRPr="00B450AE">
        <w:rPr>
          <w:rFonts w:ascii="Calibri" w:hAnsi="Calibri" w:cs="Calibri"/>
          <w:lang w:val="en-US"/>
        </w:rPr>
        <w:t xml:space="preserve">: </w:t>
      </w:r>
    </w:p>
    <w:p w14:paraId="1B921E7D" w14:textId="77777777" w:rsidR="00386CB5" w:rsidRPr="0059076D" w:rsidRDefault="00386CB5" w:rsidP="00386CB5">
      <w:pPr>
        <w:textAlignment w:val="baseline"/>
        <w:rPr>
          <w:rFonts w:ascii="Calibri" w:hAnsi="Calibri" w:cs="Calibri"/>
          <w:sz w:val="18"/>
          <w:szCs w:val="18"/>
          <w:lang w:eastAsia="en-IN"/>
        </w:rPr>
      </w:pPr>
      <w:r w:rsidRPr="0059076D">
        <w:rPr>
          <w:rFonts w:ascii="Calibri" w:hAnsi="Calibri" w:cs="Calibri"/>
          <w:lang w:val="en-US" w:eastAsia="en-IN"/>
        </w:rPr>
        <w:t>This use case describes how a student can generate a resume using AI assistance in ScholarPath. The system leverages AI to create a draft resume based on minimal input (such as education, experience, and skills). The student can then review, preview in a chosen template, and edit the AI-generated resume in the Resume Editor before saving it. Parents have read-only visibility of the generated resume, while educators and school admins have no access.</w:t>
      </w:r>
      <w:r w:rsidRPr="0059076D">
        <w:rPr>
          <w:rFonts w:ascii="Calibri" w:hAnsi="Calibri" w:cs="Calibri"/>
          <w:lang w:eastAsia="en-IN"/>
        </w:rPr>
        <w:t> </w:t>
      </w:r>
    </w:p>
    <w:p w14:paraId="4FA87302" w14:textId="19A54D02" w:rsidR="00386CB5" w:rsidRPr="0059076D" w:rsidRDefault="00386CB5" w:rsidP="004F751A">
      <w:pPr>
        <w:pStyle w:val="Heading3"/>
        <w:rPr>
          <w:rFonts w:ascii="Calibri" w:hAnsi="Calibri" w:cs="Calibri"/>
          <w:sz w:val="18"/>
          <w:szCs w:val="18"/>
          <w:lang w:eastAsia="en-IN"/>
        </w:rPr>
      </w:pPr>
      <w:r w:rsidRPr="00B450AE">
        <w:rPr>
          <w:rFonts w:ascii="Calibri" w:hAnsi="Calibri" w:cs="Calibri"/>
          <w:lang w:val="en-US"/>
        </w:rPr>
        <w:t>Actors</w:t>
      </w:r>
      <w:r w:rsidR="00DD6D66" w:rsidRPr="00B450AE">
        <w:rPr>
          <w:rFonts w:ascii="Calibri" w:hAnsi="Calibri" w:cs="Calibri"/>
          <w:lang w:val="en-US"/>
        </w:rPr>
        <w:t xml:space="preserve">: </w:t>
      </w:r>
    </w:p>
    <w:p w14:paraId="0C50E627" w14:textId="77777777" w:rsidR="00386CB5" w:rsidRPr="0059076D" w:rsidRDefault="00386CB5" w:rsidP="004B3FFC">
      <w:pPr>
        <w:numPr>
          <w:ilvl w:val="0"/>
          <w:numId w:val="49"/>
        </w:numPr>
        <w:ind w:left="1080" w:firstLine="0"/>
        <w:textAlignment w:val="baseline"/>
        <w:rPr>
          <w:rFonts w:ascii="Calibri" w:hAnsi="Calibri" w:cs="Calibri"/>
          <w:lang w:eastAsia="en-IN"/>
        </w:rPr>
      </w:pPr>
      <w:r w:rsidRPr="0059076D">
        <w:rPr>
          <w:rFonts w:ascii="Calibri" w:hAnsi="Calibri" w:cs="Calibri"/>
          <w:b/>
          <w:lang w:val="en-US"/>
        </w:rPr>
        <w:t>Primary Actor</w:t>
      </w:r>
      <w:r w:rsidRPr="0059076D">
        <w:rPr>
          <w:rFonts w:ascii="Calibri" w:hAnsi="Calibri" w:cs="Calibri"/>
          <w:lang w:val="en-US" w:eastAsia="en-IN"/>
        </w:rPr>
        <w:t>: Student (Grades 6–12)</w:t>
      </w:r>
      <w:r w:rsidRPr="0059076D">
        <w:rPr>
          <w:rFonts w:ascii="Calibri" w:hAnsi="Calibri" w:cs="Calibri"/>
          <w:lang w:eastAsia="en-IN"/>
        </w:rPr>
        <w:t> </w:t>
      </w:r>
    </w:p>
    <w:p w14:paraId="169A1227" w14:textId="77777777" w:rsidR="00386CB5" w:rsidRPr="0059076D" w:rsidRDefault="00386CB5" w:rsidP="004B3FFC">
      <w:pPr>
        <w:numPr>
          <w:ilvl w:val="0"/>
          <w:numId w:val="50"/>
        </w:numPr>
        <w:ind w:left="1080" w:firstLine="0"/>
        <w:textAlignment w:val="baseline"/>
        <w:rPr>
          <w:rFonts w:ascii="Calibri" w:hAnsi="Calibri" w:cs="Calibri"/>
          <w:lang w:eastAsia="en-IN"/>
        </w:rPr>
      </w:pPr>
      <w:r w:rsidRPr="0059076D">
        <w:rPr>
          <w:rFonts w:ascii="Calibri" w:hAnsi="Calibri" w:cs="Calibri"/>
          <w:b/>
          <w:lang w:val="en-US"/>
        </w:rPr>
        <w:t>Supporting Actor</w:t>
      </w:r>
      <w:r w:rsidRPr="0059076D">
        <w:rPr>
          <w:rFonts w:ascii="Calibri" w:hAnsi="Calibri" w:cs="Calibri"/>
          <w:lang w:val="en-US" w:eastAsia="en-IN"/>
        </w:rPr>
        <w:t>: Parent (read-only view of generated resumes)</w:t>
      </w:r>
      <w:r w:rsidRPr="0059076D">
        <w:rPr>
          <w:rFonts w:ascii="Calibri" w:hAnsi="Calibri" w:cs="Calibri"/>
          <w:lang w:eastAsia="en-IN"/>
        </w:rPr>
        <w:t> </w:t>
      </w:r>
    </w:p>
    <w:p w14:paraId="2FB72D8C" w14:textId="33F042D3" w:rsidR="00386CB5" w:rsidRPr="0059076D" w:rsidRDefault="00386CB5" w:rsidP="004F751A">
      <w:pPr>
        <w:pStyle w:val="Heading3"/>
        <w:rPr>
          <w:rFonts w:ascii="Calibri" w:hAnsi="Calibri" w:cs="Calibri"/>
          <w:sz w:val="18"/>
          <w:szCs w:val="18"/>
          <w:lang w:eastAsia="en-IN"/>
        </w:rPr>
      </w:pPr>
      <w:r w:rsidRPr="00B450AE">
        <w:rPr>
          <w:rFonts w:ascii="Calibri" w:hAnsi="Calibri" w:cs="Calibri"/>
          <w:lang w:val="en-US"/>
        </w:rPr>
        <w:t>Goal</w:t>
      </w:r>
      <w:r w:rsidR="00DD6D66" w:rsidRPr="00B450AE">
        <w:rPr>
          <w:rFonts w:ascii="Calibri" w:hAnsi="Calibri" w:cs="Calibri"/>
          <w:lang w:val="en-US"/>
        </w:rPr>
        <w:t xml:space="preserve">: </w:t>
      </w:r>
    </w:p>
    <w:p w14:paraId="215B235C" w14:textId="77777777" w:rsidR="00386CB5" w:rsidRPr="0059076D" w:rsidRDefault="00386CB5" w:rsidP="00386CB5">
      <w:pPr>
        <w:spacing w:beforeAutospacing="1" w:afterAutospacing="1"/>
        <w:textAlignment w:val="baseline"/>
        <w:rPr>
          <w:rFonts w:ascii="Calibri" w:hAnsi="Calibri" w:cs="Calibri"/>
          <w:sz w:val="18"/>
          <w:szCs w:val="18"/>
          <w:lang w:eastAsia="en-IN"/>
        </w:rPr>
      </w:pPr>
      <w:r w:rsidRPr="0059076D">
        <w:rPr>
          <w:rFonts w:ascii="Calibri" w:hAnsi="Calibri" w:cs="Calibri"/>
          <w:lang w:val="en-US" w:eastAsia="en-IN"/>
        </w:rPr>
        <w:t>Enable students to quickly create a professional, ATS-friendly resume draft using AI with minimal manual input.</w:t>
      </w:r>
      <w:r w:rsidRPr="0059076D">
        <w:rPr>
          <w:rFonts w:ascii="Calibri" w:hAnsi="Calibri" w:cs="Calibri"/>
          <w:lang w:eastAsia="en-IN"/>
        </w:rPr>
        <w:t> </w:t>
      </w:r>
    </w:p>
    <w:p w14:paraId="40684F8C" w14:textId="56E046B5" w:rsidR="00386CB5" w:rsidRPr="0059076D" w:rsidRDefault="00386CB5" w:rsidP="004F751A">
      <w:pPr>
        <w:pStyle w:val="Heading3"/>
        <w:rPr>
          <w:rFonts w:ascii="Calibri" w:hAnsi="Calibri" w:cs="Calibri"/>
          <w:sz w:val="18"/>
          <w:szCs w:val="18"/>
          <w:lang w:eastAsia="en-IN"/>
        </w:rPr>
      </w:pPr>
      <w:r w:rsidRPr="00B450AE">
        <w:rPr>
          <w:rFonts w:ascii="Calibri" w:hAnsi="Calibri" w:cs="Calibri"/>
          <w:lang w:val="en-US"/>
        </w:rPr>
        <w:t>Trigger</w:t>
      </w:r>
      <w:r w:rsidR="00DD6D66" w:rsidRPr="00B450AE">
        <w:rPr>
          <w:rFonts w:ascii="Calibri" w:hAnsi="Calibri" w:cs="Calibri"/>
          <w:lang w:val="en-US"/>
        </w:rPr>
        <w:t xml:space="preserve">: </w:t>
      </w:r>
    </w:p>
    <w:p w14:paraId="7CC08080" w14:textId="77777777" w:rsidR="00386CB5" w:rsidRPr="0059076D" w:rsidRDefault="00386CB5" w:rsidP="00386CB5">
      <w:pPr>
        <w:textAlignment w:val="baseline"/>
        <w:rPr>
          <w:rFonts w:ascii="Calibri" w:hAnsi="Calibri" w:cs="Calibri"/>
          <w:sz w:val="18"/>
          <w:szCs w:val="18"/>
          <w:lang w:eastAsia="en-IN"/>
        </w:rPr>
      </w:pPr>
      <w:r w:rsidRPr="0059076D">
        <w:rPr>
          <w:rFonts w:ascii="Calibri" w:hAnsi="Calibri" w:cs="Calibri"/>
          <w:lang w:val="en-US" w:eastAsia="en-IN"/>
        </w:rPr>
        <w:t xml:space="preserve">Student clicks </w:t>
      </w:r>
      <w:r w:rsidRPr="0059076D">
        <w:rPr>
          <w:rFonts w:ascii="Calibri" w:hAnsi="Calibri" w:cs="Calibri"/>
          <w:lang w:val="en-US"/>
        </w:rPr>
        <w:t>“Generate with AI”</w:t>
      </w:r>
      <w:r w:rsidRPr="0059076D">
        <w:rPr>
          <w:rFonts w:ascii="Calibri" w:hAnsi="Calibri" w:cs="Calibri"/>
          <w:lang w:val="en-US" w:eastAsia="en-IN"/>
        </w:rPr>
        <w:t xml:space="preserve"> button on the Resume Builder landing screen.</w:t>
      </w:r>
      <w:r w:rsidRPr="0059076D">
        <w:rPr>
          <w:rFonts w:ascii="Calibri" w:hAnsi="Calibri" w:cs="Calibri"/>
          <w:lang w:eastAsia="en-IN"/>
        </w:rPr>
        <w:t> </w:t>
      </w:r>
    </w:p>
    <w:p w14:paraId="000EBC1E" w14:textId="1A89DB8A" w:rsidR="00386CB5" w:rsidRPr="0059076D" w:rsidRDefault="00386CB5" w:rsidP="00386CB5">
      <w:pPr>
        <w:textAlignment w:val="baseline"/>
        <w:rPr>
          <w:rFonts w:ascii="Calibri" w:hAnsi="Calibri" w:cs="Calibri"/>
          <w:sz w:val="18"/>
          <w:szCs w:val="18"/>
          <w:lang w:eastAsia="en-IN"/>
        </w:rPr>
      </w:pPr>
      <w:r w:rsidRPr="0059076D">
        <w:rPr>
          <w:rFonts w:ascii="Calibri" w:hAnsi="Calibri" w:cs="Calibri"/>
          <w:lang w:val="en-US"/>
        </w:rPr>
        <w:t>Business Rules</w:t>
      </w:r>
      <w:r w:rsidR="00DD6D66">
        <w:rPr>
          <w:rFonts w:ascii="Calibri" w:hAnsi="Calibri" w:cs="Calibri"/>
          <w:lang w:val="en-US"/>
        </w:rPr>
        <w:t xml:space="preserve">: </w:t>
      </w:r>
    </w:p>
    <w:p w14:paraId="50538A10" w14:textId="77777777" w:rsidR="00386CB5" w:rsidRPr="0059076D" w:rsidRDefault="00386CB5" w:rsidP="004B3FFC">
      <w:pPr>
        <w:numPr>
          <w:ilvl w:val="0"/>
          <w:numId w:val="51"/>
        </w:numPr>
        <w:ind w:left="1080" w:firstLine="0"/>
        <w:textAlignment w:val="baseline"/>
        <w:rPr>
          <w:rFonts w:ascii="Calibri" w:hAnsi="Calibri" w:cs="Calibri"/>
          <w:lang w:eastAsia="en-IN"/>
        </w:rPr>
      </w:pPr>
      <w:r w:rsidRPr="0059076D">
        <w:rPr>
          <w:rFonts w:ascii="Calibri" w:hAnsi="Calibri" w:cs="Calibri"/>
          <w:lang w:val="en-US" w:eastAsia="en-IN"/>
        </w:rPr>
        <w:t>AI generation is only available to students (not parents, educators, or admins).</w:t>
      </w:r>
      <w:r w:rsidRPr="0059076D">
        <w:rPr>
          <w:rFonts w:ascii="Calibri" w:hAnsi="Calibri" w:cs="Calibri"/>
          <w:lang w:eastAsia="en-IN"/>
        </w:rPr>
        <w:t> </w:t>
      </w:r>
    </w:p>
    <w:p w14:paraId="2FE46660" w14:textId="77777777" w:rsidR="00386CB5" w:rsidRPr="0059076D" w:rsidRDefault="00386CB5" w:rsidP="004B3FFC">
      <w:pPr>
        <w:numPr>
          <w:ilvl w:val="0"/>
          <w:numId w:val="52"/>
        </w:numPr>
        <w:ind w:left="1080" w:firstLine="0"/>
        <w:textAlignment w:val="baseline"/>
        <w:rPr>
          <w:rFonts w:ascii="Calibri" w:hAnsi="Calibri" w:cs="Calibri"/>
          <w:lang w:eastAsia="en-IN"/>
        </w:rPr>
      </w:pPr>
      <w:r w:rsidRPr="0059076D">
        <w:rPr>
          <w:rFonts w:ascii="Calibri" w:hAnsi="Calibri" w:cs="Calibri"/>
          <w:lang w:val="en-US" w:eastAsia="en-IN"/>
        </w:rPr>
        <w:t xml:space="preserve">A maximum of </w:t>
      </w:r>
      <w:r w:rsidRPr="0059076D">
        <w:rPr>
          <w:rFonts w:ascii="Calibri" w:hAnsi="Calibri" w:cs="Calibri"/>
          <w:lang w:val="en-US"/>
        </w:rPr>
        <w:t>5 resumes per student</w:t>
      </w:r>
      <w:r w:rsidRPr="0059076D">
        <w:rPr>
          <w:rFonts w:ascii="Calibri" w:hAnsi="Calibri" w:cs="Calibri"/>
          <w:lang w:val="en-US" w:eastAsia="en-IN"/>
        </w:rPr>
        <w:t xml:space="preserve"> is enforced (AI resumes included).</w:t>
      </w:r>
      <w:r w:rsidRPr="0059076D">
        <w:rPr>
          <w:rFonts w:ascii="Calibri" w:hAnsi="Calibri" w:cs="Calibri"/>
          <w:lang w:eastAsia="en-IN"/>
        </w:rPr>
        <w:t> </w:t>
      </w:r>
    </w:p>
    <w:p w14:paraId="68383AD4" w14:textId="77777777" w:rsidR="00386CB5" w:rsidRPr="0059076D" w:rsidRDefault="00386CB5" w:rsidP="004B3FFC">
      <w:pPr>
        <w:numPr>
          <w:ilvl w:val="0"/>
          <w:numId w:val="53"/>
        </w:numPr>
        <w:ind w:left="1080" w:firstLine="0"/>
        <w:textAlignment w:val="baseline"/>
        <w:rPr>
          <w:rFonts w:ascii="Calibri" w:hAnsi="Calibri" w:cs="Calibri"/>
          <w:lang w:eastAsia="en-IN"/>
        </w:rPr>
      </w:pPr>
      <w:r w:rsidRPr="0059076D">
        <w:rPr>
          <w:rFonts w:ascii="Calibri" w:hAnsi="Calibri" w:cs="Calibri"/>
          <w:lang w:val="en-US" w:eastAsia="en-IN"/>
        </w:rPr>
        <w:t xml:space="preserve">One resume must always be marked as </w:t>
      </w:r>
      <w:r w:rsidRPr="0059076D">
        <w:rPr>
          <w:rFonts w:ascii="Calibri" w:hAnsi="Calibri" w:cs="Calibri"/>
          <w:lang w:val="en-US"/>
        </w:rPr>
        <w:t>Primary</w:t>
      </w:r>
      <w:r w:rsidRPr="0059076D">
        <w:rPr>
          <w:rFonts w:ascii="Calibri" w:hAnsi="Calibri" w:cs="Calibri"/>
          <w:lang w:val="en-US" w:eastAsia="en-IN"/>
        </w:rPr>
        <w:t>; Primary cannot be deleted.</w:t>
      </w:r>
      <w:r w:rsidRPr="0059076D">
        <w:rPr>
          <w:rFonts w:ascii="Calibri" w:hAnsi="Calibri" w:cs="Calibri"/>
          <w:lang w:eastAsia="en-IN"/>
        </w:rPr>
        <w:t> </w:t>
      </w:r>
    </w:p>
    <w:p w14:paraId="5035BB92" w14:textId="77777777" w:rsidR="00386CB5" w:rsidRPr="0059076D" w:rsidRDefault="00386CB5" w:rsidP="004B3FFC">
      <w:pPr>
        <w:numPr>
          <w:ilvl w:val="0"/>
          <w:numId w:val="54"/>
        </w:numPr>
        <w:ind w:left="1080" w:firstLine="0"/>
        <w:textAlignment w:val="baseline"/>
        <w:rPr>
          <w:rFonts w:ascii="Calibri" w:hAnsi="Calibri" w:cs="Calibri"/>
          <w:lang w:eastAsia="en-IN"/>
        </w:rPr>
      </w:pPr>
      <w:r w:rsidRPr="0059076D">
        <w:rPr>
          <w:rFonts w:ascii="Calibri" w:hAnsi="Calibri" w:cs="Calibri"/>
          <w:lang w:val="en-US" w:eastAsia="en-IN"/>
        </w:rPr>
        <w:t>AI-generated resumes must follow ATS-friendly formatting (no tables, graphics; standard fonts).</w:t>
      </w:r>
      <w:r w:rsidRPr="0059076D">
        <w:rPr>
          <w:rFonts w:ascii="Calibri" w:hAnsi="Calibri" w:cs="Calibri"/>
          <w:lang w:eastAsia="en-IN"/>
        </w:rPr>
        <w:t> </w:t>
      </w:r>
    </w:p>
    <w:p w14:paraId="3869A0BD" w14:textId="77777777" w:rsidR="00386CB5" w:rsidRPr="0059076D" w:rsidRDefault="00386CB5" w:rsidP="004B3FFC">
      <w:pPr>
        <w:numPr>
          <w:ilvl w:val="0"/>
          <w:numId w:val="55"/>
        </w:numPr>
        <w:ind w:left="1080" w:firstLine="0"/>
        <w:textAlignment w:val="baseline"/>
        <w:rPr>
          <w:rFonts w:ascii="Calibri" w:hAnsi="Calibri" w:cs="Calibri"/>
          <w:lang w:eastAsia="en-IN"/>
        </w:rPr>
      </w:pPr>
      <w:r w:rsidRPr="0059076D">
        <w:rPr>
          <w:rFonts w:ascii="Calibri" w:hAnsi="Calibri" w:cs="Calibri"/>
          <w:lang w:val="en-US" w:eastAsia="en-IN"/>
        </w:rPr>
        <w:t>Students can change templates after AI generation.</w:t>
      </w:r>
      <w:r w:rsidRPr="0059076D">
        <w:rPr>
          <w:rFonts w:ascii="Calibri" w:hAnsi="Calibri" w:cs="Calibri"/>
          <w:lang w:eastAsia="en-IN"/>
        </w:rPr>
        <w:t> </w:t>
      </w:r>
    </w:p>
    <w:p w14:paraId="47483E30" w14:textId="77777777" w:rsidR="00386CB5" w:rsidRPr="0059076D" w:rsidRDefault="00386CB5" w:rsidP="004B3FFC">
      <w:pPr>
        <w:numPr>
          <w:ilvl w:val="0"/>
          <w:numId w:val="56"/>
        </w:numPr>
        <w:ind w:left="1080" w:firstLine="0"/>
        <w:textAlignment w:val="baseline"/>
        <w:rPr>
          <w:rFonts w:ascii="Calibri" w:hAnsi="Calibri" w:cs="Calibri"/>
          <w:lang w:eastAsia="en-IN"/>
        </w:rPr>
      </w:pPr>
      <w:r w:rsidRPr="0059076D">
        <w:rPr>
          <w:rFonts w:ascii="Calibri" w:hAnsi="Calibri" w:cs="Calibri"/>
          <w:lang w:val="en-US" w:eastAsia="en-IN"/>
        </w:rPr>
        <w:t>Parents can view but not edit AI-generated resumes.</w:t>
      </w:r>
      <w:r w:rsidRPr="0059076D">
        <w:rPr>
          <w:rFonts w:ascii="Calibri" w:hAnsi="Calibri" w:cs="Calibri"/>
          <w:lang w:eastAsia="en-IN"/>
        </w:rPr>
        <w:t> </w:t>
      </w:r>
    </w:p>
    <w:p w14:paraId="398694E0" w14:textId="00B0CE7B" w:rsidR="00386CB5" w:rsidRPr="0059076D" w:rsidRDefault="00386CB5" w:rsidP="004F751A">
      <w:pPr>
        <w:pStyle w:val="Heading3"/>
        <w:rPr>
          <w:rFonts w:ascii="Calibri" w:hAnsi="Calibri" w:cs="Calibri"/>
          <w:sz w:val="18"/>
          <w:szCs w:val="18"/>
          <w:lang w:eastAsia="en-IN"/>
        </w:rPr>
      </w:pPr>
      <w:r w:rsidRPr="00B450AE">
        <w:rPr>
          <w:rFonts w:ascii="Calibri" w:hAnsi="Calibri" w:cs="Calibri"/>
          <w:lang w:val="en-US"/>
        </w:rPr>
        <w:t>Pre-Conditions</w:t>
      </w:r>
      <w:r w:rsidR="00DD6D66" w:rsidRPr="00B450AE">
        <w:rPr>
          <w:rFonts w:ascii="Calibri" w:hAnsi="Calibri" w:cs="Calibri"/>
          <w:lang w:val="en-US"/>
        </w:rPr>
        <w:t xml:space="preserve">: </w:t>
      </w:r>
    </w:p>
    <w:p w14:paraId="7B0A1C41" w14:textId="77777777" w:rsidR="00386CB5" w:rsidRPr="0059076D" w:rsidRDefault="00386CB5" w:rsidP="004B3FFC">
      <w:pPr>
        <w:numPr>
          <w:ilvl w:val="0"/>
          <w:numId w:val="57"/>
        </w:numPr>
        <w:ind w:left="1080" w:firstLine="0"/>
        <w:textAlignment w:val="baseline"/>
        <w:rPr>
          <w:rFonts w:ascii="Calibri" w:hAnsi="Calibri" w:cs="Calibri"/>
          <w:lang w:eastAsia="en-IN"/>
        </w:rPr>
      </w:pPr>
      <w:r w:rsidRPr="0059076D">
        <w:rPr>
          <w:rFonts w:ascii="Calibri" w:hAnsi="Calibri" w:cs="Calibri"/>
          <w:lang w:val="en-US" w:eastAsia="en-IN"/>
        </w:rPr>
        <w:t>Students are logged into ScholarPath.</w:t>
      </w:r>
      <w:r w:rsidRPr="0059076D">
        <w:rPr>
          <w:rFonts w:ascii="Calibri" w:hAnsi="Calibri" w:cs="Calibri"/>
          <w:lang w:eastAsia="en-IN"/>
        </w:rPr>
        <w:t> </w:t>
      </w:r>
    </w:p>
    <w:p w14:paraId="4DEAE35F" w14:textId="77777777" w:rsidR="00386CB5" w:rsidRPr="0059076D" w:rsidRDefault="00386CB5" w:rsidP="004B3FFC">
      <w:pPr>
        <w:numPr>
          <w:ilvl w:val="0"/>
          <w:numId w:val="58"/>
        </w:numPr>
        <w:ind w:left="1080" w:firstLine="0"/>
        <w:textAlignment w:val="baseline"/>
        <w:rPr>
          <w:rFonts w:ascii="Calibri" w:hAnsi="Calibri" w:cs="Calibri"/>
          <w:lang w:eastAsia="en-IN"/>
        </w:rPr>
      </w:pPr>
      <w:r w:rsidRPr="0059076D">
        <w:rPr>
          <w:rFonts w:ascii="Calibri" w:hAnsi="Calibri" w:cs="Calibri"/>
          <w:lang w:val="en-US" w:eastAsia="en-IN"/>
        </w:rPr>
        <w:t xml:space="preserve">Resume Builder module is accessible from </w:t>
      </w:r>
      <w:r w:rsidRPr="0059076D">
        <w:rPr>
          <w:rFonts w:ascii="Calibri" w:hAnsi="Calibri" w:cs="Calibri"/>
          <w:lang w:val="en-US"/>
        </w:rPr>
        <w:t>Portfolio &gt; Plan &amp; Build</w:t>
      </w:r>
      <w:r w:rsidRPr="0059076D">
        <w:rPr>
          <w:rFonts w:ascii="Calibri" w:hAnsi="Calibri" w:cs="Calibri"/>
          <w:lang w:val="en-US" w:eastAsia="en-IN"/>
        </w:rPr>
        <w:t>.</w:t>
      </w:r>
      <w:r w:rsidRPr="0059076D">
        <w:rPr>
          <w:rFonts w:ascii="Calibri" w:hAnsi="Calibri" w:cs="Calibri"/>
          <w:lang w:eastAsia="en-IN"/>
        </w:rPr>
        <w:t> </w:t>
      </w:r>
    </w:p>
    <w:p w14:paraId="472193CB" w14:textId="77777777" w:rsidR="00386CB5" w:rsidRPr="0059076D" w:rsidRDefault="00386CB5" w:rsidP="004B3FFC">
      <w:pPr>
        <w:numPr>
          <w:ilvl w:val="0"/>
          <w:numId w:val="59"/>
        </w:numPr>
        <w:ind w:left="1080" w:firstLine="0"/>
        <w:textAlignment w:val="baseline"/>
        <w:rPr>
          <w:rFonts w:ascii="Calibri" w:hAnsi="Calibri" w:cs="Calibri"/>
          <w:lang w:eastAsia="en-IN"/>
        </w:rPr>
      </w:pPr>
      <w:r w:rsidRPr="0059076D">
        <w:rPr>
          <w:rFonts w:ascii="Calibri" w:hAnsi="Calibri" w:cs="Calibri"/>
          <w:lang w:val="en-US" w:eastAsia="en-IN"/>
        </w:rPr>
        <w:t>AI service integration is available and active.</w:t>
      </w:r>
      <w:r w:rsidRPr="0059076D">
        <w:rPr>
          <w:rFonts w:ascii="Calibri" w:hAnsi="Calibri" w:cs="Calibri"/>
          <w:lang w:eastAsia="en-IN"/>
        </w:rPr>
        <w:t> </w:t>
      </w:r>
    </w:p>
    <w:p w14:paraId="6E2FBC3E" w14:textId="77777777" w:rsidR="00386CB5" w:rsidRPr="0059076D" w:rsidRDefault="00386CB5" w:rsidP="004B3FFC">
      <w:pPr>
        <w:numPr>
          <w:ilvl w:val="0"/>
          <w:numId w:val="60"/>
        </w:numPr>
        <w:ind w:left="1080" w:firstLine="0"/>
        <w:textAlignment w:val="baseline"/>
        <w:rPr>
          <w:rFonts w:ascii="Calibri" w:hAnsi="Calibri" w:cs="Calibri"/>
          <w:lang w:eastAsia="en-IN"/>
        </w:rPr>
      </w:pPr>
      <w:r w:rsidRPr="0059076D">
        <w:rPr>
          <w:rFonts w:ascii="Calibri" w:hAnsi="Calibri" w:cs="Calibri"/>
          <w:lang w:val="en-US" w:eastAsia="en-IN"/>
        </w:rPr>
        <w:t>Students have fewer than 5 resumes stored.</w:t>
      </w:r>
      <w:r w:rsidRPr="0059076D">
        <w:rPr>
          <w:rFonts w:ascii="Calibri" w:hAnsi="Calibri" w:cs="Calibri"/>
          <w:lang w:eastAsia="en-IN"/>
        </w:rPr>
        <w:t> </w:t>
      </w:r>
    </w:p>
    <w:p w14:paraId="64F9D385" w14:textId="11494234" w:rsidR="00386CB5" w:rsidRPr="0059076D" w:rsidRDefault="00386CB5" w:rsidP="00F53C71">
      <w:pPr>
        <w:textAlignment w:val="baseline"/>
        <w:rPr>
          <w:rFonts w:ascii="Calibri" w:hAnsi="Calibri" w:cs="Calibri"/>
          <w:sz w:val="18"/>
          <w:szCs w:val="18"/>
          <w:lang w:eastAsia="en-IN"/>
        </w:rPr>
      </w:pPr>
      <w:r w:rsidRPr="0059076D">
        <w:rPr>
          <w:rFonts w:ascii="Calibri" w:hAnsi="Calibri" w:cs="Calibri"/>
          <w:sz w:val="22"/>
          <w:szCs w:val="22"/>
          <w:lang w:eastAsia="en-IN"/>
        </w:rPr>
        <w:t> </w:t>
      </w:r>
      <w:r w:rsidRPr="0059076D">
        <w:rPr>
          <w:rFonts w:ascii="Calibri" w:hAnsi="Calibri" w:cs="Calibri"/>
          <w:i/>
          <w:iCs/>
          <w:color w:val="44546A"/>
          <w:sz w:val="18"/>
          <w:szCs w:val="18"/>
          <w:lang w:eastAsia="en-IN"/>
        </w:rPr>
        <w:t> </w:t>
      </w:r>
    </w:p>
    <w:p w14:paraId="5F347A8B" w14:textId="4A471FD9" w:rsidR="00386CB5" w:rsidRPr="0059076D" w:rsidRDefault="00386CB5" w:rsidP="004F751A">
      <w:pPr>
        <w:pStyle w:val="Heading3"/>
        <w:rPr>
          <w:rFonts w:ascii="Calibri" w:hAnsi="Calibri" w:cs="Calibri"/>
          <w:sz w:val="18"/>
          <w:szCs w:val="18"/>
          <w:lang w:eastAsia="en-IN"/>
        </w:rPr>
      </w:pPr>
      <w:r w:rsidRPr="00B450AE">
        <w:rPr>
          <w:rFonts w:ascii="Calibri" w:hAnsi="Calibri" w:cs="Calibri"/>
          <w:lang w:val="en-US"/>
        </w:rPr>
        <w:t>Steps</w:t>
      </w:r>
      <w:r w:rsidR="00DD6D66" w:rsidRPr="00B450AE">
        <w:rPr>
          <w:rFonts w:ascii="Calibri" w:hAnsi="Calibri" w:cs="Calibri"/>
          <w:lang w:val="en-US"/>
        </w:rPr>
        <w:t xml:space="preserve">: </w:t>
      </w:r>
    </w:p>
    <w:p w14:paraId="7B4E0F8B" w14:textId="77777777" w:rsidR="00386CB5" w:rsidRPr="0059076D" w:rsidRDefault="00386CB5" w:rsidP="004B3FFC">
      <w:pPr>
        <w:numPr>
          <w:ilvl w:val="0"/>
          <w:numId w:val="61"/>
        </w:numPr>
        <w:ind w:left="1080" w:firstLine="0"/>
        <w:textAlignment w:val="baseline"/>
        <w:rPr>
          <w:rFonts w:ascii="Calibri" w:hAnsi="Calibri" w:cs="Calibri"/>
          <w:lang w:eastAsia="en-IN"/>
        </w:rPr>
      </w:pPr>
      <w:r w:rsidRPr="0059076D">
        <w:rPr>
          <w:rFonts w:ascii="Calibri" w:hAnsi="Calibri" w:cs="Calibri"/>
          <w:lang w:val="en-US" w:eastAsia="en-IN"/>
        </w:rPr>
        <w:t>Login as Student.</w:t>
      </w:r>
      <w:r w:rsidRPr="0059076D">
        <w:rPr>
          <w:rFonts w:ascii="Calibri" w:hAnsi="Calibri" w:cs="Calibri"/>
          <w:lang w:eastAsia="en-IN"/>
        </w:rPr>
        <w:t> </w:t>
      </w:r>
    </w:p>
    <w:p w14:paraId="7CB73AA8" w14:textId="77777777" w:rsidR="00386CB5" w:rsidRPr="0059076D" w:rsidRDefault="00386CB5" w:rsidP="004B3FFC">
      <w:pPr>
        <w:numPr>
          <w:ilvl w:val="0"/>
          <w:numId w:val="62"/>
        </w:numPr>
        <w:ind w:left="1080" w:firstLine="0"/>
        <w:textAlignment w:val="baseline"/>
        <w:rPr>
          <w:rFonts w:ascii="Calibri" w:hAnsi="Calibri" w:cs="Calibri"/>
          <w:lang w:eastAsia="en-IN"/>
        </w:rPr>
      </w:pPr>
      <w:r w:rsidRPr="0059076D">
        <w:rPr>
          <w:rFonts w:ascii="Calibri" w:hAnsi="Calibri" w:cs="Calibri"/>
          <w:lang w:val="en-US" w:eastAsia="en-IN"/>
        </w:rPr>
        <w:t xml:space="preserve">Navigate to </w:t>
      </w:r>
      <w:r w:rsidRPr="0059076D">
        <w:rPr>
          <w:rFonts w:ascii="Calibri" w:hAnsi="Calibri" w:cs="Calibri"/>
          <w:lang w:val="en-US"/>
        </w:rPr>
        <w:t>Portfolio &gt; Plan &amp; Build &gt; Resume Builder</w:t>
      </w:r>
      <w:r w:rsidRPr="0059076D">
        <w:rPr>
          <w:rFonts w:ascii="Calibri" w:hAnsi="Calibri" w:cs="Calibri"/>
          <w:lang w:val="en-US" w:eastAsia="en-IN"/>
        </w:rPr>
        <w:t>.</w:t>
      </w:r>
      <w:r w:rsidRPr="0059076D">
        <w:rPr>
          <w:rFonts w:ascii="Calibri" w:hAnsi="Calibri" w:cs="Calibri"/>
          <w:lang w:eastAsia="en-IN"/>
        </w:rPr>
        <w:t> </w:t>
      </w:r>
    </w:p>
    <w:p w14:paraId="1C524648" w14:textId="77777777" w:rsidR="00386CB5" w:rsidRPr="0059076D" w:rsidRDefault="00386CB5" w:rsidP="004B3FFC">
      <w:pPr>
        <w:numPr>
          <w:ilvl w:val="0"/>
          <w:numId w:val="63"/>
        </w:numPr>
        <w:ind w:left="1080" w:firstLine="0"/>
        <w:textAlignment w:val="baseline"/>
        <w:rPr>
          <w:rFonts w:ascii="Calibri" w:hAnsi="Calibri" w:cs="Calibri"/>
          <w:lang w:eastAsia="en-IN"/>
        </w:rPr>
      </w:pPr>
      <w:r w:rsidRPr="0059076D">
        <w:rPr>
          <w:rFonts w:ascii="Calibri" w:hAnsi="Calibri" w:cs="Calibri"/>
          <w:lang w:val="en-US" w:eastAsia="en-IN"/>
        </w:rPr>
        <w:t xml:space="preserve">Click </w:t>
      </w:r>
      <w:r w:rsidRPr="0059076D">
        <w:rPr>
          <w:rFonts w:ascii="Calibri" w:hAnsi="Calibri" w:cs="Calibri"/>
          <w:lang w:val="en-US"/>
        </w:rPr>
        <w:t>Generate with AI</w:t>
      </w:r>
      <w:r w:rsidRPr="0059076D">
        <w:rPr>
          <w:rFonts w:ascii="Calibri" w:hAnsi="Calibri" w:cs="Calibri"/>
          <w:lang w:val="en-US" w:eastAsia="en-IN"/>
        </w:rPr>
        <w:t xml:space="preserve"> button.</w:t>
      </w:r>
      <w:r w:rsidRPr="0059076D">
        <w:rPr>
          <w:rFonts w:ascii="Calibri" w:hAnsi="Calibri" w:cs="Calibri"/>
          <w:lang w:eastAsia="en-IN"/>
        </w:rPr>
        <w:t> </w:t>
      </w:r>
    </w:p>
    <w:p w14:paraId="1B5EE664" w14:textId="77777777" w:rsidR="00386CB5" w:rsidRPr="0059076D" w:rsidRDefault="00386CB5" w:rsidP="004B3FFC">
      <w:pPr>
        <w:numPr>
          <w:ilvl w:val="0"/>
          <w:numId w:val="64"/>
        </w:numPr>
        <w:ind w:left="1080" w:firstLine="0"/>
        <w:textAlignment w:val="baseline"/>
        <w:rPr>
          <w:rFonts w:ascii="Calibri" w:hAnsi="Calibri" w:cs="Calibri"/>
          <w:lang w:eastAsia="en-IN"/>
        </w:rPr>
      </w:pPr>
      <w:r w:rsidRPr="0059076D">
        <w:rPr>
          <w:rFonts w:ascii="Calibri" w:hAnsi="Calibri" w:cs="Calibri"/>
          <w:lang w:val="en-US" w:eastAsia="en-IN"/>
        </w:rPr>
        <w:t>System opens an input form for minimal details (Education, Work Experience, Skills).</w:t>
      </w:r>
      <w:r w:rsidRPr="0059076D">
        <w:rPr>
          <w:rFonts w:ascii="Calibri" w:hAnsi="Calibri" w:cs="Calibri"/>
          <w:lang w:eastAsia="en-IN"/>
        </w:rPr>
        <w:t> </w:t>
      </w:r>
    </w:p>
    <w:p w14:paraId="22B94094" w14:textId="77777777" w:rsidR="00386CB5" w:rsidRPr="0059076D" w:rsidRDefault="00386CB5" w:rsidP="004B3FFC">
      <w:pPr>
        <w:numPr>
          <w:ilvl w:val="0"/>
          <w:numId w:val="65"/>
        </w:numPr>
        <w:ind w:left="1080" w:firstLine="0"/>
        <w:textAlignment w:val="baseline"/>
        <w:rPr>
          <w:rFonts w:ascii="Calibri" w:hAnsi="Calibri" w:cs="Calibri"/>
          <w:lang w:eastAsia="en-IN"/>
        </w:rPr>
      </w:pPr>
      <w:r w:rsidRPr="0059076D">
        <w:rPr>
          <w:rFonts w:ascii="Calibri" w:hAnsi="Calibri" w:cs="Calibri"/>
          <w:lang w:val="en-US" w:eastAsia="en-IN"/>
        </w:rPr>
        <w:t>Student fills required fields and submits.</w:t>
      </w:r>
      <w:r w:rsidRPr="0059076D">
        <w:rPr>
          <w:rFonts w:ascii="Calibri" w:hAnsi="Calibri" w:cs="Calibri"/>
          <w:lang w:eastAsia="en-IN"/>
        </w:rPr>
        <w:t> </w:t>
      </w:r>
    </w:p>
    <w:p w14:paraId="37EF34B9" w14:textId="77777777" w:rsidR="00386CB5" w:rsidRPr="0059076D" w:rsidRDefault="00386CB5" w:rsidP="004B3FFC">
      <w:pPr>
        <w:numPr>
          <w:ilvl w:val="0"/>
          <w:numId w:val="66"/>
        </w:numPr>
        <w:ind w:left="1080" w:firstLine="0"/>
        <w:textAlignment w:val="baseline"/>
        <w:rPr>
          <w:rFonts w:ascii="Calibri" w:hAnsi="Calibri" w:cs="Calibri"/>
          <w:lang w:eastAsia="en-IN"/>
        </w:rPr>
      </w:pPr>
      <w:r w:rsidRPr="0059076D">
        <w:rPr>
          <w:rFonts w:ascii="Calibri" w:hAnsi="Calibri" w:cs="Calibri"/>
          <w:lang w:val="en-US" w:eastAsia="en-IN"/>
        </w:rPr>
        <w:t>AI Resume Service generates a draft resume.</w:t>
      </w:r>
      <w:r w:rsidRPr="0059076D">
        <w:rPr>
          <w:rFonts w:ascii="Calibri" w:hAnsi="Calibri" w:cs="Calibri"/>
          <w:lang w:eastAsia="en-IN"/>
        </w:rPr>
        <w:t> </w:t>
      </w:r>
    </w:p>
    <w:p w14:paraId="6EC67791" w14:textId="77777777" w:rsidR="00386CB5" w:rsidRPr="0059076D" w:rsidRDefault="00386CB5" w:rsidP="004B3FFC">
      <w:pPr>
        <w:numPr>
          <w:ilvl w:val="0"/>
          <w:numId w:val="67"/>
        </w:numPr>
        <w:ind w:left="1080" w:firstLine="0"/>
        <w:textAlignment w:val="baseline"/>
        <w:rPr>
          <w:rFonts w:ascii="Calibri" w:hAnsi="Calibri" w:cs="Calibri"/>
          <w:lang w:eastAsia="en-IN"/>
        </w:rPr>
      </w:pPr>
      <w:r w:rsidRPr="0059076D">
        <w:rPr>
          <w:rFonts w:ascii="Calibri" w:hAnsi="Calibri" w:cs="Calibri"/>
          <w:lang w:val="en-US" w:eastAsia="en-IN"/>
        </w:rPr>
        <w:t>System displays generated resume in default template with preview mode.</w:t>
      </w:r>
      <w:r w:rsidRPr="0059076D">
        <w:rPr>
          <w:rFonts w:ascii="Calibri" w:hAnsi="Calibri" w:cs="Calibri"/>
          <w:lang w:eastAsia="en-IN"/>
        </w:rPr>
        <w:t> </w:t>
      </w:r>
    </w:p>
    <w:p w14:paraId="4EE5F820" w14:textId="77777777" w:rsidR="00386CB5" w:rsidRPr="0059076D" w:rsidRDefault="00386CB5" w:rsidP="004B3FFC">
      <w:pPr>
        <w:numPr>
          <w:ilvl w:val="0"/>
          <w:numId w:val="68"/>
        </w:numPr>
        <w:ind w:left="1080" w:firstLine="0"/>
        <w:textAlignment w:val="baseline"/>
        <w:rPr>
          <w:rFonts w:ascii="Calibri" w:hAnsi="Calibri" w:cs="Calibri"/>
          <w:lang w:eastAsia="en-IN"/>
        </w:rPr>
      </w:pPr>
      <w:r w:rsidRPr="0059076D">
        <w:rPr>
          <w:rFonts w:ascii="Calibri" w:hAnsi="Calibri" w:cs="Calibri"/>
          <w:lang w:val="en-US" w:eastAsia="en-IN"/>
        </w:rPr>
        <w:t>Students choose a different template (optional) and system re-renders resume.</w:t>
      </w:r>
      <w:r w:rsidRPr="0059076D">
        <w:rPr>
          <w:rFonts w:ascii="Calibri" w:hAnsi="Calibri" w:cs="Calibri"/>
          <w:lang w:eastAsia="en-IN"/>
        </w:rPr>
        <w:t> </w:t>
      </w:r>
    </w:p>
    <w:p w14:paraId="676CC69A" w14:textId="77777777" w:rsidR="00386CB5" w:rsidRPr="0059076D" w:rsidRDefault="00386CB5" w:rsidP="004B3FFC">
      <w:pPr>
        <w:numPr>
          <w:ilvl w:val="0"/>
          <w:numId w:val="69"/>
        </w:numPr>
        <w:ind w:left="1080" w:firstLine="0"/>
        <w:textAlignment w:val="baseline"/>
        <w:rPr>
          <w:rFonts w:ascii="Calibri" w:hAnsi="Calibri" w:cs="Calibri"/>
          <w:lang w:eastAsia="en-IN"/>
        </w:rPr>
      </w:pPr>
      <w:r w:rsidRPr="0059076D">
        <w:rPr>
          <w:rFonts w:ascii="Calibri" w:hAnsi="Calibri" w:cs="Calibri"/>
          <w:lang w:val="en-US" w:eastAsia="en-IN"/>
        </w:rPr>
        <w:t xml:space="preserve">Student clicks </w:t>
      </w:r>
      <w:r w:rsidRPr="0059076D">
        <w:rPr>
          <w:rFonts w:ascii="Calibri" w:hAnsi="Calibri" w:cs="Calibri"/>
          <w:lang w:val="en-US"/>
        </w:rPr>
        <w:t>Save Resume</w:t>
      </w:r>
      <w:r w:rsidRPr="0059076D">
        <w:rPr>
          <w:rFonts w:ascii="Calibri" w:hAnsi="Calibri" w:cs="Calibri"/>
          <w:lang w:val="en-US" w:eastAsia="en-IN"/>
        </w:rPr>
        <w:t xml:space="preserve">; resume stored in </w:t>
      </w:r>
      <w:r w:rsidRPr="0059076D">
        <w:rPr>
          <w:rFonts w:ascii="Calibri" w:hAnsi="Calibri" w:cs="Calibri"/>
          <w:lang w:val="en-US"/>
        </w:rPr>
        <w:t>Your Resumes</w:t>
      </w:r>
      <w:r w:rsidRPr="0059076D">
        <w:rPr>
          <w:rFonts w:ascii="Calibri" w:hAnsi="Calibri" w:cs="Calibri"/>
          <w:lang w:val="en-US" w:eastAsia="en-IN"/>
        </w:rPr>
        <w:t xml:space="preserve"> table with status (Primary/Secondary).</w:t>
      </w:r>
      <w:r w:rsidRPr="0059076D">
        <w:rPr>
          <w:rFonts w:ascii="Calibri" w:hAnsi="Calibri" w:cs="Calibri"/>
          <w:lang w:eastAsia="en-IN"/>
        </w:rPr>
        <w:t> </w:t>
      </w:r>
    </w:p>
    <w:p w14:paraId="530C0020" w14:textId="76A5F9D8" w:rsidR="00386CB5" w:rsidRPr="0059076D" w:rsidRDefault="00386CB5" w:rsidP="004F751A">
      <w:pPr>
        <w:pStyle w:val="Heading3"/>
        <w:rPr>
          <w:rFonts w:ascii="Calibri" w:hAnsi="Calibri" w:cs="Calibri"/>
          <w:sz w:val="18"/>
          <w:szCs w:val="18"/>
          <w:lang w:eastAsia="en-IN"/>
        </w:rPr>
      </w:pPr>
      <w:r w:rsidRPr="00B450AE">
        <w:rPr>
          <w:rFonts w:ascii="Calibri" w:hAnsi="Calibri" w:cs="Calibri"/>
          <w:lang w:val="en-US"/>
        </w:rPr>
        <w:t>Negative Flow</w:t>
      </w:r>
      <w:r w:rsidR="00DD6D66" w:rsidRPr="00B450AE">
        <w:rPr>
          <w:rFonts w:ascii="Calibri" w:hAnsi="Calibri" w:cs="Calibri"/>
          <w:lang w:val="en-US"/>
        </w:rPr>
        <w:t xml:space="preserve">: </w:t>
      </w:r>
    </w:p>
    <w:p w14:paraId="0E6DA0F9" w14:textId="77777777" w:rsidR="00386CB5" w:rsidRPr="0059076D" w:rsidRDefault="00386CB5" w:rsidP="004B3FFC">
      <w:pPr>
        <w:numPr>
          <w:ilvl w:val="0"/>
          <w:numId w:val="70"/>
        </w:numPr>
        <w:ind w:left="1080" w:firstLine="0"/>
        <w:textAlignment w:val="baseline"/>
        <w:rPr>
          <w:rFonts w:ascii="Calibri" w:hAnsi="Calibri" w:cs="Calibri"/>
          <w:lang w:eastAsia="en-IN"/>
        </w:rPr>
      </w:pPr>
      <w:r w:rsidRPr="0059076D">
        <w:rPr>
          <w:rFonts w:ascii="Calibri" w:hAnsi="Calibri" w:cs="Calibri"/>
          <w:lang w:val="en-US" w:eastAsia="en-IN"/>
        </w:rPr>
        <w:t>Student already has 5 resumes → system shows error: “Maximum resume limit reached. Delete an existing resume to create a new one.”</w:t>
      </w:r>
      <w:r w:rsidRPr="0059076D">
        <w:rPr>
          <w:rFonts w:ascii="Calibri" w:hAnsi="Calibri" w:cs="Calibri"/>
          <w:lang w:eastAsia="en-IN"/>
        </w:rPr>
        <w:t> </w:t>
      </w:r>
    </w:p>
    <w:p w14:paraId="1EC51FAA" w14:textId="77777777" w:rsidR="00386CB5" w:rsidRPr="0059076D" w:rsidRDefault="00386CB5" w:rsidP="004B3FFC">
      <w:pPr>
        <w:numPr>
          <w:ilvl w:val="0"/>
          <w:numId w:val="71"/>
        </w:numPr>
        <w:ind w:left="1080" w:firstLine="0"/>
        <w:textAlignment w:val="baseline"/>
        <w:rPr>
          <w:rFonts w:ascii="Calibri" w:hAnsi="Calibri" w:cs="Calibri"/>
          <w:lang w:eastAsia="en-IN"/>
        </w:rPr>
      </w:pPr>
      <w:r w:rsidRPr="0059076D">
        <w:rPr>
          <w:rFonts w:ascii="Calibri" w:hAnsi="Calibri" w:cs="Calibri"/>
          <w:lang w:val="en-US" w:eastAsia="en-IN"/>
        </w:rPr>
        <w:t>NF2: AI service fails/unavailable → system shows error: “We’re unable to generate your resume right now. Please try again later.”</w:t>
      </w:r>
      <w:r w:rsidRPr="0059076D">
        <w:rPr>
          <w:rFonts w:ascii="Calibri" w:hAnsi="Calibri" w:cs="Calibri"/>
          <w:lang w:eastAsia="en-IN"/>
        </w:rPr>
        <w:t> </w:t>
      </w:r>
    </w:p>
    <w:p w14:paraId="0B5C80DF" w14:textId="77777777" w:rsidR="00386CB5" w:rsidRPr="0059076D" w:rsidRDefault="00386CB5" w:rsidP="004B3FFC">
      <w:pPr>
        <w:numPr>
          <w:ilvl w:val="0"/>
          <w:numId w:val="72"/>
        </w:numPr>
        <w:ind w:left="1080" w:firstLine="0"/>
        <w:textAlignment w:val="baseline"/>
        <w:rPr>
          <w:rFonts w:ascii="Calibri" w:hAnsi="Calibri" w:cs="Calibri"/>
          <w:lang w:eastAsia="en-IN"/>
        </w:rPr>
      </w:pPr>
      <w:r w:rsidRPr="0059076D">
        <w:rPr>
          <w:rFonts w:ascii="Calibri" w:hAnsi="Calibri" w:cs="Calibri"/>
          <w:lang w:val="en-US" w:eastAsia="en-IN"/>
        </w:rPr>
        <w:t>NF3: Mandatory fields in input form left empty → inline error”</w:t>
      </w:r>
      <w:r w:rsidRPr="0059076D">
        <w:rPr>
          <w:rFonts w:ascii="Calibri" w:hAnsi="Calibri" w:cs="Calibri"/>
          <w:sz w:val="22"/>
          <w:szCs w:val="22"/>
          <w:lang w:eastAsia="en-IN"/>
        </w:rPr>
        <w:t xml:space="preserve"> </w:t>
      </w:r>
      <w:r w:rsidRPr="0059076D">
        <w:rPr>
          <w:rFonts w:ascii="Calibri" w:hAnsi="Calibri" w:cs="Calibri"/>
          <w:lang w:eastAsia="en-IN"/>
        </w:rPr>
        <w:t>This field is required</w:t>
      </w:r>
      <w:r w:rsidRPr="0059076D">
        <w:rPr>
          <w:rFonts w:ascii="Calibri" w:hAnsi="Calibri" w:cs="Calibri"/>
          <w:lang w:val="en-US" w:eastAsia="en-IN"/>
        </w:rPr>
        <w:t>” validation prevents submission.</w:t>
      </w:r>
      <w:r w:rsidRPr="0059076D">
        <w:rPr>
          <w:rFonts w:ascii="Calibri" w:hAnsi="Calibri" w:cs="Calibri"/>
          <w:lang w:eastAsia="en-IN"/>
        </w:rPr>
        <w:t> </w:t>
      </w:r>
    </w:p>
    <w:p w14:paraId="76C8A2C1" w14:textId="6EC7EE50" w:rsidR="00386CB5" w:rsidRPr="0059076D" w:rsidRDefault="00386CB5" w:rsidP="004F751A">
      <w:pPr>
        <w:pStyle w:val="Heading3"/>
        <w:rPr>
          <w:rFonts w:ascii="Calibri" w:hAnsi="Calibri" w:cs="Calibri"/>
          <w:sz w:val="18"/>
          <w:szCs w:val="18"/>
          <w:lang w:eastAsia="en-IN"/>
        </w:rPr>
      </w:pPr>
      <w:r w:rsidRPr="00B450AE">
        <w:rPr>
          <w:rFonts w:ascii="Calibri" w:hAnsi="Calibri" w:cs="Calibri"/>
          <w:lang w:val="en-US"/>
        </w:rPr>
        <w:t>Post-Condition</w:t>
      </w:r>
      <w:r w:rsidR="00DD6D66" w:rsidRPr="00B450AE">
        <w:rPr>
          <w:rFonts w:ascii="Calibri" w:hAnsi="Calibri" w:cs="Calibri"/>
          <w:lang w:val="en-US"/>
        </w:rPr>
        <w:t xml:space="preserve">: </w:t>
      </w:r>
    </w:p>
    <w:p w14:paraId="0A18CBB7" w14:textId="77777777" w:rsidR="00386CB5" w:rsidRPr="0059076D" w:rsidRDefault="00386CB5" w:rsidP="004B3FFC">
      <w:pPr>
        <w:numPr>
          <w:ilvl w:val="0"/>
          <w:numId w:val="73"/>
        </w:numPr>
        <w:ind w:left="1080" w:firstLine="0"/>
        <w:textAlignment w:val="baseline"/>
        <w:rPr>
          <w:rFonts w:ascii="Calibri" w:hAnsi="Calibri" w:cs="Calibri"/>
          <w:lang w:eastAsia="en-IN"/>
        </w:rPr>
      </w:pPr>
      <w:r w:rsidRPr="0059076D">
        <w:rPr>
          <w:rFonts w:ascii="Calibri" w:hAnsi="Calibri" w:cs="Calibri"/>
          <w:lang w:val="en-US" w:eastAsia="en-IN"/>
        </w:rPr>
        <w:t>A new AI-generated resume is saved in the student’s profile and visible in the Resume Builder landing table.</w:t>
      </w:r>
      <w:r w:rsidRPr="0059076D">
        <w:rPr>
          <w:rFonts w:ascii="Calibri" w:hAnsi="Calibri" w:cs="Calibri"/>
          <w:lang w:eastAsia="en-IN"/>
        </w:rPr>
        <w:t> </w:t>
      </w:r>
    </w:p>
    <w:p w14:paraId="744BD9DC" w14:textId="77777777" w:rsidR="00386CB5" w:rsidRPr="0059076D" w:rsidRDefault="00386CB5" w:rsidP="004B3FFC">
      <w:pPr>
        <w:numPr>
          <w:ilvl w:val="0"/>
          <w:numId w:val="74"/>
        </w:numPr>
        <w:ind w:left="1080" w:firstLine="0"/>
        <w:textAlignment w:val="baseline"/>
        <w:rPr>
          <w:rFonts w:ascii="Calibri" w:hAnsi="Calibri" w:cs="Calibri"/>
          <w:lang w:eastAsia="en-IN"/>
        </w:rPr>
      </w:pPr>
      <w:r w:rsidRPr="0059076D">
        <w:rPr>
          <w:rFonts w:ascii="Calibri" w:hAnsi="Calibri" w:cs="Calibri"/>
          <w:lang w:val="en-US" w:eastAsia="en-IN"/>
        </w:rPr>
        <w:t>Parents can view the AI-generated resume in read-only mode.</w:t>
      </w:r>
      <w:r w:rsidRPr="0059076D">
        <w:rPr>
          <w:rFonts w:ascii="Calibri" w:hAnsi="Calibri" w:cs="Calibri"/>
          <w:lang w:eastAsia="en-IN"/>
        </w:rPr>
        <w:t> </w:t>
      </w:r>
    </w:p>
    <w:p w14:paraId="1CF1B779" w14:textId="77777777" w:rsidR="00386CB5" w:rsidRPr="0059076D" w:rsidRDefault="00386CB5" w:rsidP="004B3FFC">
      <w:pPr>
        <w:numPr>
          <w:ilvl w:val="0"/>
          <w:numId w:val="75"/>
        </w:numPr>
        <w:ind w:left="1080" w:firstLine="0"/>
        <w:textAlignment w:val="baseline"/>
        <w:rPr>
          <w:rFonts w:ascii="Calibri" w:hAnsi="Calibri" w:cs="Calibri"/>
          <w:lang w:eastAsia="en-IN"/>
        </w:rPr>
      </w:pPr>
      <w:r w:rsidRPr="0059076D">
        <w:rPr>
          <w:rFonts w:ascii="Calibri" w:hAnsi="Calibri" w:cs="Calibri"/>
          <w:lang w:val="en-US" w:eastAsia="en-IN"/>
        </w:rPr>
        <w:t>Resume can be downloaded, shared, or edited further.</w:t>
      </w:r>
      <w:r w:rsidRPr="0059076D">
        <w:rPr>
          <w:rFonts w:ascii="Calibri" w:hAnsi="Calibri" w:cs="Calibri"/>
          <w:lang w:eastAsia="en-IN"/>
        </w:rPr>
        <w:t> </w:t>
      </w:r>
    </w:p>
    <w:p w14:paraId="00185BD3" w14:textId="36C8ADA8" w:rsidR="00386CB5" w:rsidRPr="0059076D" w:rsidRDefault="00386CB5" w:rsidP="004F751A">
      <w:pPr>
        <w:pStyle w:val="Heading3"/>
        <w:rPr>
          <w:rFonts w:ascii="Calibri" w:hAnsi="Calibri" w:cs="Calibri"/>
          <w:sz w:val="18"/>
          <w:szCs w:val="18"/>
          <w:lang w:eastAsia="en-IN"/>
        </w:rPr>
      </w:pPr>
      <w:r w:rsidRPr="00B450AE">
        <w:rPr>
          <w:rFonts w:ascii="Calibri" w:hAnsi="Calibri" w:cs="Calibri"/>
          <w:lang w:val="en-US"/>
        </w:rPr>
        <w:t>Special Requirements</w:t>
      </w:r>
      <w:r w:rsidR="00DD6D66" w:rsidRPr="00B450AE">
        <w:rPr>
          <w:rFonts w:ascii="Calibri" w:hAnsi="Calibri" w:cs="Calibri"/>
          <w:lang w:val="en-US"/>
        </w:rPr>
        <w:t xml:space="preserve">: </w:t>
      </w:r>
    </w:p>
    <w:p w14:paraId="41877057" w14:textId="77777777" w:rsidR="00386CB5" w:rsidRPr="0059076D" w:rsidRDefault="00386CB5" w:rsidP="004B3FFC">
      <w:pPr>
        <w:numPr>
          <w:ilvl w:val="0"/>
          <w:numId w:val="76"/>
        </w:numPr>
        <w:ind w:left="1080" w:firstLine="0"/>
        <w:textAlignment w:val="baseline"/>
        <w:rPr>
          <w:rFonts w:ascii="Calibri" w:hAnsi="Calibri" w:cs="Calibri"/>
          <w:lang w:eastAsia="en-IN"/>
        </w:rPr>
      </w:pPr>
      <w:r w:rsidRPr="0059076D">
        <w:rPr>
          <w:rFonts w:ascii="Calibri" w:hAnsi="Calibri" w:cs="Calibri"/>
          <w:lang w:val="en-US" w:eastAsia="en-IN"/>
        </w:rPr>
        <w:t>WCAG 2.1 AA accessibility compliance for forms, preview, and template switching.</w:t>
      </w:r>
      <w:r w:rsidRPr="0059076D">
        <w:rPr>
          <w:rFonts w:ascii="Calibri" w:hAnsi="Calibri" w:cs="Calibri"/>
          <w:lang w:eastAsia="en-IN"/>
        </w:rPr>
        <w:t> </w:t>
      </w:r>
    </w:p>
    <w:p w14:paraId="03ED866A" w14:textId="77777777" w:rsidR="00386CB5" w:rsidRPr="0059076D" w:rsidRDefault="00386CB5" w:rsidP="004B3FFC">
      <w:pPr>
        <w:numPr>
          <w:ilvl w:val="0"/>
          <w:numId w:val="77"/>
        </w:numPr>
        <w:ind w:left="1080" w:firstLine="0"/>
        <w:textAlignment w:val="baseline"/>
        <w:rPr>
          <w:rFonts w:ascii="Calibri" w:hAnsi="Calibri" w:cs="Calibri"/>
          <w:lang w:eastAsia="en-IN"/>
        </w:rPr>
      </w:pPr>
      <w:r w:rsidRPr="0059076D">
        <w:rPr>
          <w:rFonts w:ascii="Calibri" w:hAnsi="Calibri" w:cs="Calibri"/>
          <w:lang w:val="en-US" w:eastAsia="en-IN"/>
        </w:rPr>
        <w:t>Audit logs must capture AI resume generation attempts (</w:t>
      </w:r>
      <w:proofErr w:type="spellStart"/>
      <w:r w:rsidRPr="0059076D">
        <w:rPr>
          <w:rFonts w:ascii="Calibri" w:hAnsi="Calibri" w:cs="Calibri"/>
          <w:lang w:val="en-US" w:eastAsia="en-IN"/>
        </w:rPr>
        <w:t>studentId</w:t>
      </w:r>
      <w:proofErr w:type="spellEnd"/>
      <w:r w:rsidRPr="0059076D">
        <w:rPr>
          <w:rFonts w:ascii="Calibri" w:hAnsi="Calibri" w:cs="Calibri"/>
          <w:lang w:val="en-US" w:eastAsia="en-IN"/>
        </w:rPr>
        <w:t>, timestamp, status).</w:t>
      </w:r>
      <w:r w:rsidRPr="0059076D">
        <w:rPr>
          <w:rFonts w:ascii="Calibri" w:hAnsi="Calibri" w:cs="Calibri"/>
          <w:lang w:eastAsia="en-IN"/>
        </w:rPr>
        <w:t> </w:t>
      </w:r>
    </w:p>
    <w:p w14:paraId="4A4A323A" w14:textId="77777777" w:rsidR="00386CB5" w:rsidRPr="0059076D" w:rsidRDefault="00386CB5" w:rsidP="004B3FFC">
      <w:pPr>
        <w:numPr>
          <w:ilvl w:val="0"/>
          <w:numId w:val="78"/>
        </w:numPr>
        <w:ind w:left="1080" w:firstLine="0"/>
        <w:textAlignment w:val="baseline"/>
        <w:rPr>
          <w:rFonts w:ascii="Calibri" w:hAnsi="Calibri" w:cs="Calibri"/>
          <w:lang w:eastAsia="en-IN"/>
        </w:rPr>
      </w:pPr>
      <w:r w:rsidRPr="0059076D">
        <w:rPr>
          <w:rFonts w:ascii="Calibri" w:hAnsi="Calibri" w:cs="Calibri"/>
          <w:lang w:val="en-US" w:eastAsia="en-IN"/>
        </w:rPr>
        <w:t>Resume export formats: PDF, DOCX, TXT (ATS-compliant).</w:t>
      </w:r>
      <w:r w:rsidRPr="0059076D">
        <w:rPr>
          <w:rFonts w:ascii="Calibri" w:hAnsi="Calibri" w:cs="Calibri"/>
          <w:lang w:eastAsia="en-IN"/>
        </w:rPr>
        <w:t> </w:t>
      </w:r>
    </w:p>
    <w:p w14:paraId="1B75AADF" w14:textId="5CC36348" w:rsidR="00386CB5" w:rsidRPr="0059076D" w:rsidRDefault="00386CB5" w:rsidP="004F751A">
      <w:pPr>
        <w:pStyle w:val="Heading3"/>
        <w:rPr>
          <w:rFonts w:ascii="Calibri" w:hAnsi="Calibri" w:cs="Calibri"/>
          <w:sz w:val="18"/>
          <w:szCs w:val="18"/>
          <w:lang w:eastAsia="en-IN"/>
        </w:rPr>
      </w:pPr>
      <w:r w:rsidRPr="00B450AE">
        <w:rPr>
          <w:rFonts w:ascii="Calibri" w:hAnsi="Calibri" w:cs="Calibri"/>
          <w:lang w:val="en-US"/>
        </w:rPr>
        <w:t>Constraints</w:t>
      </w:r>
      <w:r w:rsidR="00DD6D66" w:rsidRPr="00B450AE">
        <w:rPr>
          <w:rFonts w:ascii="Calibri" w:hAnsi="Calibri" w:cs="Calibri"/>
          <w:lang w:val="en-US"/>
        </w:rPr>
        <w:t xml:space="preserve">: </w:t>
      </w:r>
    </w:p>
    <w:p w14:paraId="0C28F1A6" w14:textId="77777777" w:rsidR="00386CB5" w:rsidRPr="0059076D" w:rsidRDefault="00386CB5" w:rsidP="004B3FFC">
      <w:pPr>
        <w:numPr>
          <w:ilvl w:val="0"/>
          <w:numId w:val="79"/>
        </w:numPr>
        <w:ind w:left="1080" w:firstLine="0"/>
        <w:textAlignment w:val="baseline"/>
        <w:rPr>
          <w:rFonts w:ascii="Calibri" w:hAnsi="Calibri" w:cs="Calibri"/>
          <w:lang w:eastAsia="en-IN"/>
        </w:rPr>
      </w:pPr>
      <w:r w:rsidRPr="0059076D">
        <w:rPr>
          <w:rFonts w:ascii="Calibri" w:hAnsi="Calibri" w:cs="Calibri"/>
          <w:lang w:val="en-US" w:eastAsia="en-IN"/>
        </w:rPr>
        <w:t>ScholarPath depends on the external AI resume service; downtime or failures affect availability.</w:t>
      </w:r>
      <w:r w:rsidRPr="0059076D">
        <w:rPr>
          <w:rFonts w:ascii="Calibri" w:hAnsi="Calibri" w:cs="Calibri"/>
          <w:lang w:eastAsia="en-IN"/>
        </w:rPr>
        <w:t> </w:t>
      </w:r>
    </w:p>
    <w:p w14:paraId="19CB2F78" w14:textId="77777777" w:rsidR="00386CB5" w:rsidRPr="0059076D" w:rsidRDefault="00386CB5" w:rsidP="004B3FFC">
      <w:pPr>
        <w:numPr>
          <w:ilvl w:val="0"/>
          <w:numId w:val="80"/>
        </w:numPr>
        <w:ind w:left="1080" w:firstLine="0"/>
        <w:textAlignment w:val="baseline"/>
        <w:rPr>
          <w:rFonts w:ascii="Calibri" w:hAnsi="Calibri" w:cs="Calibri"/>
          <w:lang w:eastAsia="en-IN"/>
        </w:rPr>
      </w:pPr>
      <w:r w:rsidRPr="0059076D">
        <w:rPr>
          <w:rFonts w:ascii="Calibri" w:hAnsi="Calibri" w:cs="Calibri"/>
          <w:lang w:val="en-US" w:eastAsia="en-IN"/>
        </w:rPr>
        <w:t>AI-generated resumes cannot exceed 5 stored resumes per student.</w:t>
      </w:r>
      <w:r w:rsidRPr="0059076D">
        <w:rPr>
          <w:rFonts w:ascii="Calibri" w:hAnsi="Calibri" w:cs="Calibri"/>
          <w:lang w:eastAsia="en-IN"/>
        </w:rPr>
        <w:t> </w:t>
      </w:r>
    </w:p>
    <w:p w14:paraId="22E8D0FB" w14:textId="77777777" w:rsidR="00386CB5" w:rsidRPr="0059076D" w:rsidRDefault="00386CB5" w:rsidP="004B3FFC">
      <w:pPr>
        <w:numPr>
          <w:ilvl w:val="0"/>
          <w:numId w:val="81"/>
        </w:numPr>
        <w:ind w:left="1080" w:firstLine="0"/>
        <w:textAlignment w:val="baseline"/>
        <w:rPr>
          <w:rFonts w:ascii="Calibri" w:hAnsi="Calibri" w:cs="Calibri"/>
          <w:lang w:eastAsia="en-IN"/>
        </w:rPr>
      </w:pPr>
      <w:r w:rsidRPr="0059076D">
        <w:rPr>
          <w:rFonts w:ascii="Calibri" w:hAnsi="Calibri" w:cs="Calibri"/>
          <w:lang w:val="en-US" w:eastAsia="en-IN"/>
        </w:rPr>
        <w:t>Formatting must remain ATS-compliant and cannot use images or advanced styling.</w:t>
      </w:r>
      <w:r w:rsidRPr="0059076D">
        <w:rPr>
          <w:rFonts w:ascii="Calibri" w:hAnsi="Calibri" w:cs="Calibri"/>
          <w:lang w:eastAsia="en-IN"/>
        </w:rPr>
        <w:t> </w:t>
      </w:r>
    </w:p>
    <w:p w14:paraId="58A60479" w14:textId="667602C4" w:rsidR="00386CB5" w:rsidRPr="0059076D" w:rsidRDefault="00386CB5" w:rsidP="004F751A">
      <w:pPr>
        <w:pStyle w:val="Heading3"/>
        <w:rPr>
          <w:rFonts w:ascii="Calibri" w:hAnsi="Calibri" w:cs="Calibri"/>
          <w:sz w:val="18"/>
          <w:szCs w:val="18"/>
          <w:lang w:eastAsia="en-IN"/>
        </w:rPr>
      </w:pPr>
      <w:r w:rsidRPr="00B450AE">
        <w:rPr>
          <w:rFonts w:ascii="Calibri" w:hAnsi="Calibri" w:cs="Calibri"/>
          <w:lang w:val="en-US"/>
        </w:rPr>
        <w:t>Screen Element Matrix</w:t>
      </w:r>
      <w:r w:rsidR="00DD6D66" w:rsidRPr="00B450AE">
        <w:rPr>
          <w:rFonts w:ascii="Calibri" w:hAnsi="Calibri" w:cs="Calibri"/>
          <w:lang w:val="en-US"/>
        </w:rPr>
        <w:t xml:space="preserve">: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3"/>
        <w:gridCol w:w="704"/>
        <w:gridCol w:w="652"/>
        <w:gridCol w:w="698"/>
        <w:gridCol w:w="845"/>
        <w:gridCol w:w="827"/>
        <w:gridCol w:w="1868"/>
        <w:gridCol w:w="678"/>
        <w:gridCol w:w="646"/>
        <w:gridCol w:w="855"/>
        <w:gridCol w:w="654"/>
      </w:tblGrid>
      <w:tr w:rsidR="00386CB5" w:rsidRPr="00C65D82" w14:paraId="78994281" w14:textId="77777777">
        <w:trPr>
          <w:trHeight w:val="1860"/>
        </w:trPr>
        <w:tc>
          <w:tcPr>
            <w:tcW w:w="660" w:type="dxa"/>
            <w:tcBorders>
              <w:top w:val="single" w:sz="6" w:space="0" w:color="auto"/>
              <w:left w:val="single" w:sz="6" w:space="0" w:color="auto"/>
              <w:bottom w:val="single" w:sz="6" w:space="0" w:color="auto"/>
              <w:right w:val="single" w:sz="6" w:space="0" w:color="auto"/>
            </w:tcBorders>
            <w:hideMark/>
          </w:tcPr>
          <w:p w14:paraId="7406873F" w14:textId="77777777" w:rsidR="00386CB5" w:rsidRPr="0059076D" w:rsidRDefault="00386CB5" w:rsidP="00386CB5">
            <w:pPr>
              <w:textAlignment w:val="baseline"/>
              <w:rPr>
                <w:rFonts w:ascii="Calibri" w:hAnsi="Calibri" w:cs="Calibri"/>
                <w:lang w:eastAsia="en-IN"/>
              </w:rPr>
            </w:pPr>
            <w:r w:rsidRPr="0059076D">
              <w:rPr>
                <w:rFonts w:ascii="Calibri" w:hAnsi="Calibri" w:cs="Calibri"/>
                <w:b/>
                <w:bCs/>
                <w:color w:val="000000"/>
                <w:lang w:val="en-US" w:eastAsia="en-IN"/>
              </w:rPr>
              <w:t>Screen Name</w:t>
            </w:r>
            <w:r w:rsidRPr="0059076D">
              <w:rPr>
                <w:rFonts w:ascii="Calibri" w:hAnsi="Calibri" w:cs="Calibri"/>
                <w:color w:val="000000"/>
                <w:lang w:eastAsia="en-IN"/>
              </w:rPr>
              <w:t> </w:t>
            </w:r>
          </w:p>
        </w:tc>
        <w:tc>
          <w:tcPr>
            <w:tcW w:w="735" w:type="dxa"/>
            <w:tcBorders>
              <w:top w:val="single" w:sz="6" w:space="0" w:color="auto"/>
              <w:left w:val="single" w:sz="6" w:space="0" w:color="auto"/>
              <w:bottom w:val="single" w:sz="6" w:space="0" w:color="auto"/>
              <w:right w:val="single" w:sz="6" w:space="0" w:color="auto"/>
            </w:tcBorders>
            <w:hideMark/>
          </w:tcPr>
          <w:p w14:paraId="397F6E4E" w14:textId="77777777" w:rsidR="00386CB5" w:rsidRPr="0059076D" w:rsidRDefault="00386CB5" w:rsidP="00386CB5">
            <w:pPr>
              <w:textAlignment w:val="baseline"/>
              <w:rPr>
                <w:rFonts w:ascii="Calibri" w:hAnsi="Calibri" w:cs="Calibri"/>
                <w:lang w:eastAsia="en-IN"/>
              </w:rPr>
            </w:pPr>
            <w:r w:rsidRPr="0059076D">
              <w:rPr>
                <w:rFonts w:ascii="Calibri" w:hAnsi="Calibri" w:cs="Calibri"/>
                <w:b/>
                <w:bCs/>
                <w:color w:val="000000"/>
                <w:lang w:val="en-US" w:eastAsia="en-IN"/>
              </w:rPr>
              <w:t>Section Name</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68B767E5" w14:textId="77777777" w:rsidR="00386CB5" w:rsidRPr="0059076D" w:rsidRDefault="00386CB5" w:rsidP="00386CB5">
            <w:pPr>
              <w:textAlignment w:val="baseline"/>
              <w:rPr>
                <w:rFonts w:ascii="Calibri" w:hAnsi="Calibri" w:cs="Calibri"/>
                <w:lang w:eastAsia="en-IN"/>
              </w:rPr>
            </w:pPr>
            <w:r w:rsidRPr="0059076D">
              <w:rPr>
                <w:rFonts w:ascii="Calibri" w:hAnsi="Calibri" w:cs="Calibri"/>
                <w:b/>
                <w:bCs/>
                <w:color w:val="000000"/>
                <w:lang w:val="en-US" w:eastAsia="en-IN"/>
              </w:rPr>
              <w:t>Element</w:t>
            </w:r>
            <w:r w:rsidRPr="0059076D">
              <w:rPr>
                <w:rFonts w:ascii="Calibri" w:hAnsi="Calibri" w:cs="Calibri"/>
                <w:color w:val="000000"/>
                <w:lang w:eastAsia="en-IN"/>
              </w:rPr>
              <w:t> </w:t>
            </w:r>
          </w:p>
        </w:tc>
        <w:tc>
          <w:tcPr>
            <w:tcW w:w="735" w:type="dxa"/>
            <w:tcBorders>
              <w:top w:val="single" w:sz="6" w:space="0" w:color="auto"/>
              <w:left w:val="single" w:sz="6" w:space="0" w:color="auto"/>
              <w:bottom w:val="single" w:sz="6" w:space="0" w:color="auto"/>
              <w:right w:val="single" w:sz="6" w:space="0" w:color="auto"/>
            </w:tcBorders>
            <w:hideMark/>
          </w:tcPr>
          <w:p w14:paraId="5F19B9EB" w14:textId="18322067" w:rsidR="00386CB5" w:rsidRPr="0059076D" w:rsidRDefault="00386CB5" w:rsidP="00386CB5">
            <w:pPr>
              <w:textAlignment w:val="baseline"/>
              <w:rPr>
                <w:rFonts w:ascii="Calibri" w:hAnsi="Calibri" w:cs="Calibri"/>
                <w:lang w:eastAsia="en-IN"/>
              </w:rPr>
            </w:pPr>
            <w:r w:rsidRPr="0059076D">
              <w:rPr>
                <w:rFonts w:ascii="Calibri" w:hAnsi="Calibri" w:cs="Calibri"/>
                <w:b/>
                <w:bCs/>
                <w:color w:val="000000"/>
                <w:lang w:val="en-US" w:eastAsia="en-IN"/>
              </w:rPr>
              <w:t>Description</w:t>
            </w:r>
            <w:r w:rsidR="00DD6D66">
              <w:rPr>
                <w:rFonts w:ascii="Calibri" w:hAnsi="Calibri" w:cs="Calibri"/>
                <w:b/>
                <w:bCs/>
                <w:color w:val="000000"/>
                <w:lang w:val="en-US" w:eastAsia="en-IN"/>
              </w:rPr>
              <w:t xml:space="preserve">: </w:t>
            </w:r>
          </w:p>
        </w:tc>
        <w:tc>
          <w:tcPr>
            <w:tcW w:w="840" w:type="dxa"/>
            <w:tcBorders>
              <w:top w:val="single" w:sz="6" w:space="0" w:color="auto"/>
              <w:left w:val="single" w:sz="6" w:space="0" w:color="auto"/>
              <w:bottom w:val="single" w:sz="6" w:space="0" w:color="auto"/>
              <w:right w:val="single" w:sz="6" w:space="0" w:color="auto"/>
            </w:tcBorders>
            <w:hideMark/>
          </w:tcPr>
          <w:p w14:paraId="78FE64A1" w14:textId="77777777" w:rsidR="00386CB5" w:rsidRPr="0059076D" w:rsidRDefault="00386CB5" w:rsidP="00386CB5">
            <w:pPr>
              <w:textAlignment w:val="baseline"/>
              <w:rPr>
                <w:rFonts w:ascii="Calibri" w:hAnsi="Calibri" w:cs="Calibri"/>
                <w:lang w:eastAsia="en-IN"/>
              </w:rPr>
            </w:pPr>
            <w:r w:rsidRPr="0059076D">
              <w:rPr>
                <w:rFonts w:ascii="Calibri" w:hAnsi="Calibri" w:cs="Calibri"/>
                <w:b/>
                <w:bCs/>
                <w:color w:val="000000"/>
                <w:lang w:val="en-US" w:eastAsia="en-IN"/>
              </w:rPr>
              <w:t>Type</w:t>
            </w:r>
            <w:r w:rsidRPr="0059076D">
              <w:rPr>
                <w:rFonts w:ascii="Calibri" w:hAnsi="Calibri" w:cs="Calibri"/>
                <w:color w:val="000000"/>
                <w:lang w:eastAsia="en-IN"/>
              </w:rPr>
              <w:t> </w:t>
            </w:r>
          </w:p>
        </w:tc>
        <w:tc>
          <w:tcPr>
            <w:tcW w:w="855" w:type="dxa"/>
            <w:tcBorders>
              <w:top w:val="single" w:sz="6" w:space="0" w:color="auto"/>
              <w:left w:val="single" w:sz="6" w:space="0" w:color="auto"/>
              <w:bottom w:val="single" w:sz="6" w:space="0" w:color="auto"/>
              <w:right w:val="single" w:sz="6" w:space="0" w:color="auto"/>
            </w:tcBorders>
            <w:hideMark/>
          </w:tcPr>
          <w:p w14:paraId="526762C8" w14:textId="77777777" w:rsidR="00386CB5" w:rsidRPr="0059076D" w:rsidRDefault="00386CB5" w:rsidP="00386CB5">
            <w:pPr>
              <w:textAlignment w:val="baseline"/>
              <w:rPr>
                <w:rFonts w:ascii="Calibri" w:hAnsi="Calibri" w:cs="Calibri"/>
                <w:lang w:eastAsia="en-IN"/>
              </w:rPr>
            </w:pPr>
            <w:r w:rsidRPr="0059076D">
              <w:rPr>
                <w:rFonts w:ascii="Calibri" w:hAnsi="Calibri" w:cs="Calibri"/>
                <w:b/>
                <w:bCs/>
                <w:color w:val="000000"/>
                <w:lang w:val="en-US" w:eastAsia="en-IN"/>
              </w:rPr>
              <w:t>Options</w:t>
            </w:r>
            <w:r w:rsidRPr="0059076D">
              <w:rPr>
                <w:rFonts w:ascii="Calibri" w:hAnsi="Calibri" w:cs="Calibri"/>
                <w:color w:val="000000"/>
                <w:lang w:eastAsia="en-IN"/>
              </w:rPr>
              <w:t> </w:t>
            </w:r>
          </w:p>
        </w:tc>
        <w:tc>
          <w:tcPr>
            <w:tcW w:w="1665" w:type="dxa"/>
            <w:tcBorders>
              <w:top w:val="single" w:sz="6" w:space="0" w:color="auto"/>
              <w:left w:val="single" w:sz="6" w:space="0" w:color="auto"/>
              <w:bottom w:val="single" w:sz="6" w:space="0" w:color="auto"/>
              <w:right w:val="single" w:sz="6" w:space="0" w:color="auto"/>
            </w:tcBorders>
            <w:hideMark/>
          </w:tcPr>
          <w:p w14:paraId="63457AE1" w14:textId="77777777" w:rsidR="00386CB5" w:rsidRPr="0059076D" w:rsidRDefault="00386CB5" w:rsidP="00386CB5">
            <w:pPr>
              <w:textAlignment w:val="baseline"/>
              <w:rPr>
                <w:rFonts w:ascii="Calibri" w:hAnsi="Calibri" w:cs="Calibri"/>
                <w:lang w:eastAsia="en-IN"/>
              </w:rPr>
            </w:pPr>
            <w:r w:rsidRPr="0059076D">
              <w:rPr>
                <w:rFonts w:ascii="Calibri" w:hAnsi="Calibri" w:cs="Calibri"/>
                <w:b/>
                <w:bCs/>
                <w:color w:val="000000"/>
                <w:lang w:val="en-US" w:eastAsia="en-IN"/>
              </w:rPr>
              <w:t>Accepted Values</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7B87FCFA" w14:textId="77777777" w:rsidR="00386CB5" w:rsidRPr="0059076D" w:rsidRDefault="00386CB5" w:rsidP="00386CB5">
            <w:pPr>
              <w:textAlignment w:val="baseline"/>
              <w:rPr>
                <w:rFonts w:ascii="Calibri" w:hAnsi="Calibri" w:cs="Calibri"/>
                <w:lang w:eastAsia="en-IN"/>
              </w:rPr>
            </w:pPr>
            <w:r w:rsidRPr="0059076D">
              <w:rPr>
                <w:rFonts w:ascii="Calibri" w:hAnsi="Calibri" w:cs="Calibri"/>
                <w:b/>
                <w:bCs/>
                <w:color w:val="000000"/>
                <w:lang w:val="en-US" w:eastAsia="en-IN"/>
              </w:rPr>
              <w:t>Accepted Size</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2B00EA99" w14:textId="77777777" w:rsidR="00386CB5" w:rsidRPr="0059076D" w:rsidRDefault="00386CB5" w:rsidP="00386CB5">
            <w:pPr>
              <w:textAlignment w:val="baseline"/>
              <w:rPr>
                <w:rFonts w:ascii="Calibri" w:hAnsi="Calibri" w:cs="Calibri"/>
                <w:lang w:eastAsia="en-IN"/>
              </w:rPr>
            </w:pPr>
            <w:r w:rsidRPr="0059076D">
              <w:rPr>
                <w:rFonts w:ascii="Calibri" w:hAnsi="Calibri" w:cs="Calibri"/>
                <w:b/>
                <w:bCs/>
                <w:color w:val="000000"/>
                <w:lang w:val="en-US" w:eastAsia="en-IN"/>
              </w:rPr>
              <w:t>Mandatory (Yes/No)</w:t>
            </w:r>
            <w:r w:rsidRPr="0059076D">
              <w:rPr>
                <w:rFonts w:ascii="Calibri" w:hAnsi="Calibri" w:cs="Calibri"/>
                <w:color w:val="000000"/>
                <w:lang w:eastAsia="en-IN"/>
              </w:rPr>
              <w:t> </w:t>
            </w:r>
          </w:p>
        </w:tc>
        <w:tc>
          <w:tcPr>
            <w:tcW w:w="870" w:type="dxa"/>
            <w:tcBorders>
              <w:top w:val="single" w:sz="6" w:space="0" w:color="auto"/>
              <w:left w:val="single" w:sz="6" w:space="0" w:color="auto"/>
              <w:bottom w:val="single" w:sz="6" w:space="0" w:color="auto"/>
              <w:right w:val="single" w:sz="6" w:space="0" w:color="auto"/>
            </w:tcBorders>
            <w:hideMark/>
          </w:tcPr>
          <w:p w14:paraId="5D34B916" w14:textId="77777777" w:rsidR="00386CB5" w:rsidRPr="0059076D" w:rsidRDefault="00386CB5" w:rsidP="00386CB5">
            <w:pPr>
              <w:textAlignment w:val="baseline"/>
              <w:rPr>
                <w:rFonts w:ascii="Calibri" w:hAnsi="Calibri" w:cs="Calibri"/>
                <w:lang w:eastAsia="en-IN"/>
              </w:rPr>
            </w:pPr>
            <w:r w:rsidRPr="0059076D">
              <w:rPr>
                <w:rFonts w:ascii="Calibri" w:hAnsi="Calibri" w:cs="Calibri"/>
                <w:b/>
                <w:bCs/>
                <w:color w:val="000000"/>
                <w:lang w:val="en-US" w:eastAsia="en-IN"/>
              </w:rPr>
              <w:t>Validations</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4AAD6219" w14:textId="77777777" w:rsidR="00386CB5" w:rsidRPr="0059076D" w:rsidRDefault="00386CB5" w:rsidP="00386CB5">
            <w:pPr>
              <w:textAlignment w:val="baseline"/>
              <w:rPr>
                <w:rFonts w:ascii="Calibri" w:hAnsi="Calibri" w:cs="Calibri"/>
                <w:lang w:eastAsia="en-IN"/>
              </w:rPr>
            </w:pPr>
            <w:r w:rsidRPr="0059076D">
              <w:rPr>
                <w:rFonts w:ascii="Calibri" w:hAnsi="Calibri" w:cs="Calibri"/>
                <w:b/>
                <w:bCs/>
                <w:color w:val="000000"/>
                <w:lang w:val="en-US" w:eastAsia="en-IN"/>
              </w:rPr>
              <w:t>Comments</w:t>
            </w:r>
            <w:r w:rsidRPr="0059076D">
              <w:rPr>
                <w:rFonts w:ascii="Calibri" w:hAnsi="Calibri" w:cs="Calibri"/>
                <w:color w:val="000000"/>
                <w:lang w:eastAsia="en-IN"/>
              </w:rPr>
              <w:t> </w:t>
            </w:r>
          </w:p>
        </w:tc>
      </w:tr>
      <w:tr w:rsidR="00386CB5" w:rsidRPr="00C65D82" w14:paraId="63C46171" w14:textId="77777777">
        <w:trPr>
          <w:trHeight w:val="1860"/>
        </w:trPr>
        <w:tc>
          <w:tcPr>
            <w:tcW w:w="660" w:type="dxa"/>
            <w:tcBorders>
              <w:top w:val="single" w:sz="6" w:space="0" w:color="auto"/>
              <w:left w:val="single" w:sz="6" w:space="0" w:color="auto"/>
              <w:bottom w:val="single" w:sz="6" w:space="0" w:color="auto"/>
              <w:right w:val="single" w:sz="6" w:space="0" w:color="auto"/>
            </w:tcBorders>
            <w:hideMark/>
          </w:tcPr>
          <w:p w14:paraId="2A993E8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Builder – Landing</w:t>
            </w:r>
            <w:r w:rsidRPr="0059076D">
              <w:rPr>
                <w:rFonts w:ascii="Calibri" w:hAnsi="Calibri" w:cs="Calibri"/>
                <w:color w:val="000000"/>
                <w:lang w:eastAsia="en-IN"/>
              </w:rPr>
              <w:t> </w:t>
            </w:r>
          </w:p>
        </w:tc>
        <w:tc>
          <w:tcPr>
            <w:tcW w:w="735" w:type="dxa"/>
            <w:tcBorders>
              <w:top w:val="single" w:sz="6" w:space="0" w:color="auto"/>
              <w:left w:val="single" w:sz="6" w:space="0" w:color="auto"/>
              <w:bottom w:val="single" w:sz="6" w:space="0" w:color="auto"/>
              <w:right w:val="single" w:sz="6" w:space="0" w:color="auto"/>
            </w:tcBorders>
            <w:hideMark/>
          </w:tcPr>
          <w:p w14:paraId="53FFCD9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Actions</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177E8421"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Generate with AI</w:t>
            </w:r>
            <w:r w:rsidRPr="0059076D">
              <w:rPr>
                <w:rFonts w:ascii="Calibri" w:hAnsi="Calibri" w:cs="Calibri"/>
                <w:color w:val="000000"/>
                <w:lang w:eastAsia="en-IN"/>
              </w:rPr>
              <w:t> </w:t>
            </w:r>
          </w:p>
        </w:tc>
        <w:tc>
          <w:tcPr>
            <w:tcW w:w="735" w:type="dxa"/>
            <w:tcBorders>
              <w:top w:val="single" w:sz="6" w:space="0" w:color="auto"/>
              <w:left w:val="single" w:sz="6" w:space="0" w:color="auto"/>
              <w:bottom w:val="single" w:sz="6" w:space="0" w:color="auto"/>
              <w:right w:val="single" w:sz="6" w:space="0" w:color="auto"/>
            </w:tcBorders>
            <w:hideMark/>
          </w:tcPr>
          <w:p w14:paraId="6B9FA5E6"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Primary action to open the AI Resume Generator modal. Visible only to Student role.</w:t>
            </w:r>
            <w:r w:rsidRPr="0059076D">
              <w:rPr>
                <w:rFonts w:ascii="Calibri" w:hAnsi="Calibri" w:cs="Calibri"/>
                <w:color w:val="000000"/>
                <w:lang w:eastAsia="en-IN"/>
              </w:rPr>
              <w:t> </w:t>
            </w:r>
          </w:p>
        </w:tc>
        <w:tc>
          <w:tcPr>
            <w:tcW w:w="840" w:type="dxa"/>
            <w:tcBorders>
              <w:top w:val="single" w:sz="6" w:space="0" w:color="auto"/>
              <w:left w:val="single" w:sz="6" w:space="0" w:color="auto"/>
              <w:bottom w:val="single" w:sz="6" w:space="0" w:color="auto"/>
              <w:right w:val="single" w:sz="6" w:space="0" w:color="auto"/>
            </w:tcBorders>
            <w:hideMark/>
          </w:tcPr>
          <w:p w14:paraId="66AC666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Button</w:t>
            </w:r>
            <w:r w:rsidRPr="0059076D">
              <w:rPr>
                <w:rFonts w:ascii="Calibri" w:hAnsi="Calibri" w:cs="Calibri"/>
                <w:color w:val="000000"/>
                <w:lang w:eastAsia="en-IN"/>
              </w:rPr>
              <w:t> </w:t>
            </w:r>
          </w:p>
        </w:tc>
        <w:tc>
          <w:tcPr>
            <w:tcW w:w="855" w:type="dxa"/>
            <w:tcBorders>
              <w:top w:val="single" w:sz="6" w:space="0" w:color="auto"/>
              <w:left w:val="single" w:sz="6" w:space="0" w:color="auto"/>
              <w:bottom w:val="single" w:sz="6" w:space="0" w:color="auto"/>
              <w:right w:val="single" w:sz="6" w:space="0" w:color="auto"/>
            </w:tcBorders>
            <w:hideMark/>
          </w:tcPr>
          <w:p w14:paraId="7EE2902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Click</w:t>
            </w:r>
            <w:r w:rsidRPr="0059076D">
              <w:rPr>
                <w:rFonts w:ascii="Calibri" w:hAnsi="Calibri" w:cs="Calibri"/>
                <w:color w:val="000000"/>
                <w:lang w:eastAsia="en-IN"/>
              </w:rPr>
              <w:t> </w:t>
            </w:r>
          </w:p>
        </w:tc>
        <w:tc>
          <w:tcPr>
            <w:tcW w:w="1665" w:type="dxa"/>
            <w:tcBorders>
              <w:top w:val="single" w:sz="6" w:space="0" w:color="auto"/>
              <w:left w:val="single" w:sz="6" w:space="0" w:color="auto"/>
              <w:bottom w:val="single" w:sz="6" w:space="0" w:color="auto"/>
              <w:right w:val="single" w:sz="6" w:space="0" w:color="auto"/>
            </w:tcBorders>
            <w:hideMark/>
          </w:tcPr>
          <w:p w14:paraId="54C13495"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130B214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2D078E6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No</w:t>
            </w:r>
            <w:r w:rsidRPr="0059076D">
              <w:rPr>
                <w:rFonts w:ascii="Calibri" w:hAnsi="Calibri" w:cs="Calibri"/>
                <w:color w:val="000000"/>
                <w:lang w:eastAsia="en-IN"/>
              </w:rPr>
              <w:t> </w:t>
            </w:r>
          </w:p>
        </w:tc>
        <w:tc>
          <w:tcPr>
            <w:tcW w:w="870" w:type="dxa"/>
            <w:tcBorders>
              <w:top w:val="single" w:sz="6" w:space="0" w:color="auto"/>
              <w:left w:val="single" w:sz="6" w:space="0" w:color="auto"/>
              <w:bottom w:val="single" w:sz="6" w:space="0" w:color="auto"/>
              <w:right w:val="single" w:sz="6" w:space="0" w:color="auto"/>
            </w:tcBorders>
            <w:hideMark/>
          </w:tcPr>
          <w:p w14:paraId="15EE224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Enabled only for Students with &lt; 5 stored resumes; on click open modal. If resume count ≥ 5, show error “Maximum resume limit reached. Delete an existing resume to create a new one.”</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6BA63EC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eastAsia="en-IN"/>
              </w:rPr>
              <w:t> </w:t>
            </w:r>
          </w:p>
        </w:tc>
      </w:tr>
      <w:tr w:rsidR="00386CB5" w:rsidRPr="00C65D82" w14:paraId="045DCEA2" w14:textId="77777777">
        <w:trPr>
          <w:trHeight w:val="930"/>
        </w:trPr>
        <w:tc>
          <w:tcPr>
            <w:tcW w:w="660" w:type="dxa"/>
            <w:tcBorders>
              <w:top w:val="single" w:sz="6" w:space="0" w:color="auto"/>
              <w:left w:val="single" w:sz="6" w:space="0" w:color="auto"/>
              <w:bottom w:val="single" w:sz="6" w:space="0" w:color="auto"/>
              <w:right w:val="single" w:sz="6" w:space="0" w:color="auto"/>
            </w:tcBorders>
            <w:hideMark/>
          </w:tcPr>
          <w:p w14:paraId="7FDB0895"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AI Resume Generator – Modal</w:t>
            </w:r>
            <w:r w:rsidRPr="0059076D">
              <w:rPr>
                <w:rFonts w:ascii="Calibri" w:hAnsi="Calibri" w:cs="Calibri"/>
                <w:color w:val="000000"/>
                <w:lang w:eastAsia="en-IN"/>
              </w:rPr>
              <w:t> </w:t>
            </w:r>
          </w:p>
        </w:tc>
        <w:tc>
          <w:tcPr>
            <w:tcW w:w="735" w:type="dxa"/>
            <w:tcBorders>
              <w:top w:val="single" w:sz="6" w:space="0" w:color="auto"/>
              <w:left w:val="single" w:sz="6" w:space="0" w:color="auto"/>
              <w:bottom w:val="single" w:sz="6" w:space="0" w:color="auto"/>
              <w:right w:val="single" w:sz="6" w:space="0" w:color="auto"/>
            </w:tcBorders>
            <w:hideMark/>
          </w:tcPr>
          <w:p w14:paraId="10E548D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Header</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4728651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Close</w:t>
            </w:r>
            <w:r w:rsidRPr="0059076D">
              <w:rPr>
                <w:rFonts w:ascii="Calibri" w:hAnsi="Calibri" w:cs="Calibri"/>
                <w:color w:val="000000"/>
                <w:lang w:eastAsia="en-IN"/>
              </w:rPr>
              <w:t> </w:t>
            </w:r>
          </w:p>
        </w:tc>
        <w:tc>
          <w:tcPr>
            <w:tcW w:w="735" w:type="dxa"/>
            <w:tcBorders>
              <w:top w:val="single" w:sz="6" w:space="0" w:color="auto"/>
              <w:left w:val="single" w:sz="6" w:space="0" w:color="auto"/>
              <w:bottom w:val="single" w:sz="6" w:space="0" w:color="auto"/>
              <w:right w:val="single" w:sz="6" w:space="0" w:color="auto"/>
            </w:tcBorders>
            <w:hideMark/>
          </w:tcPr>
          <w:p w14:paraId="73BB801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Dismisses the modal.</w:t>
            </w:r>
            <w:r w:rsidRPr="0059076D">
              <w:rPr>
                <w:rFonts w:ascii="Calibri" w:hAnsi="Calibri" w:cs="Calibri"/>
                <w:color w:val="000000"/>
                <w:lang w:eastAsia="en-IN"/>
              </w:rPr>
              <w:t> </w:t>
            </w:r>
          </w:p>
        </w:tc>
        <w:tc>
          <w:tcPr>
            <w:tcW w:w="840" w:type="dxa"/>
            <w:tcBorders>
              <w:top w:val="single" w:sz="6" w:space="0" w:color="auto"/>
              <w:left w:val="single" w:sz="6" w:space="0" w:color="auto"/>
              <w:bottom w:val="single" w:sz="6" w:space="0" w:color="auto"/>
              <w:right w:val="single" w:sz="6" w:space="0" w:color="auto"/>
            </w:tcBorders>
            <w:hideMark/>
          </w:tcPr>
          <w:p w14:paraId="7B2DF6E6"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Icon Button (X)</w:t>
            </w:r>
            <w:r w:rsidRPr="0059076D">
              <w:rPr>
                <w:rFonts w:ascii="Calibri" w:hAnsi="Calibri" w:cs="Calibri"/>
                <w:color w:val="000000"/>
                <w:lang w:eastAsia="en-IN"/>
              </w:rPr>
              <w:t> </w:t>
            </w:r>
          </w:p>
        </w:tc>
        <w:tc>
          <w:tcPr>
            <w:tcW w:w="855" w:type="dxa"/>
            <w:tcBorders>
              <w:top w:val="single" w:sz="6" w:space="0" w:color="auto"/>
              <w:left w:val="single" w:sz="6" w:space="0" w:color="auto"/>
              <w:bottom w:val="single" w:sz="6" w:space="0" w:color="auto"/>
              <w:right w:val="single" w:sz="6" w:space="0" w:color="auto"/>
            </w:tcBorders>
            <w:hideMark/>
          </w:tcPr>
          <w:p w14:paraId="2D65E23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Click</w:t>
            </w:r>
            <w:r w:rsidRPr="0059076D">
              <w:rPr>
                <w:rFonts w:ascii="Calibri" w:hAnsi="Calibri" w:cs="Calibri"/>
                <w:color w:val="000000"/>
                <w:lang w:eastAsia="en-IN"/>
              </w:rPr>
              <w:t> </w:t>
            </w:r>
          </w:p>
        </w:tc>
        <w:tc>
          <w:tcPr>
            <w:tcW w:w="1665" w:type="dxa"/>
            <w:tcBorders>
              <w:top w:val="single" w:sz="6" w:space="0" w:color="auto"/>
              <w:left w:val="single" w:sz="6" w:space="0" w:color="auto"/>
              <w:bottom w:val="single" w:sz="6" w:space="0" w:color="auto"/>
              <w:right w:val="single" w:sz="6" w:space="0" w:color="auto"/>
            </w:tcBorders>
            <w:hideMark/>
          </w:tcPr>
          <w:p w14:paraId="38A36FC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710325E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20D263F1"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No</w:t>
            </w:r>
            <w:r w:rsidRPr="0059076D">
              <w:rPr>
                <w:rFonts w:ascii="Calibri" w:hAnsi="Calibri" w:cs="Calibri"/>
                <w:color w:val="000000"/>
                <w:lang w:eastAsia="en-IN"/>
              </w:rPr>
              <w:t> </w:t>
            </w:r>
          </w:p>
        </w:tc>
        <w:tc>
          <w:tcPr>
            <w:tcW w:w="870" w:type="dxa"/>
            <w:tcBorders>
              <w:top w:val="single" w:sz="6" w:space="0" w:color="auto"/>
              <w:left w:val="single" w:sz="6" w:space="0" w:color="auto"/>
              <w:bottom w:val="single" w:sz="6" w:space="0" w:color="auto"/>
              <w:right w:val="single" w:sz="6" w:space="0" w:color="auto"/>
            </w:tcBorders>
            <w:hideMark/>
          </w:tcPr>
          <w:p w14:paraId="4250D79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Closes modal without saving. If unsaved edits are present, confirm discard (system default).</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326C6B51"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r w:rsidR="00386CB5" w:rsidRPr="00C65D82" w14:paraId="27E1B321" w14:textId="77777777">
        <w:trPr>
          <w:trHeight w:val="930"/>
        </w:trPr>
        <w:tc>
          <w:tcPr>
            <w:tcW w:w="660" w:type="dxa"/>
            <w:tcBorders>
              <w:top w:val="single" w:sz="6" w:space="0" w:color="auto"/>
              <w:left w:val="single" w:sz="6" w:space="0" w:color="auto"/>
              <w:bottom w:val="single" w:sz="6" w:space="0" w:color="auto"/>
              <w:right w:val="single" w:sz="6" w:space="0" w:color="auto"/>
            </w:tcBorders>
            <w:hideMark/>
          </w:tcPr>
          <w:p w14:paraId="1DCCC5E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AI Resume Generator – Modal</w:t>
            </w:r>
            <w:r w:rsidRPr="0059076D">
              <w:rPr>
                <w:rFonts w:ascii="Calibri" w:hAnsi="Calibri" w:cs="Calibri"/>
                <w:color w:val="000000"/>
                <w:lang w:eastAsia="en-IN"/>
              </w:rPr>
              <w:t> </w:t>
            </w:r>
          </w:p>
        </w:tc>
        <w:tc>
          <w:tcPr>
            <w:tcW w:w="735" w:type="dxa"/>
            <w:tcBorders>
              <w:top w:val="single" w:sz="6" w:space="0" w:color="auto"/>
              <w:left w:val="single" w:sz="6" w:space="0" w:color="auto"/>
              <w:bottom w:val="single" w:sz="6" w:space="0" w:color="auto"/>
              <w:right w:val="single" w:sz="6" w:space="0" w:color="auto"/>
            </w:tcBorders>
            <w:hideMark/>
          </w:tcPr>
          <w:p w14:paraId="53D16A2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Profile Information (Auto-filled)</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23E2A40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Full Name</w:t>
            </w:r>
            <w:r w:rsidRPr="0059076D">
              <w:rPr>
                <w:rFonts w:ascii="Calibri" w:hAnsi="Calibri" w:cs="Calibri"/>
                <w:color w:val="000000"/>
                <w:lang w:eastAsia="en-IN"/>
              </w:rPr>
              <w:t> </w:t>
            </w:r>
          </w:p>
        </w:tc>
        <w:tc>
          <w:tcPr>
            <w:tcW w:w="735" w:type="dxa"/>
            <w:tcBorders>
              <w:top w:val="single" w:sz="6" w:space="0" w:color="auto"/>
              <w:left w:val="single" w:sz="6" w:space="0" w:color="auto"/>
              <w:bottom w:val="single" w:sz="6" w:space="0" w:color="auto"/>
              <w:right w:val="single" w:sz="6" w:space="0" w:color="auto"/>
            </w:tcBorders>
            <w:hideMark/>
          </w:tcPr>
          <w:p w14:paraId="48BB610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xml:space="preserve">Student’s full name, </w:t>
            </w:r>
            <w:proofErr w:type="gramStart"/>
            <w:r w:rsidRPr="0059076D">
              <w:rPr>
                <w:rFonts w:ascii="Calibri" w:hAnsi="Calibri" w:cs="Calibri"/>
                <w:color w:val="000000"/>
                <w:lang w:val="en-US" w:eastAsia="en-IN"/>
              </w:rPr>
              <w:t>auto-filled</w:t>
            </w:r>
            <w:proofErr w:type="gramEnd"/>
            <w:r w:rsidRPr="0059076D">
              <w:rPr>
                <w:rFonts w:ascii="Calibri" w:hAnsi="Calibri" w:cs="Calibri"/>
                <w:color w:val="000000"/>
                <w:lang w:val="en-US" w:eastAsia="en-IN"/>
              </w:rPr>
              <w:t xml:space="preserve"> from profile; editable in the form.</w:t>
            </w:r>
            <w:r w:rsidRPr="0059076D">
              <w:rPr>
                <w:rFonts w:ascii="Calibri" w:hAnsi="Calibri" w:cs="Calibri"/>
                <w:color w:val="000000"/>
                <w:lang w:eastAsia="en-IN"/>
              </w:rPr>
              <w:t> </w:t>
            </w:r>
          </w:p>
        </w:tc>
        <w:tc>
          <w:tcPr>
            <w:tcW w:w="840" w:type="dxa"/>
            <w:tcBorders>
              <w:top w:val="single" w:sz="6" w:space="0" w:color="auto"/>
              <w:left w:val="single" w:sz="6" w:space="0" w:color="auto"/>
              <w:bottom w:val="single" w:sz="6" w:space="0" w:color="auto"/>
              <w:right w:val="single" w:sz="6" w:space="0" w:color="auto"/>
            </w:tcBorders>
            <w:hideMark/>
          </w:tcPr>
          <w:p w14:paraId="57873EF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Text Input</w:t>
            </w:r>
            <w:r w:rsidRPr="0059076D">
              <w:rPr>
                <w:rFonts w:ascii="Calibri" w:hAnsi="Calibri" w:cs="Calibri"/>
                <w:color w:val="000000"/>
                <w:lang w:eastAsia="en-IN"/>
              </w:rPr>
              <w:t> </w:t>
            </w:r>
          </w:p>
        </w:tc>
        <w:tc>
          <w:tcPr>
            <w:tcW w:w="855" w:type="dxa"/>
            <w:tcBorders>
              <w:top w:val="single" w:sz="6" w:space="0" w:color="auto"/>
              <w:left w:val="single" w:sz="6" w:space="0" w:color="auto"/>
              <w:bottom w:val="single" w:sz="6" w:space="0" w:color="auto"/>
              <w:right w:val="single" w:sz="6" w:space="0" w:color="auto"/>
            </w:tcBorders>
            <w:hideMark/>
          </w:tcPr>
          <w:p w14:paraId="7A882EC6"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1665" w:type="dxa"/>
            <w:tcBorders>
              <w:top w:val="single" w:sz="6" w:space="0" w:color="auto"/>
              <w:left w:val="single" w:sz="6" w:space="0" w:color="auto"/>
              <w:bottom w:val="single" w:sz="6" w:space="0" w:color="auto"/>
              <w:right w:val="single" w:sz="6" w:space="0" w:color="auto"/>
            </w:tcBorders>
            <w:hideMark/>
          </w:tcPr>
          <w:p w14:paraId="55774AF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Letters, spaces, hyphen, apostrophe, period</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5C844C2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2–100 chars</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5A69A31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Yes</w:t>
            </w:r>
            <w:r w:rsidRPr="0059076D">
              <w:rPr>
                <w:rFonts w:ascii="Calibri" w:hAnsi="Calibri" w:cs="Calibri"/>
                <w:color w:val="000000"/>
                <w:lang w:eastAsia="en-IN"/>
              </w:rPr>
              <w:t> </w:t>
            </w:r>
          </w:p>
        </w:tc>
        <w:tc>
          <w:tcPr>
            <w:tcW w:w="870" w:type="dxa"/>
            <w:tcBorders>
              <w:top w:val="single" w:sz="6" w:space="0" w:color="auto"/>
              <w:left w:val="single" w:sz="6" w:space="0" w:color="auto"/>
              <w:bottom w:val="single" w:sz="6" w:space="0" w:color="auto"/>
              <w:right w:val="single" w:sz="6" w:space="0" w:color="auto"/>
            </w:tcBorders>
            <w:hideMark/>
          </w:tcPr>
          <w:p w14:paraId="21A2BB65"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Required; trim whitespace; must contain alpha characters.</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7AFBC5D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r w:rsidR="00386CB5" w:rsidRPr="00C65D82" w14:paraId="5E2197CC" w14:textId="77777777">
        <w:trPr>
          <w:trHeight w:val="615"/>
        </w:trPr>
        <w:tc>
          <w:tcPr>
            <w:tcW w:w="660" w:type="dxa"/>
            <w:tcBorders>
              <w:top w:val="single" w:sz="6" w:space="0" w:color="auto"/>
              <w:left w:val="single" w:sz="6" w:space="0" w:color="auto"/>
              <w:bottom w:val="single" w:sz="6" w:space="0" w:color="auto"/>
              <w:right w:val="single" w:sz="6" w:space="0" w:color="auto"/>
            </w:tcBorders>
            <w:hideMark/>
          </w:tcPr>
          <w:p w14:paraId="18A1D3B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AI Resume Generator – Modal</w:t>
            </w:r>
            <w:r w:rsidRPr="0059076D">
              <w:rPr>
                <w:rFonts w:ascii="Calibri" w:hAnsi="Calibri" w:cs="Calibri"/>
                <w:color w:val="000000"/>
                <w:lang w:eastAsia="en-IN"/>
              </w:rPr>
              <w:t> </w:t>
            </w:r>
          </w:p>
        </w:tc>
        <w:tc>
          <w:tcPr>
            <w:tcW w:w="735" w:type="dxa"/>
            <w:tcBorders>
              <w:top w:val="single" w:sz="6" w:space="0" w:color="auto"/>
              <w:left w:val="single" w:sz="6" w:space="0" w:color="auto"/>
              <w:bottom w:val="single" w:sz="6" w:space="0" w:color="auto"/>
              <w:right w:val="single" w:sz="6" w:space="0" w:color="auto"/>
            </w:tcBorders>
            <w:hideMark/>
          </w:tcPr>
          <w:p w14:paraId="13445F2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Profile Information (Auto-filled)</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4102900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Email</w:t>
            </w:r>
            <w:r w:rsidRPr="0059076D">
              <w:rPr>
                <w:rFonts w:ascii="Calibri" w:hAnsi="Calibri" w:cs="Calibri"/>
                <w:color w:val="000000"/>
                <w:lang w:eastAsia="en-IN"/>
              </w:rPr>
              <w:t> </w:t>
            </w:r>
          </w:p>
        </w:tc>
        <w:tc>
          <w:tcPr>
            <w:tcW w:w="735" w:type="dxa"/>
            <w:tcBorders>
              <w:top w:val="single" w:sz="6" w:space="0" w:color="auto"/>
              <w:left w:val="single" w:sz="6" w:space="0" w:color="auto"/>
              <w:bottom w:val="single" w:sz="6" w:space="0" w:color="auto"/>
              <w:right w:val="single" w:sz="6" w:space="0" w:color="auto"/>
            </w:tcBorders>
            <w:hideMark/>
          </w:tcPr>
          <w:p w14:paraId="1A5BBC2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xml:space="preserve">Student’s email, </w:t>
            </w:r>
            <w:proofErr w:type="gramStart"/>
            <w:r w:rsidRPr="0059076D">
              <w:rPr>
                <w:rFonts w:ascii="Calibri" w:hAnsi="Calibri" w:cs="Calibri"/>
                <w:color w:val="000000"/>
                <w:lang w:val="en-US" w:eastAsia="en-IN"/>
              </w:rPr>
              <w:t>auto-filled</w:t>
            </w:r>
            <w:proofErr w:type="gramEnd"/>
            <w:r w:rsidRPr="0059076D">
              <w:rPr>
                <w:rFonts w:ascii="Calibri" w:hAnsi="Calibri" w:cs="Calibri"/>
                <w:color w:val="000000"/>
                <w:lang w:val="en-US" w:eastAsia="en-IN"/>
              </w:rPr>
              <w:t xml:space="preserve"> from profile; editable.</w:t>
            </w:r>
            <w:r w:rsidRPr="0059076D">
              <w:rPr>
                <w:rFonts w:ascii="Calibri" w:hAnsi="Calibri" w:cs="Calibri"/>
                <w:color w:val="000000"/>
                <w:lang w:eastAsia="en-IN"/>
              </w:rPr>
              <w:t> </w:t>
            </w:r>
          </w:p>
        </w:tc>
        <w:tc>
          <w:tcPr>
            <w:tcW w:w="840" w:type="dxa"/>
            <w:tcBorders>
              <w:top w:val="single" w:sz="6" w:space="0" w:color="auto"/>
              <w:left w:val="single" w:sz="6" w:space="0" w:color="auto"/>
              <w:bottom w:val="single" w:sz="6" w:space="0" w:color="auto"/>
              <w:right w:val="single" w:sz="6" w:space="0" w:color="auto"/>
            </w:tcBorders>
            <w:hideMark/>
          </w:tcPr>
          <w:p w14:paraId="4C4ED23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Email Input</w:t>
            </w:r>
            <w:r w:rsidRPr="0059076D">
              <w:rPr>
                <w:rFonts w:ascii="Calibri" w:hAnsi="Calibri" w:cs="Calibri"/>
                <w:color w:val="000000"/>
                <w:lang w:eastAsia="en-IN"/>
              </w:rPr>
              <w:t> </w:t>
            </w:r>
          </w:p>
        </w:tc>
        <w:tc>
          <w:tcPr>
            <w:tcW w:w="855" w:type="dxa"/>
            <w:tcBorders>
              <w:top w:val="single" w:sz="6" w:space="0" w:color="auto"/>
              <w:left w:val="single" w:sz="6" w:space="0" w:color="auto"/>
              <w:bottom w:val="single" w:sz="6" w:space="0" w:color="auto"/>
              <w:right w:val="single" w:sz="6" w:space="0" w:color="auto"/>
            </w:tcBorders>
            <w:hideMark/>
          </w:tcPr>
          <w:p w14:paraId="06E2F62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1665" w:type="dxa"/>
            <w:tcBorders>
              <w:top w:val="single" w:sz="6" w:space="0" w:color="auto"/>
              <w:left w:val="single" w:sz="6" w:space="0" w:color="auto"/>
              <w:bottom w:val="single" w:sz="6" w:space="0" w:color="auto"/>
              <w:right w:val="single" w:sz="6" w:space="0" w:color="auto"/>
            </w:tcBorders>
            <w:hideMark/>
          </w:tcPr>
          <w:p w14:paraId="4C09E0C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Valid email format (RFC 5322)</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3201FFE0"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5–254 chars</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11C2015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Yes</w:t>
            </w:r>
            <w:r w:rsidRPr="0059076D">
              <w:rPr>
                <w:rFonts w:ascii="Calibri" w:hAnsi="Calibri" w:cs="Calibri"/>
                <w:color w:val="000000"/>
                <w:lang w:eastAsia="en-IN"/>
              </w:rPr>
              <w:t> </w:t>
            </w:r>
          </w:p>
        </w:tc>
        <w:tc>
          <w:tcPr>
            <w:tcW w:w="870" w:type="dxa"/>
            <w:tcBorders>
              <w:top w:val="single" w:sz="6" w:space="0" w:color="auto"/>
              <w:left w:val="single" w:sz="6" w:space="0" w:color="auto"/>
              <w:bottom w:val="single" w:sz="6" w:space="0" w:color="auto"/>
              <w:right w:val="single" w:sz="6" w:space="0" w:color="auto"/>
            </w:tcBorders>
            <w:hideMark/>
          </w:tcPr>
          <w:p w14:paraId="5AB9BBE5"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Required; must be valid email pattern; no leading/trailing spaces.</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226A2BD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r w:rsidR="00386CB5" w:rsidRPr="00C65D82" w14:paraId="0DF06160" w14:textId="77777777">
        <w:trPr>
          <w:trHeight w:val="1245"/>
        </w:trPr>
        <w:tc>
          <w:tcPr>
            <w:tcW w:w="660" w:type="dxa"/>
            <w:tcBorders>
              <w:top w:val="single" w:sz="6" w:space="0" w:color="auto"/>
              <w:left w:val="single" w:sz="6" w:space="0" w:color="auto"/>
              <w:bottom w:val="single" w:sz="6" w:space="0" w:color="auto"/>
              <w:right w:val="single" w:sz="6" w:space="0" w:color="auto"/>
            </w:tcBorders>
            <w:hideMark/>
          </w:tcPr>
          <w:p w14:paraId="49C9572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AI Resume Generator – Modal</w:t>
            </w:r>
            <w:r w:rsidRPr="0059076D">
              <w:rPr>
                <w:rFonts w:ascii="Calibri" w:hAnsi="Calibri" w:cs="Calibri"/>
                <w:color w:val="000000"/>
                <w:lang w:eastAsia="en-IN"/>
              </w:rPr>
              <w:t> </w:t>
            </w:r>
          </w:p>
        </w:tc>
        <w:tc>
          <w:tcPr>
            <w:tcW w:w="735" w:type="dxa"/>
            <w:tcBorders>
              <w:top w:val="single" w:sz="6" w:space="0" w:color="auto"/>
              <w:left w:val="single" w:sz="6" w:space="0" w:color="auto"/>
              <w:bottom w:val="single" w:sz="6" w:space="0" w:color="auto"/>
              <w:right w:val="single" w:sz="6" w:space="0" w:color="auto"/>
            </w:tcBorders>
            <w:hideMark/>
          </w:tcPr>
          <w:p w14:paraId="4C208E0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Profile Information (Auto-filled)</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17F5010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Phone</w:t>
            </w:r>
            <w:r w:rsidRPr="0059076D">
              <w:rPr>
                <w:rFonts w:ascii="Calibri" w:hAnsi="Calibri" w:cs="Calibri"/>
                <w:color w:val="000000"/>
                <w:lang w:eastAsia="en-IN"/>
              </w:rPr>
              <w:t> </w:t>
            </w:r>
          </w:p>
        </w:tc>
        <w:tc>
          <w:tcPr>
            <w:tcW w:w="735" w:type="dxa"/>
            <w:tcBorders>
              <w:top w:val="single" w:sz="6" w:space="0" w:color="auto"/>
              <w:left w:val="single" w:sz="6" w:space="0" w:color="auto"/>
              <w:bottom w:val="single" w:sz="6" w:space="0" w:color="auto"/>
              <w:right w:val="single" w:sz="6" w:space="0" w:color="auto"/>
            </w:tcBorders>
            <w:hideMark/>
          </w:tcPr>
          <w:p w14:paraId="2D362225"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xml:space="preserve">Student’s phone number, </w:t>
            </w:r>
            <w:proofErr w:type="gramStart"/>
            <w:r w:rsidRPr="0059076D">
              <w:rPr>
                <w:rFonts w:ascii="Calibri" w:hAnsi="Calibri" w:cs="Calibri"/>
                <w:color w:val="000000"/>
                <w:lang w:val="en-US" w:eastAsia="en-IN"/>
              </w:rPr>
              <w:t>auto-filled</w:t>
            </w:r>
            <w:proofErr w:type="gramEnd"/>
            <w:r w:rsidRPr="0059076D">
              <w:rPr>
                <w:rFonts w:ascii="Calibri" w:hAnsi="Calibri" w:cs="Calibri"/>
                <w:color w:val="000000"/>
                <w:lang w:val="en-US" w:eastAsia="en-IN"/>
              </w:rPr>
              <w:t xml:space="preserve"> from profile; editable.</w:t>
            </w:r>
            <w:r w:rsidRPr="0059076D">
              <w:rPr>
                <w:rFonts w:ascii="Calibri" w:hAnsi="Calibri" w:cs="Calibri"/>
                <w:color w:val="000000"/>
                <w:lang w:eastAsia="en-IN"/>
              </w:rPr>
              <w:t> </w:t>
            </w:r>
          </w:p>
        </w:tc>
        <w:tc>
          <w:tcPr>
            <w:tcW w:w="840" w:type="dxa"/>
            <w:tcBorders>
              <w:top w:val="single" w:sz="6" w:space="0" w:color="auto"/>
              <w:left w:val="single" w:sz="6" w:space="0" w:color="auto"/>
              <w:bottom w:val="single" w:sz="6" w:space="0" w:color="auto"/>
              <w:right w:val="single" w:sz="6" w:space="0" w:color="auto"/>
            </w:tcBorders>
            <w:hideMark/>
          </w:tcPr>
          <w:p w14:paraId="10C8B7C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Tel Input</w:t>
            </w:r>
            <w:r w:rsidRPr="0059076D">
              <w:rPr>
                <w:rFonts w:ascii="Calibri" w:hAnsi="Calibri" w:cs="Calibri"/>
                <w:color w:val="000000"/>
                <w:lang w:eastAsia="en-IN"/>
              </w:rPr>
              <w:t> </w:t>
            </w:r>
          </w:p>
        </w:tc>
        <w:tc>
          <w:tcPr>
            <w:tcW w:w="855" w:type="dxa"/>
            <w:tcBorders>
              <w:top w:val="single" w:sz="6" w:space="0" w:color="auto"/>
              <w:left w:val="single" w:sz="6" w:space="0" w:color="auto"/>
              <w:bottom w:val="single" w:sz="6" w:space="0" w:color="auto"/>
              <w:right w:val="single" w:sz="6" w:space="0" w:color="auto"/>
            </w:tcBorders>
            <w:hideMark/>
          </w:tcPr>
          <w:p w14:paraId="7F3F8BC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1665" w:type="dxa"/>
            <w:tcBorders>
              <w:top w:val="single" w:sz="6" w:space="0" w:color="auto"/>
              <w:left w:val="single" w:sz="6" w:space="0" w:color="auto"/>
              <w:bottom w:val="single" w:sz="6" w:space="0" w:color="auto"/>
              <w:right w:val="single" w:sz="6" w:space="0" w:color="auto"/>
            </w:tcBorders>
            <w:hideMark/>
          </w:tcPr>
          <w:p w14:paraId="43E1875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Digits, spaces, “+”, “( )”, “-”</w:t>
            </w:r>
            <w:r w:rsidRPr="0059076D">
              <w:rPr>
                <w:rFonts w:ascii="Calibri" w:hAnsi="Calibri" w:cs="Calibri"/>
                <w:color w:val="000000"/>
                <w:lang w:eastAsia="en-IN"/>
              </w:rPr>
              <w:t> </w:t>
            </w:r>
            <w:r w:rsidRPr="0059076D">
              <w:rPr>
                <w:rFonts w:ascii="Calibri" w:hAnsi="Calibri" w:cs="Calibri"/>
                <w:color w:val="000000"/>
                <w:lang w:eastAsia="en-IN"/>
              </w:rPr>
              <w:br/>
            </w:r>
            <w:r w:rsidRPr="0059076D">
              <w:rPr>
                <w:rFonts w:ascii="Calibri" w:hAnsi="Calibri" w:cs="Calibri"/>
                <w:color w:val="000000"/>
                <w:lang w:val="en-US" w:eastAsia="en-IN"/>
              </w:rPr>
              <w:t>(XXX)XXX-XXXX</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3E11E3C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7–20 digits (excluding formatting)</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4F5D2F7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Yes</w:t>
            </w:r>
            <w:r w:rsidRPr="0059076D">
              <w:rPr>
                <w:rFonts w:ascii="Calibri" w:hAnsi="Calibri" w:cs="Calibri"/>
                <w:color w:val="000000"/>
                <w:lang w:eastAsia="en-IN"/>
              </w:rPr>
              <w:t> </w:t>
            </w:r>
          </w:p>
        </w:tc>
        <w:tc>
          <w:tcPr>
            <w:tcW w:w="870" w:type="dxa"/>
            <w:tcBorders>
              <w:top w:val="single" w:sz="6" w:space="0" w:color="auto"/>
              <w:left w:val="single" w:sz="6" w:space="0" w:color="auto"/>
              <w:bottom w:val="single" w:sz="6" w:space="0" w:color="auto"/>
              <w:right w:val="single" w:sz="6" w:space="0" w:color="auto"/>
            </w:tcBorders>
            <w:hideMark/>
          </w:tcPr>
          <w:p w14:paraId="44F231E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Required; normalize to E.164 on submit when possible; reject letters; show inline error for invalid format.</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1A71770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r w:rsidR="00386CB5" w:rsidRPr="00C65D82" w14:paraId="3C0E1F51" w14:textId="77777777">
        <w:trPr>
          <w:trHeight w:val="615"/>
        </w:trPr>
        <w:tc>
          <w:tcPr>
            <w:tcW w:w="660" w:type="dxa"/>
            <w:tcBorders>
              <w:top w:val="single" w:sz="6" w:space="0" w:color="auto"/>
              <w:left w:val="single" w:sz="6" w:space="0" w:color="auto"/>
              <w:bottom w:val="single" w:sz="6" w:space="0" w:color="auto"/>
              <w:right w:val="single" w:sz="6" w:space="0" w:color="auto"/>
            </w:tcBorders>
            <w:hideMark/>
          </w:tcPr>
          <w:p w14:paraId="59D44FD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AI Resume Generator – Modal</w:t>
            </w:r>
            <w:r w:rsidRPr="0059076D">
              <w:rPr>
                <w:rFonts w:ascii="Calibri" w:hAnsi="Calibri" w:cs="Calibri"/>
                <w:color w:val="000000"/>
                <w:lang w:eastAsia="en-IN"/>
              </w:rPr>
              <w:t> </w:t>
            </w:r>
          </w:p>
        </w:tc>
        <w:tc>
          <w:tcPr>
            <w:tcW w:w="735" w:type="dxa"/>
            <w:tcBorders>
              <w:top w:val="single" w:sz="6" w:space="0" w:color="auto"/>
              <w:left w:val="single" w:sz="6" w:space="0" w:color="auto"/>
              <w:bottom w:val="single" w:sz="6" w:space="0" w:color="auto"/>
              <w:right w:val="single" w:sz="6" w:space="0" w:color="auto"/>
            </w:tcBorders>
            <w:hideMark/>
          </w:tcPr>
          <w:p w14:paraId="41075B7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Education</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524BFFA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School</w:t>
            </w:r>
            <w:r w:rsidRPr="0059076D">
              <w:rPr>
                <w:rFonts w:ascii="Calibri" w:hAnsi="Calibri" w:cs="Calibri"/>
                <w:color w:val="000000"/>
                <w:lang w:eastAsia="en-IN"/>
              </w:rPr>
              <w:t> </w:t>
            </w:r>
          </w:p>
        </w:tc>
        <w:tc>
          <w:tcPr>
            <w:tcW w:w="735" w:type="dxa"/>
            <w:tcBorders>
              <w:top w:val="single" w:sz="6" w:space="0" w:color="auto"/>
              <w:left w:val="single" w:sz="6" w:space="0" w:color="auto"/>
              <w:bottom w:val="single" w:sz="6" w:space="0" w:color="auto"/>
              <w:right w:val="single" w:sz="6" w:space="0" w:color="auto"/>
            </w:tcBorders>
            <w:hideMark/>
          </w:tcPr>
          <w:p w14:paraId="489C72D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School or institution name.</w:t>
            </w:r>
            <w:r w:rsidRPr="0059076D">
              <w:rPr>
                <w:rFonts w:ascii="Calibri" w:hAnsi="Calibri" w:cs="Calibri"/>
                <w:color w:val="000000"/>
                <w:lang w:eastAsia="en-IN"/>
              </w:rPr>
              <w:t> </w:t>
            </w:r>
          </w:p>
        </w:tc>
        <w:tc>
          <w:tcPr>
            <w:tcW w:w="840" w:type="dxa"/>
            <w:tcBorders>
              <w:top w:val="single" w:sz="6" w:space="0" w:color="auto"/>
              <w:left w:val="single" w:sz="6" w:space="0" w:color="auto"/>
              <w:bottom w:val="single" w:sz="6" w:space="0" w:color="auto"/>
              <w:right w:val="single" w:sz="6" w:space="0" w:color="auto"/>
            </w:tcBorders>
            <w:hideMark/>
          </w:tcPr>
          <w:p w14:paraId="34EE06D5"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Text Input</w:t>
            </w:r>
            <w:r w:rsidRPr="0059076D">
              <w:rPr>
                <w:rFonts w:ascii="Calibri" w:hAnsi="Calibri" w:cs="Calibri"/>
                <w:color w:val="000000"/>
                <w:lang w:eastAsia="en-IN"/>
              </w:rPr>
              <w:t> </w:t>
            </w:r>
          </w:p>
        </w:tc>
        <w:tc>
          <w:tcPr>
            <w:tcW w:w="855" w:type="dxa"/>
            <w:tcBorders>
              <w:top w:val="single" w:sz="6" w:space="0" w:color="auto"/>
              <w:left w:val="single" w:sz="6" w:space="0" w:color="auto"/>
              <w:bottom w:val="single" w:sz="6" w:space="0" w:color="auto"/>
              <w:right w:val="single" w:sz="6" w:space="0" w:color="auto"/>
            </w:tcBorders>
            <w:hideMark/>
          </w:tcPr>
          <w:p w14:paraId="2A88EEB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1665" w:type="dxa"/>
            <w:tcBorders>
              <w:top w:val="single" w:sz="6" w:space="0" w:color="auto"/>
              <w:left w:val="single" w:sz="6" w:space="0" w:color="auto"/>
              <w:bottom w:val="single" w:sz="6" w:space="0" w:color="auto"/>
              <w:right w:val="single" w:sz="6" w:space="0" w:color="auto"/>
            </w:tcBorders>
            <w:hideMark/>
          </w:tcPr>
          <w:p w14:paraId="623B04C6"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Alphanumeric &amp; punctuation</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0D330A6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2–120 chars</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7A22EF86"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Yes</w:t>
            </w:r>
            <w:r w:rsidRPr="0059076D">
              <w:rPr>
                <w:rFonts w:ascii="Calibri" w:hAnsi="Calibri" w:cs="Calibri"/>
                <w:color w:val="000000"/>
                <w:lang w:eastAsia="en-IN"/>
              </w:rPr>
              <w:t> </w:t>
            </w:r>
          </w:p>
        </w:tc>
        <w:tc>
          <w:tcPr>
            <w:tcW w:w="870" w:type="dxa"/>
            <w:tcBorders>
              <w:top w:val="single" w:sz="6" w:space="0" w:color="auto"/>
              <w:left w:val="single" w:sz="6" w:space="0" w:color="auto"/>
              <w:bottom w:val="single" w:sz="6" w:space="0" w:color="auto"/>
              <w:right w:val="single" w:sz="6" w:space="0" w:color="auto"/>
            </w:tcBorders>
            <w:hideMark/>
          </w:tcPr>
          <w:p w14:paraId="294BED4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Required; trim; no all-numeric strings.</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60DA918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r w:rsidR="00386CB5" w:rsidRPr="00C65D82" w14:paraId="60040EC4" w14:textId="77777777">
        <w:trPr>
          <w:trHeight w:val="615"/>
        </w:trPr>
        <w:tc>
          <w:tcPr>
            <w:tcW w:w="660" w:type="dxa"/>
            <w:tcBorders>
              <w:top w:val="single" w:sz="6" w:space="0" w:color="auto"/>
              <w:left w:val="single" w:sz="6" w:space="0" w:color="auto"/>
              <w:bottom w:val="single" w:sz="6" w:space="0" w:color="auto"/>
              <w:right w:val="single" w:sz="6" w:space="0" w:color="auto"/>
            </w:tcBorders>
            <w:hideMark/>
          </w:tcPr>
          <w:p w14:paraId="04D44B8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AI Resume Generator – Modal</w:t>
            </w:r>
            <w:r w:rsidRPr="0059076D">
              <w:rPr>
                <w:rFonts w:ascii="Calibri" w:hAnsi="Calibri" w:cs="Calibri"/>
                <w:color w:val="000000"/>
                <w:lang w:eastAsia="en-IN"/>
              </w:rPr>
              <w:t> </w:t>
            </w:r>
          </w:p>
        </w:tc>
        <w:tc>
          <w:tcPr>
            <w:tcW w:w="735" w:type="dxa"/>
            <w:tcBorders>
              <w:top w:val="single" w:sz="6" w:space="0" w:color="auto"/>
              <w:left w:val="single" w:sz="6" w:space="0" w:color="auto"/>
              <w:bottom w:val="single" w:sz="6" w:space="0" w:color="auto"/>
              <w:right w:val="single" w:sz="6" w:space="0" w:color="auto"/>
            </w:tcBorders>
            <w:hideMark/>
          </w:tcPr>
          <w:p w14:paraId="5F616EF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Education</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37EB41D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Location</w:t>
            </w:r>
            <w:r w:rsidRPr="0059076D">
              <w:rPr>
                <w:rFonts w:ascii="Calibri" w:hAnsi="Calibri" w:cs="Calibri"/>
                <w:color w:val="000000"/>
                <w:lang w:eastAsia="en-IN"/>
              </w:rPr>
              <w:t> </w:t>
            </w:r>
          </w:p>
        </w:tc>
        <w:tc>
          <w:tcPr>
            <w:tcW w:w="735" w:type="dxa"/>
            <w:tcBorders>
              <w:top w:val="single" w:sz="6" w:space="0" w:color="auto"/>
              <w:left w:val="single" w:sz="6" w:space="0" w:color="auto"/>
              <w:bottom w:val="single" w:sz="6" w:space="0" w:color="auto"/>
              <w:right w:val="single" w:sz="6" w:space="0" w:color="auto"/>
            </w:tcBorders>
            <w:hideMark/>
          </w:tcPr>
          <w:p w14:paraId="574A9B5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City and state (or city &amp; country) of the school.</w:t>
            </w:r>
            <w:r w:rsidRPr="0059076D">
              <w:rPr>
                <w:rFonts w:ascii="Calibri" w:hAnsi="Calibri" w:cs="Calibri"/>
                <w:color w:val="000000"/>
                <w:lang w:eastAsia="en-IN"/>
              </w:rPr>
              <w:t> </w:t>
            </w:r>
          </w:p>
        </w:tc>
        <w:tc>
          <w:tcPr>
            <w:tcW w:w="840" w:type="dxa"/>
            <w:tcBorders>
              <w:top w:val="single" w:sz="6" w:space="0" w:color="auto"/>
              <w:left w:val="single" w:sz="6" w:space="0" w:color="auto"/>
              <w:bottom w:val="single" w:sz="6" w:space="0" w:color="auto"/>
              <w:right w:val="single" w:sz="6" w:space="0" w:color="auto"/>
            </w:tcBorders>
            <w:hideMark/>
          </w:tcPr>
          <w:p w14:paraId="64365390"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Text Input</w:t>
            </w:r>
            <w:r w:rsidRPr="0059076D">
              <w:rPr>
                <w:rFonts w:ascii="Calibri" w:hAnsi="Calibri" w:cs="Calibri"/>
                <w:color w:val="000000"/>
                <w:lang w:eastAsia="en-IN"/>
              </w:rPr>
              <w:t> </w:t>
            </w:r>
          </w:p>
        </w:tc>
        <w:tc>
          <w:tcPr>
            <w:tcW w:w="855" w:type="dxa"/>
            <w:tcBorders>
              <w:top w:val="single" w:sz="6" w:space="0" w:color="auto"/>
              <w:left w:val="single" w:sz="6" w:space="0" w:color="auto"/>
              <w:bottom w:val="single" w:sz="6" w:space="0" w:color="auto"/>
              <w:right w:val="single" w:sz="6" w:space="0" w:color="auto"/>
            </w:tcBorders>
            <w:hideMark/>
          </w:tcPr>
          <w:p w14:paraId="133097E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1665" w:type="dxa"/>
            <w:tcBorders>
              <w:top w:val="single" w:sz="6" w:space="0" w:color="auto"/>
              <w:left w:val="single" w:sz="6" w:space="0" w:color="auto"/>
              <w:bottom w:val="single" w:sz="6" w:space="0" w:color="auto"/>
              <w:right w:val="single" w:sz="6" w:space="0" w:color="auto"/>
            </w:tcBorders>
            <w:hideMark/>
          </w:tcPr>
          <w:p w14:paraId="4A41260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Letters, spaces, comma, hyphen</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405DC17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2–100 chars</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67D334D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No</w:t>
            </w:r>
            <w:r w:rsidRPr="0059076D">
              <w:rPr>
                <w:rFonts w:ascii="Calibri" w:hAnsi="Calibri" w:cs="Calibri"/>
                <w:color w:val="000000"/>
                <w:lang w:eastAsia="en-IN"/>
              </w:rPr>
              <w:t> </w:t>
            </w:r>
          </w:p>
        </w:tc>
        <w:tc>
          <w:tcPr>
            <w:tcW w:w="870" w:type="dxa"/>
            <w:tcBorders>
              <w:top w:val="single" w:sz="6" w:space="0" w:color="auto"/>
              <w:left w:val="single" w:sz="6" w:space="0" w:color="auto"/>
              <w:bottom w:val="single" w:sz="6" w:space="0" w:color="auto"/>
              <w:right w:val="single" w:sz="6" w:space="0" w:color="auto"/>
            </w:tcBorders>
            <w:hideMark/>
          </w:tcPr>
          <w:p w14:paraId="2C9FE531"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Optional; if provided, must include at least one letter; trim.</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0D2859A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r w:rsidR="00386CB5" w:rsidRPr="00C65D82" w14:paraId="2F6DD495" w14:textId="77777777">
        <w:trPr>
          <w:trHeight w:val="930"/>
        </w:trPr>
        <w:tc>
          <w:tcPr>
            <w:tcW w:w="660" w:type="dxa"/>
            <w:tcBorders>
              <w:top w:val="single" w:sz="6" w:space="0" w:color="auto"/>
              <w:left w:val="single" w:sz="6" w:space="0" w:color="auto"/>
              <w:bottom w:val="single" w:sz="6" w:space="0" w:color="auto"/>
              <w:right w:val="single" w:sz="6" w:space="0" w:color="auto"/>
            </w:tcBorders>
            <w:hideMark/>
          </w:tcPr>
          <w:p w14:paraId="16B770C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AI Resume Generator – Modal</w:t>
            </w:r>
            <w:r w:rsidRPr="0059076D">
              <w:rPr>
                <w:rFonts w:ascii="Calibri" w:hAnsi="Calibri" w:cs="Calibri"/>
                <w:color w:val="000000"/>
                <w:lang w:eastAsia="en-IN"/>
              </w:rPr>
              <w:t> </w:t>
            </w:r>
          </w:p>
        </w:tc>
        <w:tc>
          <w:tcPr>
            <w:tcW w:w="735" w:type="dxa"/>
            <w:tcBorders>
              <w:top w:val="single" w:sz="6" w:space="0" w:color="auto"/>
              <w:left w:val="single" w:sz="6" w:space="0" w:color="auto"/>
              <w:bottom w:val="single" w:sz="6" w:space="0" w:color="auto"/>
              <w:right w:val="single" w:sz="6" w:space="0" w:color="auto"/>
            </w:tcBorders>
            <w:hideMark/>
          </w:tcPr>
          <w:p w14:paraId="166DB07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Education</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0917DE50"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Graduation Year</w:t>
            </w:r>
            <w:r w:rsidRPr="0059076D">
              <w:rPr>
                <w:rFonts w:ascii="Calibri" w:hAnsi="Calibri" w:cs="Calibri"/>
                <w:color w:val="000000"/>
                <w:lang w:eastAsia="en-IN"/>
              </w:rPr>
              <w:t> </w:t>
            </w:r>
          </w:p>
        </w:tc>
        <w:tc>
          <w:tcPr>
            <w:tcW w:w="735" w:type="dxa"/>
            <w:tcBorders>
              <w:top w:val="single" w:sz="6" w:space="0" w:color="auto"/>
              <w:left w:val="single" w:sz="6" w:space="0" w:color="auto"/>
              <w:bottom w:val="single" w:sz="6" w:space="0" w:color="auto"/>
              <w:right w:val="single" w:sz="6" w:space="0" w:color="auto"/>
            </w:tcBorders>
            <w:hideMark/>
          </w:tcPr>
          <w:p w14:paraId="73B85A0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Expected or actual graduation year.</w:t>
            </w:r>
            <w:r w:rsidRPr="0059076D">
              <w:rPr>
                <w:rFonts w:ascii="Calibri" w:hAnsi="Calibri" w:cs="Calibri"/>
                <w:color w:val="000000"/>
                <w:lang w:eastAsia="en-IN"/>
              </w:rPr>
              <w:t> </w:t>
            </w:r>
          </w:p>
        </w:tc>
        <w:tc>
          <w:tcPr>
            <w:tcW w:w="840" w:type="dxa"/>
            <w:tcBorders>
              <w:top w:val="single" w:sz="6" w:space="0" w:color="auto"/>
              <w:left w:val="single" w:sz="6" w:space="0" w:color="auto"/>
              <w:bottom w:val="single" w:sz="6" w:space="0" w:color="auto"/>
              <w:right w:val="single" w:sz="6" w:space="0" w:color="auto"/>
            </w:tcBorders>
            <w:hideMark/>
          </w:tcPr>
          <w:p w14:paraId="0263D7B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Number/Input</w:t>
            </w:r>
            <w:r w:rsidRPr="0059076D">
              <w:rPr>
                <w:rFonts w:ascii="Calibri" w:hAnsi="Calibri" w:cs="Calibri"/>
                <w:color w:val="000000"/>
                <w:lang w:eastAsia="en-IN"/>
              </w:rPr>
              <w:t> </w:t>
            </w:r>
          </w:p>
        </w:tc>
        <w:tc>
          <w:tcPr>
            <w:tcW w:w="855" w:type="dxa"/>
            <w:tcBorders>
              <w:top w:val="single" w:sz="6" w:space="0" w:color="auto"/>
              <w:left w:val="single" w:sz="6" w:space="0" w:color="auto"/>
              <w:bottom w:val="single" w:sz="6" w:space="0" w:color="auto"/>
              <w:right w:val="single" w:sz="6" w:space="0" w:color="auto"/>
            </w:tcBorders>
            <w:hideMark/>
          </w:tcPr>
          <w:p w14:paraId="4B57D22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1665" w:type="dxa"/>
            <w:tcBorders>
              <w:top w:val="single" w:sz="6" w:space="0" w:color="auto"/>
              <w:left w:val="single" w:sz="6" w:space="0" w:color="auto"/>
              <w:bottom w:val="single" w:sz="6" w:space="0" w:color="auto"/>
              <w:right w:val="single" w:sz="6" w:space="0" w:color="auto"/>
            </w:tcBorders>
            <w:hideMark/>
          </w:tcPr>
          <w:p w14:paraId="032655B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4-digit year (1900–2100)</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70B2869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4 chars</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0BE27BD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Yes</w:t>
            </w:r>
            <w:r w:rsidRPr="0059076D">
              <w:rPr>
                <w:rFonts w:ascii="Calibri" w:hAnsi="Calibri" w:cs="Calibri"/>
                <w:color w:val="000000"/>
                <w:lang w:eastAsia="en-IN"/>
              </w:rPr>
              <w:t> </w:t>
            </w:r>
          </w:p>
        </w:tc>
        <w:tc>
          <w:tcPr>
            <w:tcW w:w="870" w:type="dxa"/>
            <w:tcBorders>
              <w:top w:val="single" w:sz="6" w:space="0" w:color="auto"/>
              <w:left w:val="single" w:sz="6" w:space="0" w:color="auto"/>
              <w:bottom w:val="single" w:sz="6" w:space="0" w:color="auto"/>
              <w:right w:val="single" w:sz="6" w:space="0" w:color="auto"/>
            </w:tcBorders>
            <w:hideMark/>
          </w:tcPr>
          <w:p w14:paraId="0AB6CDC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Required; must be 4 digits within range; reject non-numeric; inline error on invalid year.</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22018591"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r w:rsidR="00386CB5" w:rsidRPr="00C65D82" w14:paraId="3A55525D" w14:textId="77777777">
        <w:trPr>
          <w:trHeight w:val="930"/>
        </w:trPr>
        <w:tc>
          <w:tcPr>
            <w:tcW w:w="660" w:type="dxa"/>
            <w:tcBorders>
              <w:top w:val="single" w:sz="6" w:space="0" w:color="auto"/>
              <w:left w:val="single" w:sz="6" w:space="0" w:color="auto"/>
              <w:bottom w:val="single" w:sz="6" w:space="0" w:color="auto"/>
              <w:right w:val="single" w:sz="6" w:space="0" w:color="auto"/>
            </w:tcBorders>
            <w:hideMark/>
          </w:tcPr>
          <w:p w14:paraId="238127D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AI Resume Generator – Modal</w:t>
            </w:r>
            <w:r w:rsidRPr="0059076D">
              <w:rPr>
                <w:rFonts w:ascii="Calibri" w:hAnsi="Calibri" w:cs="Calibri"/>
                <w:color w:val="000000"/>
                <w:lang w:eastAsia="en-IN"/>
              </w:rPr>
              <w:t> </w:t>
            </w:r>
          </w:p>
        </w:tc>
        <w:tc>
          <w:tcPr>
            <w:tcW w:w="735" w:type="dxa"/>
            <w:tcBorders>
              <w:top w:val="single" w:sz="6" w:space="0" w:color="auto"/>
              <w:left w:val="single" w:sz="6" w:space="0" w:color="auto"/>
              <w:bottom w:val="single" w:sz="6" w:space="0" w:color="auto"/>
              <w:right w:val="single" w:sz="6" w:space="0" w:color="auto"/>
            </w:tcBorders>
            <w:hideMark/>
          </w:tcPr>
          <w:p w14:paraId="2CE2BA3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Education</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110F095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GPA (Optional)</w:t>
            </w:r>
            <w:r w:rsidRPr="0059076D">
              <w:rPr>
                <w:rFonts w:ascii="Calibri" w:hAnsi="Calibri" w:cs="Calibri"/>
                <w:color w:val="000000"/>
                <w:lang w:eastAsia="en-IN"/>
              </w:rPr>
              <w:t> </w:t>
            </w:r>
          </w:p>
        </w:tc>
        <w:tc>
          <w:tcPr>
            <w:tcW w:w="735" w:type="dxa"/>
            <w:tcBorders>
              <w:top w:val="single" w:sz="6" w:space="0" w:color="auto"/>
              <w:left w:val="single" w:sz="6" w:space="0" w:color="auto"/>
              <w:bottom w:val="single" w:sz="6" w:space="0" w:color="auto"/>
              <w:right w:val="single" w:sz="6" w:space="0" w:color="auto"/>
            </w:tcBorders>
            <w:hideMark/>
          </w:tcPr>
          <w:p w14:paraId="08E6AA1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Grade point average (optional).</w:t>
            </w:r>
            <w:r w:rsidRPr="0059076D">
              <w:rPr>
                <w:rFonts w:ascii="Calibri" w:hAnsi="Calibri" w:cs="Calibri"/>
                <w:color w:val="000000"/>
                <w:lang w:eastAsia="en-IN"/>
              </w:rPr>
              <w:t> </w:t>
            </w:r>
          </w:p>
        </w:tc>
        <w:tc>
          <w:tcPr>
            <w:tcW w:w="840" w:type="dxa"/>
            <w:tcBorders>
              <w:top w:val="single" w:sz="6" w:space="0" w:color="auto"/>
              <w:left w:val="single" w:sz="6" w:space="0" w:color="auto"/>
              <w:bottom w:val="single" w:sz="6" w:space="0" w:color="auto"/>
              <w:right w:val="single" w:sz="6" w:space="0" w:color="auto"/>
            </w:tcBorders>
            <w:hideMark/>
          </w:tcPr>
          <w:p w14:paraId="14174F5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Number/Input</w:t>
            </w:r>
            <w:r w:rsidRPr="0059076D">
              <w:rPr>
                <w:rFonts w:ascii="Calibri" w:hAnsi="Calibri" w:cs="Calibri"/>
                <w:color w:val="000000"/>
                <w:lang w:eastAsia="en-IN"/>
              </w:rPr>
              <w:t> </w:t>
            </w:r>
          </w:p>
        </w:tc>
        <w:tc>
          <w:tcPr>
            <w:tcW w:w="855" w:type="dxa"/>
            <w:tcBorders>
              <w:top w:val="single" w:sz="6" w:space="0" w:color="auto"/>
              <w:left w:val="single" w:sz="6" w:space="0" w:color="auto"/>
              <w:bottom w:val="single" w:sz="6" w:space="0" w:color="auto"/>
              <w:right w:val="single" w:sz="6" w:space="0" w:color="auto"/>
            </w:tcBorders>
            <w:hideMark/>
          </w:tcPr>
          <w:p w14:paraId="5D4C0F3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1665" w:type="dxa"/>
            <w:tcBorders>
              <w:top w:val="single" w:sz="6" w:space="0" w:color="auto"/>
              <w:left w:val="single" w:sz="6" w:space="0" w:color="auto"/>
              <w:bottom w:val="single" w:sz="6" w:space="0" w:color="auto"/>
              <w:right w:val="single" w:sz="6" w:space="0" w:color="auto"/>
            </w:tcBorders>
            <w:hideMark/>
          </w:tcPr>
          <w:p w14:paraId="49F1149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0–4 scale; allow 0.0–4.0</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40B09E2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1–4 chars including decimal</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52AF42A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No</w:t>
            </w:r>
            <w:r w:rsidRPr="0059076D">
              <w:rPr>
                <w:rFonts w:ascii="Calibri" w:hAnsi="Calibri" w:cs="Calibri"/>
                <w:color w:val="000000"/>
                <w:lang w:eastAsia="en-IN"/>
              </w:rPr>
              <w:t> </w:t>
            </w:r>
          </w:p>
        </w:tc>
        <w:tc>
          <w:tcPr>
            <w:tcW w:w="870" w:type="dxa"/>
            <w:tcBorders>
              <w:top w:val="single" w:sz="6" w:space="0" w:color="auto"/>
              <w:left w:val="single" w:sz="6" w:space="0" w:color="auto"/>
              <w:bottom w:val="single" w:sz="6" w:space="0" w:color="auto"/>
              <w:right w:val="single" w:sz="6" w:space="0" w:color="auto"/>
            </w:tcBorders>
            <w:hideMark/>
          </w:tcPr>
          <w:p w14:paraId="289E269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Optional; if provided, numeric; 0.0 ≤ GPA ≤ 4.0; up to one decimal place; reject &gt;4.0.</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563B41B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r w:rsidR="00386CB5" w:rsidRPr="00C65D82" w14:paraId="73DA9775" w14:textId="77777777">
        <w:trPr>
          <w:trHeight w:val="1245"/>
        </w:trPr>
        <w:tc>
          <w:tcPr>
            <w:tcW w:w="660" w:type="dxa"/>
            <w:tcBorders>
              <w:top w:val="single" w:sz="6" w:space="0" w:color="auto"/>
              <w:left w:val="single" w:sz="6" w:space="0" w:color="auto"/>
              <w:bottom w:val="single" w:sz="6" w:space="0" w:color="auto"/>
              <w:right w:val="single" w:sz="6" w:space="0" w:color="auto"/>
            </w:tcBorders>
            <w:hideMark/>
          </w:tcPr>
          <w:p w14:paraId="764592C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AI Resume Generator – Modal</w:t>
            </w:r>
            <w:r w:rsidRPr="0059076D">
              <w:rPr>
                <w:rFonts w:ascii="Calibri" w:hAnsi="Calibri" w:cs="Calibri"/>
                <w:color w:val="000000"/>
                <w:lang w:eastAsia="en-IN"/>
              </w:rPr>
              <w:t> </w:t>
            </w:r>
          </w:p>
        </w:tc>
        <w:tc>
          <w:tcPr>
            <w:tcW w:w="735" w:type="dxa"/>
            <w:tcBorders>
              <w:top w:val="single" w:sz="6" w:space="0" w:color="auto"/>
              <w:left w:val="single" w:sz="6" w:space="0" w:color="auto"/>
              <w:bottom w:val="single" w:sz="6" w:space="0" w:color="auto"/>
              <w:right w:val="single" w:sz="6" w:space="0" w:color="auto"/>
            </w:tcBorders>
            <w:hideMark/>
          </w:tcPr>
          <w:p w14:paraId="661D943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Required Information</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17CC08C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Desired Job Title</w:t>
            </w:r>
            <w:r w:rsidRPr="0059076D">
              <w:rPr>
                <w:rFonts w:ascii="Calibri" w:hAnsi="Calibri" w:cs="Calibri"/>
                <w:color w:val="000000"/>
                <w:lang w:eastAsia="en-IN"/>
              </w:rPr>
              <w:t> </w:t>
            </w:r>
          </w:p>
        </w:tc>
        <w:tc>
          <w:tcPr>
            <w:tcW w:w="735" w:type="dxa"/>
            <w:tcBorders>
              <w:top w:val="single" w:sz="6" w:space="0" w:color="auto"/>
              <w:left w:val="single" w:sz="6" w:space="0" w:color="auto"/>
              <w:bottom w:val="single" w:sz="6" w:space="0" w:color="auto"/>
              <w:right w:val="single" w:sz="6" w:space="0" w:color="auto"/>
            </w:tcBorders>
            <w:hideMark/>
          </w:tcPr>
          <w:p w14:paraId="09798B5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Target role for resume generation (e.g., “Software Engineering Intern”).</w:t>
            </w:r>
            <w:r w:rsidRPr="0059076D">
              <w:rPr>
                <w:rFonts w:ascii="Calibri" w:hAnsi="Calibri" w:cs="Calibri"/>
                <w:color w:val="000000"/>
                <w:lang w:eastAsia="en-IN"/>
              </w:rPr>
              <w:t> </w:t>
            </w:r>
          </w:p>
        </w:tc>
        <w:tc>
          <w:tcPr>
            <w:tcW w:w="840" w:type="dxa"/>
            <w:tcBorders>
              <w:top w:val="single" w:sz="6" w:space="0" w:color="auto"/>
              <w:left w:val="single" w:sz="6" w:space="0" w:color="auto"/>
              <w:bottom w:val="single" w:sz="6" w:space="0" w:color="auto"/>
              <w:right w:val="single" w:sz="6" w:space="0" w:color="auto"/>
            </w:tcBorders>
            <w:hideMark/>
          </w:tcPr>
          <w:p w14:paraId="16E45D2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Text Input</w:t>
            </w:r>
            <w:r w:rsidRPr="0059076D">
              <w:rPr>
                <w:rFonts w:ascii="Calibri" w:hAnsi="Calibri" w:cs="Calibri"/>
                <w:color w:val="000000"/>
                <w:lang w:eastAsia="en-IN"/>
              </w:rPr>
              <w:t> </w:t>
            </w:r>
          </w:p>
        </w:tc>
        <w:tc>
          <w:tcPr>
            <w:tcW w:w="855" w:type="dxa"/>
            <w:tcBorders>
              <w:top w:val="single" w:sz="6" w:space="0" w:color="auto"/>
              <w:left w:val="single" w:sz="6" w:space="0" w:color="auto"/>
              <w:bottom w:val="single" w:sz="6" w:space="0" w:color="auto"/>
              <w:right w:val="single" w:sz="6" w:space="0" w:color="auto"/>
            </w:tcBorders>
            <w:hideMark/>
          </w:tcPr>
          <w:p w14:paraId="51D6905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1665" w:type="dxa"/>
            <w:tcBorders>
              <w:top w:val="single" w:sz="6" w:space="0" w:color="auto"/>
              <w:left w:val="single" w:sz="6" w:space="0" w:color="auto"/>
              <w:bottom w:val="single" w:sz="6" w:space="0" w:color="auto"/>
              <w:right w:val="single" w:sz="6" w:space="0" w:color="auto"/>
            </w:tcBorders>
            <w:hideMark/>
          </w:tcPr>
          <w:p w14:paraId="2F6D088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Alphanumeric &amp; punctuation</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04ED7E4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2–80 chars</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26127C6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Yes</w:t>
            </w:r>
            <w:r w:rsidRPr="0059076D">
              <w:rPr>
                <w:rFonts w:ascii="Calibri" w:hAnsi="Calibri" w:cs="Calibri"/>
                <w:color w:val="000000"/>
                <w:lang w:eastAsia="en-IN"/>
              </w:rPr>
              <w:t> </w:t>
            </w:r>
          </w:p>
        </w:tc>
        <w:tc>
          <w:tcPr>
            <w:tcW w:w="870" w:type="dxa"/>
            <w:tcBorders>
              <w:top w:val="single" w:sz="6" w:space="0" w:color="auto"/>
              <w:left w:val="single" w:sz="6" w:space="0" w:color="auto"/>
              <w:bottom w:val="single" w:sz="6" w:space="0" w:color="auto"/>
              <w:right w:val="single" w:sz="6" w:space="0" w:color="auto"/>
            </w:tcBorders>
            <w:hideMark/>
          </w:tcPr>
          <w:p w14:paraId="2E3C4D7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Required; trim; cannot be only whitespace; disallow emojis; show inline “This field is required” if empty.</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5A75CA31"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r w:rsidR="00386CB5" w:rsidRPr="00C65D82" w14:paraId="0D1776C5" w14:textId="77777777">
        <w:trPr>
          <w:trHeight w:val="1560"/>
        </w:trPr>
        <w:tc>
          <w:tcPr>
            <w:tcW w:w="660" w:type="dxa"/>
            <w:tcBorders>
              <w:top w:val="single" w:sz="6" w:space="0" w:color="auto"/>
              <w:left w:val="single" w:sz="6" w:space="0" w:color="auto"/>
              <w:bottom w:val="single" w:sz="6" w:space="0" w:color="auto"/>
              <w:right w:val="single" w:sz="6" w:space="0" w:color="auto"/>
            </w:tcBorders>
            <w:hideMark/>
          </w:tcPr>
          <w:p w14:paraId="23F165A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AI Resume Generator – Modal</w:t>
            </w:r>
            <w:r w:rsidRPr="0059076D">
              <w:rPr>
                <w:rFonts w:ascii="Calibri" w:hAnsi="Calibri" w:cs="Calibri"/>
                <w:color w:val="000000"/>
                <w:lang w:eastAsia="en-IN"/>
              </w:rPr>
              <w:t> </w:t>
            </w:r>
          </w:p>
        </w:tc>
        <w:tc>
          <w:tcPr>
            <w:tcW w:w="735" w:type="dxa"/>
            <w:tcBorders>
              <w:top w:val="single" w:sz="6" w:space="0" w:color="auto"/>
              <w:left w:val="single" w:sz="6" w:space="0" w:color="auto"/>
              <w:bottom w:val="single" w:sz="6" w:space="0" w:color="auto"/>
              <w:right w:val="single" w:sz="6" w:space="0" w:color="auto"/>
            </w:tcBorders>
            <w:hideMark/>
          </w:tcPr>
          <w:p w14:paraId="7ED5A52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Required Information</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652D180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Skills</w:t>
            </w:r>
            <w:r w:rsidRPr="0059076D">
              <w:rPr>
                <w:rFonts w:ascii="Calibri" w:hAnsi="Calibri" w:cs="Calibri"/>
                <w:color w:val="000000"/>
                <w:lang w:eastAsia="en-IN"/>
              </w:rPr>
              <w:t> </w:t>
            </w:r>
          </w:p>
        </w:tc>
        <w:tc>
          <w:tcPr>
            <w:tcW w:w="735" w:type="dxa"/>
            <w:tcBorders>
              <w:top w:val="single" w:sz="6" w:space="0" w:color="auto"/>
              <w:left w:val="single" w:sz="6" w:space="0" w:color="auto"/>
              <w:bottom w:val="single" w:sz="6" w:space="0" w:color="auto"/>
              <w:right w:val="single" w:sz="6" w:space="0" w:color="auto"/>
            </w:tcBorders>
            <w:hideMark/>
          </w:tcPr>
          <w:p w14:paraId="0DFF254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Multi-value input to add skills; at least 3 required.</w:t>
            </w:r>
            <w:r w:rsidRPr="0059076D">
              <w:rPr>
                <w:rFonts w:ascii="Calibri" w:hAnsi="Calibri" w:cs="Calibri"/>
                <w:color w:val="000000"/>
                <w:lang w:eastAsia="en-IN"/>
              </w:rPr>
              <w:t> </w:t>
            </w:r>
          </w:p>
        </w:tc>
        <w:tc>
          <w:tcPr>
            <w:tcW w:w="840" w:type="dxa"/>
            <w:tcBorders>
              <w:top w:val="single" w:sz="6" w:space="0" w:color="auto"/>
              <w:left w:val="single" w:sz="6" w:space="0" w:color="auto"/>
              <w:bottom w:val="single" w:sz="6" w:space="0" w:color="auto"/>
              <w:right w:val="single" w:sz="6" w:space="0" w:color="auto"/>
            </w:tcBorders>
            <w:hideMark/>
          </w:tcPr>
          <w:p w14:paraId="1046B84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Chips/Tag Input</w:t>
            </w:r>
            <w:r w:rsidRPr="0059076D">
              <w:rPr>
                <w:rFonts w:ascii="Calibri" w:hAnsi="Calibri" w:cs="Calibri"/>
                <w:color w:val="000000"/>
                <w:lang w:eastAsia="en-IN"/>
              </w:rPr>
              <w:t> </w:t>
            </w:r>
          </w:p>
        </w:tc>
        <w:tc>
          <w:tcPr>
            <w:tcW w:w="855" w:type="dxa"/>
            <w:tcBorders>
              <w:top w:val="single" w:sz="6" w:space="0" w:color="auto"/>
              <w:left w:val="single" w:sz="6" w:space="0" w:color="auto"/>
              <w:bottom w:val="single" w:sz="6" w:space="0" w:color="auto"/>
              <w:right w:val="single" w:sz="6" w:space="0" w:color="auto"/>
            </w:tcBorders>
            <w:hideMark/>
          </w:tcPr>
          <w:p w14:paraId="0417D28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Add by Enter/Comma; remove via “x” on chip; keyboard accessible</w:t>
            </w:r>
            <w:r w:rsidRPr="0059076D">
              <w:rPr>
                <w:rFonts w:ascii="Calibri" w:hAnsi="Calibri" w:cs="Calibri"/>
                <w:color w:val="000000"/>
                <w:lang w:eastAsia="en-IN"/>
              </w:rPr>
              <w:t> </w:t>
            </w:r>
          </w:p>
        </w:tc>
        <w:tc>
          <w:tcPr>
            <w:tcW w:w="1665" w:type="dxa"/>
            <w:tcBorders>
              <w:top w:val="single" w:sz="6" w:space="0" w:color="auto"/>
              <w:left w:val="single" w:sz="6" w:space="0" w:color="auto"/>
              <w:bottom w:val="single" w:sz="6" w:space="0" w:color="auto"/>
              <w:right w:val="single" w:sz="6" w:space="0" w:color="auto"/>
            </w:tcBorders>
            <w:hideMark/>
          </w:tcPr>
          <w:p w14:paraId="20F39BD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Each skill: letters/numbers/symbols/spaces</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3CAE866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1–40 chars per skill; up to 50 skills; no duplicates</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0E6734E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Yes (≥3)</w:t>
            </w:r>
            <w:r w:rsidRPr="0059076D">
              <w:rPr>
                <w:rFonts w:ascii="Calibri" w:hAnsi="Calibri" w:cs="Calibri"/>
                <w:color w:val="000000"/>
                <w:lang w:eastAsia="en-IN"/>
              </w:rPr>
              <w:t> </w:t>
            </w:r>
          </w:p>
        </w:tc>
        <w:tc>
          <w:tcPr>
            <w:tcW w:w="870" w:type="dxa"/>
            <w:tcBorders>
              <w:top w:val="single" w:sz="6" w:space="0" w:color="auto"/>
              <w:left w:val="single" w:sz="6" w:space="0" w:color="auto"/>
              <w:bottom w:val="single" w:sz="6" w:space="0" w:color="auto"/>
              <w:right w:val="single" w:sz="6" w:space="0" w:color="auto"/>
            </w:tcBorders>
            <w:hideMark/>
          </w:tcPr>
          <w:p w14:paraId="2866263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Must have ≥3 unique skills; case-insensitive de-dup; trim; prevent empty chips; inline counter &amp; error if &lt;3.</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71D4D5B5"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r w:rsidR="00386CB5" w:rsidRPr="00C65D82" w14:paraId="390242E7" w14:textId="77777777">
        <w:trPr>
          <w:trHeight w:val="1560"/>
        </w:trPr>
        <w:tc>
          <w:tcPr>
            <w:tcW w:w="660" w:type="dxa"/>
            <w:tcBorders>
              <w:top w:val="single" w:sz="6" w:space="0" w:color="auto"/>
              <w:left w:val="single" w:sz="6" w:space="0" w:color="auto"/>
              <w:bottom w:val="single" w:sz="6" w:space="0" w:color="auto"/>
              <w:right w:val="single" w:sz="6" w:space="0" w:color="auto"/>
            </w:tcBorders>
            <w:hideMark/>
          </w:tcPr>
          <w:p w14:paraId="58341A56"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AI Resume Generator – Modal</w:t>
            </w:r>
            <w:r w:rsidRPr="0059076D">
              <w:rPr>
                <w:rFonts w:ascii="Calibri" w:hAnsi="Calibri" w:cs="Calibri"/>
                <w:color w:val="000000"/>
                <w:lang w:eastAsia="en-IN"/>
              </w:rPr>
              <w:t> </w:t>
            </w:r>
          </w:p>
        </w:tc>
        <w:tc>
          <w:tcPr>
            <w:tcW w:w="735" w:type="dxa"/>
            <w:tcBorders>
              <w:top w:val="single" w:sz="6" w:space="0" w:color="auto"/>
              <w:left w:val="single" w:sz="6" w:space="0" w:color="auto"/>
              <w:bottom w:val="single" w:sz="6" w:space="0" w:color="auto"/>
              <w:right w:val="single" w:sz="6" w:space="0" w:color="auto"/>
            </w:tcBorders>
            <w:hideMark/>
          </w:tcPr>
          <w:p w14:paraId="61E34CF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Experience Snapshots (Optional, 0–3 entries)</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680CF6B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Add Experience</w:t>
            </w:r>
            <w:r w:rsidRPr="0059076D">
              <w:rPr>
                <w:rFonts w:ascii="Calibri" w:hAnsi="Calibri" w:cs="Calibri"/>
                <w:color w:val="000000"/>
                <w:lang w:eastAsia="en-IN"/>
              </w:rPr>
              <w:t> </w:t>
            </w:r>
          </w:p>
        </w:tc>
        <w:tc>
          <w:tcPr>
            <w:tcW w:w="735" w:type="dxa"/>
            <w:tcBorders>
              <w:top w:val="single" w:sz="6" w:space="0" w:color="auto"/>
              <w:left w:val="single" w:sz="6" w:space="0" w:color="auto"/>
              <w:bottom w:val="single" w:sz="6" w:space="0" w:color="auto"/>
              <w:right w:val="single" w:sz="6" w:space="0" w:color="auto"/>
            </w:tcBorders>
            <w:hideMark/>
          </w:tcPr>
          <w:p w14:paraId="54610FB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Adds an optional quick experience entry block (0–3 total).</w:t>
            </w:r>
            <w:r w:rsidRPr="0059076D">
              <w:rPr>
                <w:rFonts w:ascii="Calibri" w:hAnsi="Calibri" w:cs="Calibri"/>
                <w:color w:val="000000"/>
                <w:lang w:eastAsia="en-IN"/>
              </w:rPr>
              <w:t> </w:t>
            </w:r>
          </w:p>
        </w:tc>
        <w:tc>
          <w:tcPr>
            <w:tcW w:w="840" w:type="dxa"/>
            <w:tcBorders>
              <w:top w:val="single" w:sz="6" w:space="0" w:color="auto"/>
              <w:left w:val="single" w:sz="6" w:space="0" w:color="auto"/>
              <w:bottom w:val="single" w:sz="6" w:space="0" w:color="auto"/>
              <w:right w:val="single" w:sz="6" w:space="0" w:color="auto"/>
            </w:tcBorders>
            <w:hideMark/>
          </w:tcPr>
          <w:p w14:paraId="2AA58FE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Button</w:t>
            </w:r>
            <w:r w:rsidRPr="0059076D">
              <w:rPr>
                <w:rFonts w:ascii="Calibri" w:hAnsi="Calibri" w:cs="Calibri"/>
                <w:color w:val="000000"/>
                <w:lang w:eastAsia="en-IN"/>
              </w:rPr>
              <w:t> </w:t>
            </w:r>
          </w:p>
        </w:tc>
        <w:tc>
          <w:tcPr>
            <w:tcW w:w="855" w:type="dxa"/>
            <w:tcBorders>
              <w:top w:val="single" w:sz="6" w:space="0" w:color="auto"/>
              <w:left w:val="single" w:sz="6" w:space="0" w:color="auto"/>
              <w:bottom w:val="single" w:sz="6" w:space="0" w:color="auto"/>
              <w:right w:val="single" w:sz="6" w:space="0" w:color="auto"/>
            </w:tcBorders>
            <w:hideMark/>
          </w:tcPr>
          <w:p w14:paraId="2C8EDE1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Click to add entry</w:t>
            </w:r>
            <w:r w:rsidRPr="0059076D">
              <w:rPr>
                <w:rFonts w:ascii="Calibri" w:hAnsi="Calibri" w:cs="Calibri"/>
                <w:color w:val="000000"/>
                <w:lang w:eastAsia="en-IN"/>
              </w:rPr>
              <w:t> </w:t>
            </w:r>
          </w:p>
        </w:tc>
        <w:tc>
          <w:tcPr>
            <w:tcW w:w="1665" w:type="dxa"/>
            <w:tcBorders>
              <w:top w:val="single" w:sz="6" w:space="0" w:color="auto"/>
              <w:left w:val="single" w:sz="6" w:space="0" w:color="auto"/>
              <w:bottom w:val="single" w:sz="6" w:space="0" w:color="auto"/>
              <w:right w:val="single" w:sz="6" w:space="0" w:color="auto"/>
            </w:tcBorders>
            <w:hideMark/>
          </w:tcPr>
          <w:p w14:paraId="7FEA3F1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58842EE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6209097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No</w:t>
            </w:r>
            <w:r w:rsidRPr="0059076D">
              <w:rPr>
                <w:rFonts w:ascii="Calibri" w:hAnsi="Calibri" w:cs="Calibri"/>
                <w:color w:val="000000"/>
                <w:lang w:eastAsia="en-IN"/>
              </w:rPr>
              <w:t> </w:t>
            </w:r>
          </w:p>
        </w:tc>
        <w:tc>
          <w:tcPr>
            <w:tcW w:w="870" w:type="dxa"/>
            <w:tcBorders>
              <w:top w:val="single" w:sz="6" w:space="0" w:color="auto"/>
              <w:left w:val="single" w:sz="6" w:space="0" w:color="auto"/>
              <w:bottom w:val="single" w:sz="6" w:space="0" w:color="auto"/>
              <w:right w:val="single" w:sz="6" w:space="0" w:color="auto"/>
            </w:tcBorders>
            <w:hideMark/>
          </w:tcPr>
          <w:p w14:paraId="0FBC41F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xml:space="preserve">Cap at 3 entries; disable “Add Experience” at 3; if an experience sub-form appears, </w:t>
            </w:r>
            <w:proofErr w:type="gramStart"/>
            <w:r w:rsidRPr="0059076D">
              <w:rPr>
                <w:rFonts w:ascii="Calibri" w:hAnsi="Calibri" w:cs="Calibri"/>
                <w:color w:val="000000"/>
                <w:lang w:val="en-US" w:eastAsia="en-IN"/>
              </w:rPr>
              <w:t>all of</w:t>
            </w:r>
            <w:proofErr w:type="gramEnd"/>
            <w:r w:rsidRPr="0059076D">
              <w:rPr>
                <w:rFonts w:ascii="Calibri" w:hAnsi="Calibri" w:cs="Calibri"/>
                <w:color w:val="000000"/>
                <w:lang w:val="en-US" w:eastAsia="en-IN"/>
              </w:rPr>
              <w:t xml:space="preserve"> its own required fields must pass before </w:t>
            </w:r>
            <w:proofErr w:type="gramStart"/>
            <w:r w:rsidRPr="0059076D">
              <w:rPr>
                <w:rFonts w:ascii="Calibri" w:hAnsi="Calibri" w:cs="Calibri"/>
                <w:color w:val="000000"/>
                <w:lang w:val="en-US" w:eastAsia="en-IN"/>
              </w:rPr>
              <w:t>submit</w:t>
            </w:r>
            <w:proofErr w:type="gramEnd"/>
            <w:r w:rsidRPr="0059076D">
              <w:rPr>
                <w:rFonts w:ascii="Calibri" w:hAnsi="Calibri" w:cs="Calibri"/>
                <w:color w:val="000000"/>
                <w:lang w:val="en-US" w:eastAsia="en-IN"/>
              </w:rPr>
              <w:t xml:space="preserve"> (system default).</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443B7B9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r w:rsidR="00386CB5" w:rsidRPr="00C65D82" w14:paraId="122E1886" w14:textId="77777777">
        <w:trPr>
          <w:trHeight w:val="930"/>
        </w:trPr>
        <w:tc>
          <w:tcPr>
            <w:tcW w:w="660" w:type="dxa"/>
            <w:tcBorders>
              <w:top w:val="single" w:sz="6" w:space="0" w:color="auto"/>
              <w:left w:val="single" w:sz="6" w:space="0" w:color="auto"/>
              <w:bottom w:val="single" w:sz="6" w:space="0" w:color="auto"/>
              <w:right w:val="single" w:sz="6" w:space="0" w:color="auto"/>
            </w:tcBorders>
            <w:hideMark/>
          </w:tcPr>
          <w:p w14:paraId="26CD5DF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AI Resume Generator – Modal</w:t>
            </w:r>
            <w:r w:rsidRPr="0059076D">
              <w:rPr>
                <w:rFonts w:ascii="Calibri" w:hAnsi="Calibri" w:cs="Calibri"/>
                <w:color w:val="000000"/>
                <w:lang w:eastAsia="en-IN"/>
              </w:rPr>
              <w:t> </w:t>
            </w:r>
          </w:p>
        </w:tc>
        <w:tc>
          <w:tcPr>
            <w:tcW w:w="735" w:type="dxa"/>
            <w:tcBorders>
              <w:top w:val="single" w:sz="6" w:space="0" w:color="auto"/>
              <w:left w:val="single" w:sz="6" w:space="0" w:color="auto"/>
              <w:bottom w:val="single" w:sz="6" w:space="0" w:color="auto"/>
              <w:right w:val="single" w:sz="6" w:space="0" w:color="auto"/>
            </w:tcBorders>
            <w:hideMark/>
          </w:tcPr>
          <w:p w14:paraId="2F9B134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Footer</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6B3FE50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Cancel</w:t>
            </w:r>
            <w:r w:rsidRPr="0059076D">
              <w:rPr>
                <w:rFonts w:ascii="Calibri" w:hAnsi="Calibri" w:cs="Calibri"/>
                <w:color w:val="000000"/>
                <w:lang w:eastAsia="en-IN"/>
              </w:rPr>
              <w:t> </w:t>
            </w:r>
          </w:p>
        </w:tc>
        <w:tc>
          <w:tcPr>
            <w:tcW w:w="735" w:type="dxa"/>
            <w:tcBorders>
              <w:top w:val="single" w:sz="6" w:space="0" w:color="auto"/>
              <w:left w:val="single" w:sz="6" w:space="0" w:color="auto"/>
              <w:bottom w:val="single" w:sz="6" w:space="0" w:color="auto"/>
              <w:right w:val="single" w:sz="6" w:space="0" w:color="auto"/>
            </w:tcBorders>
            <w:hideMark/>
          </w:tcPr>
          <w:p w14:paraId="0D434ED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Closes the modal without generating.</w:t>
            </w:r>
            <w:r w:rsidRPr="0059076D">
              <w:rPr>
                <w:rFonts w:ascii="Calibri" w:hAnsi="Calibri" w:cs="Calibri"/>
                <w:color w:val="000000"/>
                <w:lang w:eastAsia="en-IN"/>
              </w:rPr>
              <w:t> </w:t>
            </w:r>
          </w:p>
        </w:tc>
        <w:tc>
          <w:tcPr>
            <w:tcW w:w="840" w:type="dxa"/>
            <w:tcBorders>
              <w:top w:val="single" w:sz="6" w:space="0" w:color="auto"/>
              <w:left w:val="single" w:sz="6" w:space="0" w:color="auto"/>
              <w:bottom w:val="single" w:sz="6" w:space="0" w:color="auto"/>
              <w:right w:val="single" w:sz="6" w:space="0" w:color="auto"/>
            </w:tcBorders>
            <w:hideMark/>
          </w:tcPr>
          <w:p w14:paraId="6A3522A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Button</w:t>
            </w:r>
            <w:r w:rsidRPr="0059076D">
              <w:rPr>
                <w:rFonts w:ascii="Calibri" w:hAnsi="Calibri" w:cs="Calibri"/>
                <w:color w:val="000000"/>
                <w:lang w:eastAsia="en-IN"/>
              </w:rPr>
              <w:t> </w:t>
            </w:r>
          </w:p>
        </w:tc>
        <w:tc>
          <w:tcPr>
            <w:tcW w:w="855" w:type="dxa"/>
            <w:tcBorders>
              <w:top w:val="single" w:sz="6" w:space="0" w:color="auto"/>
              <w:left w:val="single" w:sz="6" w:space="0" w:color="auto"/>
              <w:bottom w:val="single" w:sz="6" w:space="0" w:color="auto"/>
              <w:right w:val="single" w:sz="6" w:space="0" w:color="auto"/>
            </w:tcBorders>
            <w:hideMark/>
          </w:tcPr>
          <w:p w14:paraId="137FBE4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Click</w:t>
            </w:r>
            <w:r w:rsidRPr="0059076D">
              <w:rPr>
                <w:rFonts w:ascii="Calibri" w:hAnsi="Calibri" w:cs="Calibri"/>
                <w:color w:val="000000"/>
                <w:lang w:eastAsia="en-IN"/>
              </w:rPr>
              <w:t> </w:t>
            </w:r>
          </w:p>
        </w:tc>
        <w:tc>
          <w:tcPr>
            <w:tcW w:w="1665" w:type="dxa"/>
            <w:tcBorders>
              <w:top w:val="single" w:sz="6" w:space="0" w:color="auto"/>
              <w:left w:val="single" w:sz="6" w:space="0" w:color="auto"/>
              <w:bottom w:val="single" w:sz="6" w:space="0" w:color="auto"/>
              <w:right w:val="single" w:sz="6" w:space="0" w:color="auto"/>
            </w:tcBorders>
            <w:hideMark/>
          </w:tcPr>
          <w:p w14:paraId="26B49B6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79BB0C9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17E004C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No</w:t>
            </w:r>
            <w:r w:rsidRPr="0059076D">
              <w:rPr>
                <w:rFonts w:ascii="Calibri" w:hAnsi="Calibri" w:cs="Calibri"/>
                <w:color w:val="000000"/>
                <w:lang w:eastAsia="en-IN"/>
              </w:rPr>
              <w:t> </w:t>
            </w:r>
          </w:p>
        </w:tc>
        <w:tc>
          <w:tcPr>
            <w:tcW w:w="870" w:type="dxa"/>
            <w:tcBorders>
              <w:top w:val="single" w:sz="6" w:space="0" w:color="auto"/>
              <w:left w:val="single" w:sz="6" w:space="0" w:color="auto"/>
              <w:bottom w:val="single" w:sz="6" w:space="0" w:color="auto"/>
              <w:right w:val="single" w:sz="6" w:space="0" w:color="auto"/>
            </w:tcBorders>
            <w:hideMark/>
          </w:tcPr>
          <w:p w14:paraId="082532F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Closes modal; discard inputs; confirm if changes exist (system default).</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16212FA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r w:rsidR="00386CB5" w:rsidRPr="00C65D82" w14:paraId="6F908E69" w14:textId="77777777">
        <w:trPr>
          <w:trHeight w:val="2175"/>
        </w:trPr>
        <w:tc>
          <w:tcPr>
            <w:tcW w:w="660" w:type="dxa"/>
            <w:tcBorders>
              <w:top w:val="single" w:sz="6" w:space="0" w:color="auto"/>
              <w:left w:val="single" w:sz="6" w:space="0" w:color="auto"/>
              <w:bottom w:val="single" w:sz="6" w:space="0" w:color="auto"/>
              <w:right w:val="single" w:sz="6" w:space="0" w:color="auto"/>
            </w:tcBorders>
            <w:hideMark/>
          </w:tcPr>
          <w:p w14:paraId="0D6F940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AI Resume Generator – Modal</w:t>
            </w:r>
            <w:r w:rsidRPr="0059076D">
              <w:rPr>
                <w:rFonts w:ascii="Calibri" w:hAnsi="Calibri" w:cs="Calibri"/>
                <w:color w:val="000000"/>
                <w:lang w:eastAsia="en-IN"/>
              </w:rPr>
              <w:t> </w:t>
            </w:r>
          </w:p>
        </w:tc>
        <w:tc>
          <w:tcPr>
            <w:tcW w:w="735" w:type="dxa"/>
            <w:tcBorders>
              <w:top w:val="single" w:sz="6" w:space="0" w:color="auto"/>
              <w:left w:val="single" w:sz="6" w:space="0" w:color="auto"/>
              <w:bottom w:val="single" w:sz="6" w:space="0" w:color="auto"/>
              <w:right w:val="single" w:sz="6" w:space="0" w:color="auto"/>
            </w:tcBorders>
            <w:hideMark/>
          </w:tcPr>
          <w:p w14:paraId="0C8E0DE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Footer</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40B9514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Generate Resume</w:t>
            </w:r>
            <w:r w:rsidRPr="0059076D">
              <w:rPr>
                <w:rFonts w:ascii="Calibri" w:hAnsi="Calibri" w:cs="Calibri"/>
                <w:color w:val="000000"/>
                <w:lang w:eastAsia="en-IN"/>
              </w:rPr>
              <w:t> </w:t>
            </w:r>
          </w:p>
        </w:tc>
        <w:tc>
          <w:tcPr>
            <w:tcW w:w="735" w:type="dxa"/>
            <w:tcBorders>
              <w:top w:val="single" w:sz="6" w:space="0" w:color="auto"/>
              <w:left w:val="single" w:sz="6" w:space="0" w:color="auto"/>
              <w:bottom w:val="single" w:sz="6" w:space="0" w:color="auto"/>
              <w:right w:val="single" w:sz="6" w:space="0" w:color="auto"/>
            </w:tcBorders>
            <w:hideMark/>
          </w:tcPr>
          <w:p w14:paraId="2071021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Submits the form to the AI service and proceeds to preview.</w:t>
            </w:r>
            <w:r w:rsidRPr="0059076D">
              <w:rPr>
                <w:rFonts w:ascii="Calibri" w:hAnsi="Calibri" w:cs="Calibri"/>
                <w:color w:val="000000"/>
                <w:lang w:eastAsia="en-IN"/>
              </w:rPr>
              <w:t> </w:t>
            </w:r>
          </w:p>
        </w:tc>
        <w:tc>
          <w:tcPr>
            <w:tcW w:w="840" w:type="dxa"/>
            <w:tcBorders>
              <w:top w:val="single" w:sz="6" w:space="0" w:color="auto"/>
              <w:left w:val="single" w:sz="6" w:space="0" w:color="auto"/>
              <w:bottom w:val="single" w:sz="6" w:space="0" w:color="auto"/>
              <w:right w:val="single" w:sz="6" w:space="0" w:color="auto"/>
            </w:tcBorders>
            <w:hideMark/>
          </w:tcPr>
          <w:p w14:paraId="2A6AF82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Button</w:t>
            </w:r>
            <w:r w:rsidRPr="0059076D">
              <w:rPr>
                <w:rFonts w:ascii="Calibri" w:hAnsi="Calibri" w:cs="Calibri"/>
                <w:color w:val="000000"/>
                <w:lang w:eastAsia="en-IN"/>
              </w:rPr>
              <w:t> </w:t>
            </w:r>
          </w:p>
        </w:tc>
        <w:tc>
          <w:tcPr>
            <w:tcW w:w="855" w:type="dxa"/>
            <w:tcBorders>
              <w:top w:val="single" w:sz="6" w:space="0" w:color="auto"/>
              <w:left w:val="single" w:sz="6" w:space="0" w:color="auto"/>
              <w:bottom w:val="single" w:sz="6" w:space="0" w:color="auto"/>
              <w:right w:val="single" w:sz="6" w:space="0" w:color="auto"/>
            </w:tcBorders>
            <w:hideMark/>
          </w:tcPr>
          <w:p w14:paraId="64BE3C3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Click</w:t>
            </w:r>
            <w:r w:rsidRPr="0059076D">
              <w:rPr>
                <w:rFonts w:ascii="Calibri" w:hAnsi="Calibri" w:cs="Calibri"/>
                <w:color w:val="000000"/>
                <w:lang w:eastAsia="en-IN"/>
              </w:rPr>
              <w:t> </w:t>
            </w:r>
          </w:p>
        </w:tc>
        <w:tc>
          <w:tcPr>
            <w:tcW w:w="1665" w:type="dxa"/>
            <w:tcBorders>
              <w:top w:val="single" w:sz="6" w:space="0" w:color="auto"/>
              <w:left w:val="single" w:sz="6" w:space="0" w:color="auto"/>
              <w:bottom w:val="single" w:sz="6" w:space="0" w:color="auto"/>
              <w:right w:val="single" w:sz="6" w:space="0" w:color="auto"/>
            </w:tcBorders>
            <w:hideMark/>
          </w:tcPr>
          <w:p w14:paraId="7119F515"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0BDC0950"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135DFE15"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Yes (gated by form)</w:t>
            </w:r>
            <w:r w:rsidRPr="0059076D">
              <w:rPr>
                <w:rFonts w:ascii="Calibri" w:hAnsi="Calibri" w:cs="Calibri"/>
                <w:color w:val="000000"/>
                <w:lang w:eastAsia="en-IN"/>
              </w:rPr>
              <w:t> </w:t>
            </w:r>
          </w:p>
        </w:tc>
        <w:tc>
          <w:tcPr>
            <w:tcW w:w="870" w:type="dxa"/>
            <w:tcBorders>
              <w:top w:val="single" w:sz="6" w:space="0" w:color="auto"/>
              <w:left w:val="single" w:sz="6" w:space="0" w:color="auto"/>
              <w:bottom w:val="single" w:sz="6" w:space="0" w:color="auto"/>
              <w:right w:val="single" w:sz="6" w:space="0" w:color="auto"/>
            </w:tcBorders>
            <w:hideMark/>
          </w:tcPr>
          <w:p w14:paraId="17E93210"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xml:space="preserve">Enabled only when all required fields valid and skills ≥3; on </w:t>
            </w:r>
            <w:proofErr w:type="gramStart"/>
            <w:r w:rsidRPr="0059076D">
              <w:rPr>
                <w:rFonts w:ascii="Calibri" w:hAnsi="Calibri" w:cs="Calibri"/>
                <w:color w:val="000000"/>
                <w:lang w:val="en-US" w:eastAsia="en-IN"/>
              </w:rPr>
              <w:t>submit:</w:t>
            </w:r>
            <w:proofErr w:type="gramEnd"/>
            <w:r w:rsidRPr="0059076D">
              <w:rPr>
                <w:rFonts w:ascii="Calibri" w:hAnsi="Calibri" w:cs="Calibri"/>
                <w:color w:val="000000"/>
                <w:lang w:val="en-US" w:eastAsia="en-IN"/>
              </w:rPr>
              <w:t xml:space="preserve"> re-validate, enforce max 5 resumes, call AI service; if service fails, show “We’re unable to generate your resume right now. Please try again later.”</w:t>
            </w:r>
            <w:r w:rsidRPr="0059076D">
              <w:rPr>
                <w:rFonts w:ascii="Calibri" w:hAnsi="Calibri" w:cs="Calibri"/>
                <w:color w:val="000000"/>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68325FC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bl>
    <w:p w14:paraId="17B4326E" w14:textId="77777777" w:rsidR="00386CB5" w:rsidRDefault="00386CB5" w:rsidP="00386CB5">
      <w:pPr>
        <w:textAlignment w:val="baseline"/>
        <w:rPr>
          <w:rFonts w:ascii="Calibri" w:hAnsi="Calibri" w:cs="Calibri"/>
          <w:lang w:eastAsia="en-IN"/>
        </w:rPr>
      </w:pPr>
      <w:r w:rsidRPr="0059076D">
        <w:rPr>
          <w:rFonts w:ascii="Calibri" w:hAnsi="Calibri" w:cs="Calibri"/>
          <w:lang w:eastAsia="en-IN"/>
        </w:rPr>
        <w:t> </w:t>
      </w:r>
    </w:p>
    <w:p w14:paraId="3FC3BDB3" w14:textId="77777777" w:rsidR="00BE7E38" w:rsidRPr="0059076D" w:rsidRDefault="00BE7E38" w:rsidP="00BE7E38">
      <w:pPr>
        <w:pStyle w:val="Heading3"/>
        <w:rPr>
          <w:rFonts w:ascii="Calibri" w:hAnsi="Calibri" w:cs="Calibri"/>
          <w:sz w:val="18"/>
          <w:szCs w:val="18"/>
          <w:lang w:eastAsia="en-IN"/>
        </w:rPr>
      </w:pPr>
      <w:r w:rsidRPr="00B450AE">
        <w:rPr>
          <w:rFonts w:ascii="Calibri" w:hAnsi="Calibri" w:cs="Calibri"/>
          <w:lang w:val="en-US"/>
        </w:rPr>
        <w:t xml:space="preserve">Screenshot: </w:t>
      </w:r>
    </w:p>
    <w:p w14:paraId="53515E7B" w14:textId="77777777" w:rsidR="00BE7E38" w:rsidRPr="0059076D" w:rsidRDefault="00BE7E38" w:rsidP="00BE7E38">
      <w:pPr>
        <w:keepNext/>
        <w:textAlignment w:val="baseline"/>
        <w:rPr>
          <w:rFonts w:ascii="Calibri" w:hAnsi="Calibri" w:cs="Calibri"/>
        </w:rPr>
      </w:pPr>
      <w:r w:rsidRPr="0059076D">
        <w:rPr>
          <w:rFonts w:ascii="Calibri" w:hAnsi="Calibri" w:cs="Calibri"/>
          <w:noProof/>
          <w:sz w:val="18"/>
          <w:szCs w:val="18"/>
          <w:lang w:eastAsia="en-IN"/>
        </w:rPr>
        <w:drawing>
          <wp:inline distT="0" distB="0" distL="0" distR="0" wp14:anchorId="7B8B89C4" wp14:editId="33311CB0">
            <wp:extent cx="5722620" cy="2400300"/>
            <wp:effectExtent l="0" t="0" r="0" b="0"/>
            <wp:docPr id="4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2620" cy="2400300"/>
                    </a:xfrm>
                    <a:prstGeom prst="rect">
                      <a:avLst/>
                    </a:prstGeom>
                    <a:noFill/>
                    <a:ln>
                      <a:noFill/>
                    </a:ln>
                  </pic:spPr>
                </pic:pic>
              </a:graphicData>
            </a:graphic>
          </wp:inline>
        </w:drawing>
      </w:r>
    </w:p>
    <w:p w14:paraId="73A28872" w14:textId="339AF0C3" w:rsidR="00BE7E38" w:rsidRPr="0059076D" w:rsidRDefault="00BE7E38" w:rsidP="00BE7E38">
      <w:pPr>
        <w:pStyle w:val="Caption"/>
        <w:jc w:val="center"/>
        <w:rPr>
          <w:rFonts w:ascii="Calibri" w:hAnsi="Calibri" w:cs="Calibri"/>
        </w:rPr>
      </w:pPr>
      <w:r w:rsidRPr="0059076D">
        <w:rPr>
          <w:rFonts w:ascii="Calibri" w:hAnsi="Calibri" w:cs="Calibri"/>
        </w:rPr>
        <w:t xml:space="preserve">Figure </w:t>
      </w:r>
      <w:r w:rsidRPr="0059076D">
        <w:rPr>
          <w:rFonts w:ascii="Calibri" w:hAnsi="Calibri" w:cs="Calibri"/>
        </w:rPr>
        <w:fldChar w:fldCharType="begin"/>
      </w:r>
      <w:r w:rsidRPr="0059076D">
        <w:rPr>
          <w:rFonts w:ascii="Calibri" w:hAnsi="Calibri" w:cs="Calibri"/>
        </w:rPr>
        <w:instrText xml:space="preserve"> SEQ Figure \* ARABIC </w:instrText>
      </w:r>
      <w:r w:rsidRPr="0059076D">
        <w:rPr>
          <w:rFonts w:ascii="Calibri" w:hAnsi="Calibri" w:cs="Calibri"/>
        </w:rPr>
        <w:fldChar w:fldCharType="separate"/>
      </w:r>
      <w:r w:rsidRPr="0059076D">
        <w:rPr>
          <w:rFonts w:ascii="Calibri" w:hAnsi="Calibri" w:cs="Calibri"/>
        </w:rPr>
        <w:fldChar w:fldCharType="end"/>
      </w:r>
      <w:r w:rsidRPr="0059076D">
        <w:rPr>
          <w:rFonts w:ascii="Calibri" w:hAnsi="Calibri" w:cs="Calibri"/>
        </w:rPr>
        <w:t xml:space="preserve">: Generate </w:t>
      </w:r>
      <w:proofErr w:type="gramStart"/>
      <w:r w:rsidRPr="0059076D">
        <w:rPr>
          <w:rFonts w:ascii="Calibri" w:hAnsi="Calibri" w:cs="Calibri"/>
        </w:rPr>
        <w:t>With</w:t>
      </w:r>
      <w:proofErr w:type="gramEnd"/>
      <w:r w:rsidRPr="0059076D">
        <w:rPr>
          <w:rFonts w:ascii="Calibri" w:hAnsi="Calibri" w:cs="Calibri"/>
        </w:rPr>
        <w:t xml:space="preserve"> AI button</w:t>
      </w:r>
    </w:p>
    <w:p w14:paraId="3D596F9B" w14:textId="77777777" w:rsidR="00BE7E38" w:rsidRPr="0059076D" w:rsidRDefault="00BE7E38" w:rsidP="00BE7E38">
      <w:pPr>
        <w:textAlignment w:val="baseline"/>
        <w:rPr>
          <w:rFonts w:ascii="Calibri" w:hAnsi="Calibri" w:cs="Calibri"/>
          <w:sz w:val="18"/>
          <w:szCs w:val="18"/>
          <w:lang w:eastAsia="en-IN"/>
        </w:rPr>
      </w:pPr>
      <w:r w:rsidRPr="0059076D">
        <w:rPr>
          <w:rFonts w:ascii="Calibri" w:hAnsi="Calibri" w:cs="Calibri"/>
          <w:sz w:val="22"/>
          <w:szCs w:val="22"/>
          <w:lang w:eastAsia="en-IN"/>
        </w:rPr>
        <w:t> </w:t>
      </w:r>
    </w:p>
    <w:p w14:paraId="2B1B6041" w14:textId="77777777" w:rsidR="00BE7E38" w:rsidRPr="0059076D" w:rsidRDefault="00BE7E38" w:rsidP="00BE7E38">
      <w:pPr>
        <w:keepNext/>
        <w:textAlignment w:val="baseline"/>
        <w:rPr>
          <w:rFonts w:ascii="Calibri" w:hAnsi="Calibri" w:cs="Calibri"/>
        </w:rPr>
      </w:pPr>
      <w:r w:rsidRPr="0059076D">
        <w:rPr>
          <w:rFonts w:ascii="Calibri" w:hAnsi="Calibri" w:cs="Calibri"/>
          <w:noProof/>
          <w:sz w:val="18"/>
          <w:szCs w:val="18"/>
          <w:lang w:eastAsia="en-IN"/>
        </w:rPr>
        <w:drawing>
          <wp:inline distT="0" distB="0" distL="0" distR="0" wp14:anchorId="7E2668C5" wp14:editId="228E4FCB">
            <wp:extent cx="5715000" cy="5905500"/>
            <wp:effectExtent l="0" t="0" r="0" b="0"/>
            <wp:docPr id="4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15000" cy="5905500"/>
                    </a:xfrm>
                    <a:prstGeom prst="rect">
                      <a:avLst/>
                    </a:prstGeom>
                    <a:noFill/>
                    <a:ln>
                      <a:noFill/>
                    </a:ln>
                  </pic:spPr>
                </pic:pic>
              </a:graphicData>
            </a:graphic>
          </wp:inline>
        </w:drawing>
      </w:r>
    </w:p>
    <w:p w14:paraId="54487A60" w14:textId="5A133291" w:rsidR="00BE7E38" w:rsidRPr="0059076D" w:rsidRDefault="00BE7E38" w:rsidP="00BE7E38">
      <w:pPr>
        <w:pStyle w:val="Caption"/>
        <w:jc w:val="center"/>
        <w:rPr>
          <w:rFonts w:ascii="Calibri" w:hAnsi="Calibri" w:cs="Calibri"/>
        </w:rPr>
      </w:pPr>
      <w:r w:rsidRPr="0059076D">
        <w:rPr>
          <w:rFonts w:ascii="Calibri" w:hAnsi="Calibri" w:cs="Calibri"/>
        </w:rPr>
        <w:t xml:space="preserve">Figure </w:t>
      </w:r>
      <w:r w:rsidRPr="0059076D">
        <w:rPr>
          <w:rFonts w:ascii="Calibri" w:hAnsi="Calibri" w:cs="Calibri"/>
        </w:rPr>
        <w:fldChar w:fldCharType="begin"/>
      </w:r>
      <w:r w:rsidRPr="0059076D">
        <w:rPr>
          <w:rFonts w:ascii="Calibri" w:hAnsi="Calibri" w:cs="Calibri"/>
        </w:rPr>
        <w:instrText xml:space="preserve"> SEQ Figure \* ARABIC </w:instrText>
      </w:r>
      <w:r w:rsidRPr="0059076D">
        <w:rPr>
          <w:rFonts w:ascii="Calibri" w:hAnsi="Calibri" w:cs="Calibri"/>
        </w:rPr>
        <w:fldChar w:fldCharType="separate"/>
      </w:r>
      <w:r w:rsidRPr="0059076D">
        <w:rPr>
          <w:rFonts w:ascii="Calibri" w:hAnsi="Calibri" w:cs="Calibri"/>
        </w:rPr>
        <w:fldChar w:fldCharType="end"/>
      </w:r>
      <w:r w:rsidRPr="0059076D">
        <w:rPr>
          <w:rFonts w:ascii="Calibri" w:hAnsi="Calibri" w:cs="Calibri"/>
        </w:rPr>
        <w:t>: AI Resume generator pop-up</w:t>
      </w:r>
    </w:p>
    <w:p w14:paraId="62CBCEA7" w14:textId="77777777" w:rsidR="00BE7E38" w:rsidRPr="0059076D" w:rsidRDefault="00BE7E38" w:rsidP="00386CB5">
      <w:pPr>
        <w:textAlignment w:val="baseline"/>
        <w:rPr>
          <w:rFonts w:ascii="Calibri" w:hAnsi="Calibri" w:cs="Calibri"/>
          <w:sz w:val="18"/>
          <w:szCs w:val="18"/>
          <w:lang w:eastAsia="en-IN"/>
        </w:rPr>
      </w:pPr>
    </w:p>
    <w:p w14:paraId="76FF692B" w14:textId="1AF0E8FC" w:rsidR="00386CB5" w:rsidRPr="0059076D" w:rsidRDefault="00386CB5" w:rsidP="004F751A">
      <w:pPr>
        <w:pStyle w:val="Heading3"/>
        <w:rPr>
          <w:rFonts w:ascii="Calibri" w:hAnsi="Calibri" w:cs="Calibri"/>
          <w:sz w:val="18"/>
          <w:szCs w:val="18"/>
          <w:lang w:eastAsia="en-IN"/>
        </w:rPr>
      </w:pPr>
      <w:r w:rsidRPr="00B450AE">
        <w:rPr>
          <w:rFonts w:ascii="Calibri" w:hAnsi="Calibri" w:cs="Calibri"/>
          <w:lang w:val="en-US"/>
        </w:rPr>
        <w:t>Involved APIs</w:t>
      </w:r>
      <w:r w:rsidR="00BE7E38" w:rsidRPr="00B450AE">
        <w:rPr>
          <w:rFonts w:ascii="Calibri" w:hAnsi="Calibri" w:cs="Calibri"/>
          <w:lang w:val="en-US"/>
        </w:rPr>
        <w:t xml:space="preserve">: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5"/>
        <w:gridCol w:w="4289"/>
        <w:gridCol w:w="1676"/>
        <w:gridCol w:w="1333"/>
        <w:gridCol w:w="1137"/>
      </w:tblGrid>
      <w:tr w:rsidR="00386CB5" w:rsidRPr="00C65D82" w14:paraId="71A3649E" w14:textId="77777777">
        <w:tc>
          <w:tcPr>
            <w:tcW w:w="600" w:type="dxa"/>
            <w:tcBorders>
              <w:top w:val="single" w:sz="6" w:space="0" w:color="auto"/>
              <w:left w:val="single" w:sz="6" w:space="0" w:color="auto"/>
              <w:bottom w:val="single" w:sz="6" w:space="0" w:color="auto"/>
              <w:right w:val="single" w:sz="6" w:space="0" w:color="auto"/>
            </w:tcBorders>
            <w:hideMark/>
          </w:tcPr>
          <w:p w14:paraId="3F729434" w14:textId="77777777" w:rsidR="00386CB5" w:rsidRPr="0059076D" w:rsidRDefault="00386CB5" w:rsidP="00386CB5">
            <w:pPr>
              <w:textAlignment w:val="baseline"/>
              <w:rPr>
                <w:rFonts w:ascii="Calibri" w:hAnsi="Calibri" w:cs="Calibri"/>
                <w:lang w:eastAsia="en-IN"/>
              </w:rPr>
            </w:pPr>
            <w:r w:rsidRPr="0059076D">
              <w:rPr>
                <w:rFonts w:ascii="Calibri" w:hAnsi="Calibri" w:cs="Calibri"/>
                <w:b/>
                <w:lang w:val="en-US"/>
              </w:rPr>
              <w:t>API ID</w:t>
            </w:r>
            <w:r w:rsidRPr="0059076D">
              <w:rPr>
                <w:rFonts w:ascii="Calibri" w:hAnsi="Calibri" w:cs="Calibri"/>
                <w:lang w:eastAsia="en-IN"/>
              </w:rPr>
              <w:t> </w:t>
            </w:r>
          </w:p>
        </w:tc>
        <w:tc>
          <w:tcPr>
            <w:tcW w:w="4305" w:type="dxa"/>
            <w:tcBorders>
              <w:top w:val="single" w:sz="6" w:space="0" w:color="auto"/>
              <w:left w:val="single" w:sz="6" w:space="0" w:color="auto"/>
              <w:bottom w:val="single" w:sz="6" w:space="0" w:color="auto"/>
              <w:right w:val="single" w:sz="6" w:space="0" w:color="auto"/>
            </w:tcBorders>
            <w:hideMark/>
          </w:tcPr>
          <w:p w14:paraId="29AC52DA" w14:textId="77777777" w:rsidR="00386CB5" w:rsidRPr="0059076D" w:rsidRDefault="00386CB5" w:rsidP="00386CB5">
            <w:pPr>
              <w:textAlignment w:val="baseline"/>
              <w:rPr>
                <w:rFonts w:ascii="Calibri" w:hAnsi="Calibri" w:cs="Calibri"/>
                <w:lang w:eastAsia="en-IN"/>
              </w:rPr>
            </w:pPr>
            <w:r w:rsidRPr="0059076D">
              <w:rPr>
                <w:rFonts w:ascii="Calibri" w:hAnsi="Calibri" w:cs="Calibri"/>
                <w:b/>
                <w:lang w:val="en-US"/>
              </w:rPr>
              <w:t>Endpoint</w:t>
            </w:r>
            <w:r w:rsidRPr="0059076D">
              <w:rPr>
                <w:rFonts w:ascii="Calibri" w:hAnsi="Calibri" w:cs="Calibri"/>
                <w:lang w:eastAsia="en-IN"/>
              </w:rPr>
              <w:t> </w:t>
            </w:r>
          </w:p>
        </w:tc>
        <w:tc>
          <w:tcPr>
            <w:tcW w:w="1800" w:type="dxa"/>
            <w:tcBorders>
              <w:top w:val="single" w:sz="6" w:space="0" w:color="auto"/>
              <w:left w:val="single" w:sz="6" w:space="0" w:color="auto"/>
              <w:bottom w:val="single" w:sz="6" w:space="0" w:color="auto"/>
              <w:right w:val="single" w:sz="6" w:space="0" w:color="auto"/>
            </w:tcBorders>
            <w:hideMark/>
          </w:tcPr>
          <w:p w14:paraId="52F3455E" w14:textId="77777777" w:rsidR="00386CB5" w:rsidRPr="0059076D" w:rsidRDefault="00386CB5" w:rsidP="00386CB5">
            <w:pPr>
              <w:textAlignment w:val="baseline"/>
              <w:rPr>
                <w:rFonts w:ascii="Calibri" w:hAnsi="Calibri" w:cs="Calibri"/>
                <w:lang w:eastAsia="en-IN"/>
              </w:rPr>
            </w:pPr>
            <w:r w:rsidRPr="0059076D">
              <w:rPr>
                <w:rFonts w:ascii="Calibri" w:hAnsi="Calibri" w:cs="Calibri"/>
                <w:b/>
                <w:lang w:val="en-US"/>
              </w:rPr>
              <w:t>Method</w:t>
            </w:r>
            <w:r w:rsidRPr="0059076D">
              <w:rPr>
                <w:rFonts w:ascii="Calibri" w:hAnsi="Calibri" w:cs="Calibri"/>
                <w:lang w:eastAsia="en-IN"/>
              </w:rPr>
              <w:t> </w:t>
            </w:r>
          </w:p>
        </w:tc>
        <w:tc>
          <w:tcPr>
            <w:tcW w:w="1350" w:type="dxa"/>
            <w:tcBorders>
              <w:top w:val="single" w:sz="6" w:space="0" w:color="auto"/>
              <w:left w:val="single" w:sz="6" w:space="0" w:color="auto"/>
              <w:bottom w:val="single" w:sz="6" w:space="0" w:color="auto"/>
              <w:right w:val="single" w:sz="6" w:space="0" w:color="auto"/>
            </w:tcBorders>
            <w:hideMark/>
          </w:tcPr>
          <w:p w14:paraId="59B90EA0" w14:textId="01B0E567" w:rsidR="00386CB5" w:rsidRPr="0059076D" w:rsidRDefault="00386CB5" w:rsidP="00386CB5">
            <w:pPr>
              <w:textAlignment w:val="baseline"/>
              <w:rPr>
                <w:rFonts w:ascii="Calibri" w:hAnsi="Calibri" w:cs="Calibri"/>
                <w:lang w:eastAsia="en-IN"/>
              </w:rPr>
            </w:pPr>
            <w:r w:rsidRPr="0059076D">
              <w:rPr>
                <w:rFonts w:ascii="Calibri" w:hAnsi="Calibri" w:cs="Calibri"/>
                <w:b/>
                <w:lang w:val="en-US"/>
              </w:rPr>
              <w:t>Description</w:t>
            </w:r>
            <w:r w:rsidR="00DD6D66">
              <w:rPr>
                <w:rFonts w:ascii="Calibri" w:hAnsi="Calibri" w:cs="Calibri"/>
                <w:b/>
                <w:lang w:val="en-US"/>
              </w:rPr>
              <w:t xml:space="preserve">: </w:t>
            </w:r>
          </w:p>
        </w:tc>
        <w:tc>
          <w:tcPr>
            <w:tcW w:w="1155" w:type="dxa"/>
            <w:tcBorders>
              <w:top w:val="single" w:sz="6" w:space="0" w:color="auto"/>
              <w:left w:val="single" w:sz="6" w:space="0" w:color="auto"/>
              <w:bottom w:val="single" w:sz="6" w:space="0" w:color="auto"/>
              <w:right w:val="single" w:sz="6" w:space="0" w:color="auto"/>
            </w:tcBorders>
            <w:hideMark/>
          </w:tcPr>
          <w:p w14:paraId="2B72E40C" w14:textId="77777777" w:rsidR="00386CB5" w:rsidRPr="0059076D" w:rsidRDefault="00386CB5" w:rsidP="00386CB5">
            <w:pPr>
              <w:textAlignment w:val="baseline"/>
              <w:rPr>
                <w:rFonts w:ascii="Calibri" w:hAnsi="Calibri" w:cs="Calibri"/>
                <w:lang w:eastAsia="en-IN"/>
              </w:rPr>
            </w:pPr>
            <w:r w:rsidRPr="0059076D">
              <w:rPr>
                <w:rFonts w:ascii="Calibri" w:hAnsi="Calibri" w:cs="Calibri"/>
                <w:b/>
                <w:lang w:val="en-US"/>
              </w:rPr>
              <w:t>When is it called?</w:t>
            </w:r>
            <w:r w:rsidRPr="0059076D">
              <w:rPr>
                <w:rFonts w:ascii="Calibri" w:hAnsi="Calibri" w:cs="Calibri"/>
                <w:lang w:eastAsia="en-IN"/>
              </w:rPr>
              <w:t> </w:t>
            </w:r>
          </w:p>
        </w:tc>
      </w:tr>
      <w:tr w:rsidR="00386CB5" w:rsidRPr="00C65D82" w14:paraId="4E7BE97B" w14:textId="77777777">
        <w:tc>
          <w:tcPr>
            <w:tcW w:w="600" w:type="dxa"/>
            <w:tcBorders>
              <w:top w:val="single" w:sz="6" w:space="0" w:color="auto"/>
              <w:left w:val="single" w:sz="6" w:space="0" w:color="auto"/>
              <w:bottom w:val="single" w:sz="6" w:space="0" w:color="auto"/>
              <w:right w:val="single" w:sz="6" w:space="0" w:color="auto"/>
            </w:tcBorders>
            <w:hideMark/>
          </w:tcPr>
          <w:p w14:paraId="2457ED72"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API-01</w:t>
            </w:r>
            <w:r w:rsidRPr="0059076D">
              <w:rPr>
                <w:rFonts w:ascii="Calibri" w:hAnsi="Calibri" w:cs="Calibri"/>
                <w:lang w:eastAsia="en-IN"/>
              </w:rPr>
              <w:t> </w:t>
            </w:r>
          </w:p>
        </w:tc>
        <w:tc>
          <w:tcPr>
            <w:tcW w:w="4305" w:type="dxa"/>
            <w:tcBorders>
              <w:top w:val="single" w:sz="6" w:space="0" w:color="auto"/>
              <w:left w:val="single" w:sz="6" w:space="0" w:color="auto"/>
              <w:bottom w:val="single" w:sz="6" w:space="0" w:color="auto"/>
              <w:right w:val="single" w:sz="6" w:space="0" w:color="auto"/>
            </w:tcBorders>
            <w:hideMark/>
          </w:tcPr>
          <w:p w14:paraId="5C3D058E"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/resumes/</w:t>
            </w:r>
            <w:proofErr w:type="spellStart"/>
            <w:r w:rsidRPr="0059076D">
              <w:rPr>
                <w:rFonts w:ascii="Calibri" w:hAnsi="Calibri" w:cs="Calibri"/>
                <w:lang w:val="en-US" w:eastAsia="en-IN"/>
              </w:rPr>
              <w:t>aiGenerate</w:t>
            </w:r>
            <w:proofErr w:type="spellEnd"/>
            <w:r w:rsidRPr="0059076D">
              <w:rPr>
                <w:rFonts w:ascii="Calibri" w:hAnsi="Calibri" w:cs="Calibri"/>
                <w:lang w:eastAsia="en-IN"/>
              </w:rPr>
              <w:t> </w:t>
            </w:r>
          </w:p>
        </w:tc>
        <w:tc>
          <w:tcPr>
            <w:tcW w:w="1800" w:type="dxa"/>
            <w:tcBorders>
              <w:top w:val="single" w:sz="6" w:space="0" w:color="auto"/>
              <w:left w:val="single" w:sz="6" w:space="0" w:color="auto"/>
              <w:bottom w:val="single" w:sz="6" w:space="0" w:color="auto"/>
              <w:right w:val="single" w:sz="6" w:space="0" w:color="auto"/>
            </w:tcBorders>
            <w:hideMark/>
          </w:tcPr>
          <w:p w14:paraId="2C0AFBF1"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POST</w:t>
            </w:r>
            <w:r w:rsidRPr="0059076D">
              <w:rPr>
                <w:rFonts w:ascii="Calibri" w:hAnsi="Calibri" w:cs="Calibri"/>
                <w:lang w:eastAsia="en-IN"/>
              </w:rPr>
              <w:t> </w:t>
            </w:r>
          </w:p>
        </w:tc>
        <w:tc>
          <w:tcPr>
            <w:tcW w:w="1350" w:type="dxa"/>
            <w:tcBorders>
              <w:top w:val="single" w:sz="6" w:space="0" w:color="auto"/>
              <w:left w:val="single" w:sz="6" w:space="0" w:color="auto"/>
              <w:bottom w:val="single" w:sz="6" w:space="0" w:color="auto"/>
              <w:right w:val="single" w:sz="6" w:space="0" w:color="auto"/>
            </w:tcBorders>
            <w:hideMark/>
          </w:tcPr>
          <w:p w14:paraId="3C7020D8"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Submits minimal input (education, experience, skills) to generate AI-assisted resume draft.</w:t>
            </w:r>
            <w:r w:rsidRPr="0059076D">
              <w:rPr>
                <w:rFonts w:ascii="Calibri" w:hAnsi="Calibri" w:cs="Calibri"/>
                <w:lang w:eastAsia="en-IN"/>
              </w:rPr>
              <w:t> </w:t>
            </w:r>
          </w:p>
        </w:tc>
        <w:tc>
          <w:tcPr>
            <w:tcW w:w="1155" w:type="dxa"/>
            <w:tcBorders>
              <w:top w:val="single" w:sz="6" w:space="0" w:color="auto"/>
              <w:left w:val="single" w:sz="6" w:space="0" w:color="auto"/>
              <w:bottom w:val="single" w:sz="6" w:space="0" w:color="auto"/>
              <w:right w:val="single" w:sz="6" w:space="0" w:color="auto"/>
            </w:tcBorders>
            <w:hideMark/>
          </w:tcPr>
          <w:p w14:paraId="34A8E592"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When student clicks Submit in AI Resume Form.</w:t>
            </w:r>
            <w:r w:rsidRPr="0059076D">
              <w:rPr>
                <w:rFonts w:ascii="Calibri" w:hAnsi="Calibri" w:cs="Calibri"/>
                <w:lang w:eastAsia="en-IN"/>
              </w:rPr>
              <w:t> </w:t>
            </w:r>
          </w:p>
        </w:tc>
      </w:tr>
      <w:tr w:rsidR="00386CB5" w:rsidRPr="00C65D82" w14:paraId="2B87F786" w14:textId="77777777">
        <w:tc>
          <w:tcPr>
            <w:tcW w:w="600" w:type="dxa"/>
            <w:tcBorders>
              <w:top w:val="single" w:sz="6" w:space="0" w:color="auto"/>
              <w:left w:val="single" w:sz="6" w:space="0" w:color="auto"/>
              <w:bottom w:val="single" w:sz="6" w:space="0" w:color="auto"/>
              <w:right w:val="single" w:sz="6" w:space="0" w:color="auto"/>
            </w:tcBorders>
            <w:hideMark/>
          </w:tcPr>
          <w:p w14:paraId="02B8EC8D"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API-02</w:t>
            </w:r>
            <w:r w:rsidRPr="0059076D">
              <w:rPr>
                <w:rFonts w:ascii="Calibri" w:hAnsi="Calibri" w:cs="Calibri"/>
                <w:lang w:eastAsia="en-IN"/>
              </w:rPr>
              <w:t> </w:t>
            </w:r>
          </w:p>
        </w:tc>
        <w:tc>
          <w:tcPr>
            <w:tcW w:w="4305" w:type="dxa"/>
            <w:tcBorders>
              <w:top w:val="single" w:sz="6" w:space="0" w:color="auto"/>
              <w:left w:val="single" w:sz="6" w:space="0" w:color="auto"/>
              <w:bottom w:val="single" w:sz="6" w:space="0" w:color="auto"/>
              <w:right w:val="single" w:sz="6" w:space="0" w:color="auto"/>
            </w:tcBorders>
            <w:hideMark/>
          </w:tcPr>
          <w:p w14:paraId="0B57A109"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/resumes/templates</w:t>
            </w:r>
            <w:r w:rsidRPr="0059076D">
              <w:rPr>
                <w:rFonts w:ascii="Calibri" w:hAnsi="Calibri" w:cs="Calibri"/>
                <w:lang w:eastAsia="en-IN"/>
              </w:rPr>
              <w:t> </w:t>
            </w:r>
          </w:p>
        </w:tc>
        <w:tc>
          <w:tcPr>
            <w:tcW w:w="1800" w:type="dxa"/>
            <w:tcBorders>
              <w:top w:val="single" w:sz="6" w:space="0" w:color="auto"/>
              <w:left w:val="single" w:sz="6" w:space="0" w:color="auto"/>
              <w:bottom w:val="single" w:sz="6" w:space="0" w:color="auto"/>
              <w:right w:val="single" w:sz="6" w:space="0" w:color="auto"/>
            </w:tcBorders>
            <w:hideMark/>
          </w:tcPr>
          <w:p w14:paraId="3BC99882"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GET</w:t>
            </w:r>
            <w:r w:rsidRPr="0059076D">
              <w:rPr>
                <w:rFonts w:ascii="Calibri" w:hAnsi="Calibri" w:cs="Calibri"/>
                <w:lang w:eastAsia="en-IN"/>
              </w:rPr>
              <w:t> </w:t>
            </w:r>
          </w:p>
        </w:tc>
        <w:tc>
          <w:tcPr>
            <w:tcW w:w="1350" w:type="dxa"/>
            <w:tcBorders>
              <w:top w:val="single" w:sz="6" w:space="0" w:color="auto"/>
              <w:left w:val="single" w:sz="6" w:space="0" w:color="auto"/>
              <w:bottom w:val="single" w:sz="6" w:space="0" w:color="auto"/>
              <w:right w:val="single" w:sz="6" w:space="0" w:color="auto"/>
            </w:tcBorders>
            <w:hideMark/>
          </w:tcPr>
          <w:p w14:paraId="3FEC9393"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Fetches available ATS-friendly templates for preview.</w:t>
            </w:r>
            <w:r w:rsidRPr="0059076D">
              <w:rPr>
                <w:rFonts w:ascii="Calibri" w:hAnsi="Calibri" w:cs="Calibri"/>
                <w:lang w:eastAsia="en-IN"/>
              </w:rPr>
              <w:t> </w:t>
            </w:r>
          </w:p>
        </w:tc>
        <w:tc>
          <w:tcPr>
            <w:tcW w:w="1155" w:type="dxa"/>
            <w:tcBorders>
              <w:top w:val="single" w:sz="6" w:space="0" w:color="auto"/>
              <w:left w:val="single" w:sz="6" w:space="0" w:color="auto"/>
              <w:bottom w:val="single" w:sz="6" w:space="0" w:color="auto"/>
              <w:right w:val="single" w:sz="6" w:space="0" w:color="auto"/>
            </w:tcBorders>
            <w:hideMark/>
          </w:tcPr>
          <w:p w14:paraId="71E64F95"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When student opens AI Resume Preview or changes template.</w:t>
            </w:r>
            <w:r w:rsidRPr="0059076D">
              <w:rPr>
                <w:rFonts w:ascii="Calibri" w:hAnsi="Calibri" w:cs="Calibri"/>
                <w:lang w:eastAsia="en-IN"/>
              </w:rPr>
              <w:t> </w:t>
            </w:r>
          </w:p>
        </w:tc>
      </w:tr>
      <w:tr w:rsidR="00386CB5" w:rsidRPr="00C65D82" w14:paraId="0B1F6F09" w14:textId="77777777">
        <w:tc>
          <w:tcPr>
            <w:tcW w:w="600" w:type="dxa"/>
            <w:tcBorders>
              <w:top w:val="single" w:sz="6" w:space="0" w:color="auto"/>
              <w:left w:val="single" w:sz="6" w:space="0" w:color="auto"/>
              <w:bottom w:val="single" w:sz="6" w:space="0" w:color="auto"/>
              <w:right w:val="single" w:sz="6" w:space="0" w:color="auto"/>
            </w:tcBorders>
            <w:hideMark/>
          </w:tcPr>
          <w:p w14:paraId="1A2F94D7"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API-03</w:t>
            </w:r>
            <w:r w:rsidRPr="0059076D">
              <w:rPr>
                <w:rFonts w:ascii="Calibri" w:hAnsi="Calibri" w:cs="Calibri"/>
                <w:lang w:eastAsia="en-IN"/>
              </w:rPr>
              <w:t> </w:t>
            </w:r>
          </w:p>
        </w:tc>
        <w:tc>
          <w:tcPr>
            <w:tcW w:w="4305" w:type="dxa"/>
            <w:tcBorders>
              <w:top w:val="single" w:sz="6" w:space="0" w:color="auto"/>
              <w:left w:val="single" w:sz="6" w:space="0" w:color="auto"/>
              <w:bottom w:val="single" w:sz="6" w:space="0" w:color="auto"/>
              <w:right w:val="single" w:sz="6" w:space="0" w:color="auto"/>
            </w:tcBorders>
            <w:hideMark/>
          </w:tcPr>
          <w:p w14:paraId="2E6DC8AF"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/resumes/{</w:t>
            </w:r>
            <w:proofErr w:type="spellStart"/>
            <w:r w:rsidRPr="0059076D">
              <w:rPr>
                <w:rFonts w:ascii="Calibri" w:hAnsi="Calibri" w:cs="Calibri"/>
                <w:lang w:val="en-US" w:eastAsia="en-IN"/>
              </w:rPr>
              <w:t>resumeId</w:t>
            </w:r>
            <w:proofErr w:type="spellEnd"/>
            <w:r w:rsidRPr="0059076D">
              <w:rPr>
                <w:rFonts w:ascii="Calibri" w:hAnsi="Calibri" w:cs="Calibri"/>
                <w:lang w:val="en-US" w:eastAsia="en-IN"/>
              </w:rPr>
              <w:t>}/save</w:t>
            </w:r>
            <w:r w:rsidRPr="0059076D">
              <w:rPr>
                <w:rFonts w:ascii="Calibri" w:hAnsi="Calibri" w:cs="Calibri"/>
                <w:lang w:eastAsia="en-IN"/>
              </w:rPr>
              <w:t> </w:t>
            </w:r>
          </w:p>
        </w:tc>
        <w:tc>
          <w:tcPr>
            <w:tcW w:w="1800" w:type="dxa"/>
            <w:tcBorders>
              <w:top w:val="single" w:sz="6" w:space="0" w:color="auto"/>
              <w:left w:val="single" w:sz="6" w:space="0" w:color="auto"/>
              <w:bottom w:val="single" w:sz="6" w:space="0" w:color="auto"/>
              <w:right w:val="single" w:sz="6" w:space="0" w:color="auto"/>
            </w:tcBorders>
            <w:hideMark/>
          </w:tcPr>
          <w:p w14:paraId="44B8AD7A"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POST</w:t>
            </w:r>
            <w:r w:rsidRPr="0059076D">
              <w:rPr>
                <w:rFonts w:ascii="Calibri" w:hAnsi="Calibri" w:cs="Calibri"/>
                <w:lang w:eastAsia="en-IN"/>
              </w:rPr>
              <w:t> </w:t>
            </w:r>
          </w:p>
        </w:tc>
        <w:tc>
          <w:tcPr>
            <w:tcW w:w="1350" w:type="dxa"/>
            <w:tcBorders>
              <w:top w:val="single" w:sz="6" w:space="0" w:color="auto"/>
              <w:left w:val="single" w:sz="6" w:space="0" w:color="auto"/>
              <w:bottom w:val="single" w:sz="6" w:space="0" w:color="auto"/>
              <w:right w:val="single" w:sz="6" w:space="0" w:color="auto"/>
            </w:tcBorders>
            <w:hideMark/>
          </w:tcPr>
          <w:p w14:paraId="7BE3FB3B"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Saves the AI-generated resume to student’s profile.</w:t>
            </w:r>
            <w:r w:rsidRPr="0059076D">
              <w:rPr>
                <w:rFonts w:ascii="Calibri" w:hAnsi="Calibri" w:cs="Calibri"/>
                <w:lang w:eastAsia="en-IN"/>
              </w:rPr>
              <w:t> </w:t>
            </w:r>
          </w:p>
        </w:tc>
        <w:tc>
          <w:tcPr>
            <w:tcW w:w="1155" w:type="dxa"/>
            <w:tcBorders>
              <w:top w:val="single" w:sz="6" w:space="0" w:color="auto"/>
              <w:left w:val="single" w:sz="6" w:space="0" w:color="auto"/>
              <w:bottom w:val="single" w:sz="6" w:space="0" w:color="auto"/>
              <w:right w:val="single" w:sz="6" w:space="0" w:color="auto"/>
            </w:tcBorders>
            <w:hideMark/>
          </w:tcPr>
          <w:p w14:paraId="742A056F"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When student clicks Save Resume in preview screen.</w:t>
            </w:r>
            <w:r w:rsidRPr="0059076D">
              <w:rPr>
                <w:rFonts w:ascii="Calibri" w:hAnsi="Calibri" w:cs="Calibri"/>
                <w:lang w:eastAsia="en-IN"/>
              </w:rPr>
              <w:t> </w:t>
            </w:r>
          </w:p>
        </w:tc>
      </w:tr>
      <w:tr w:rsidR="00386CB5" w:rsidRPr="00C65D82" w14:paraId="586F3A11" w14:textId="77777777">
        <w:tc>
          <w:tcPr>
            <w:tcW w:w="600" w:type="dxa"/>
            <w:tcBorders>
              <w:top w:val="single" w:sz="6" w:space="0" w:color="auto"/>
              <w:left w:val="single" w:sz="6" w:space="0" w:color="auto"/>
              <w:bottom w:val="single" w:sz="6" w:space="0" w:color="auto"/>
              <w:right w:val="single" w:sz="6" w:space="0" w:color="auto"/>
            </w:tcBorders>
            <w:hideMark/>
          </w:tcPr>
          <w:p w14:paraId="4FF35B8C"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API-04</w:t>
            </w:r>
            <w:r w:rsidRPr="0059076D">
              <w:rPr>
                <w:rFonts w:ascii="Calibri" w:hAnsi="Calibri" w:cs="Calibri"/>
                <w:lang w:eastAsia="en-IN"/>
              </w:rPr>
              <w:t> </w:t>
            </w:r>
          </w:p>
        </w:tc>
        <w:tc>
          <w:tcPr>
            <w:tcW w:w="4305" w:type="dxa"/>
            <w:tcBorders>
              <w:top w:val="single" w:sz="6" w:space="0" w:color="auto"/>
              <w:left w:val="single" w:sz="6" w:space="0" w:color="auto"/>
              <w:bottom w:val="single" w:sz="6" w:space="0" w:color="auto"/>
              <w:right w:val="single" w:sz="6" w:space="0" w:color="auto"/>
            </w:tcBorders>
            <w:hideMark/>
          </w:tcPr>
          <w:p w14:paraId="460BFB4D"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/resumes/{</w:t>
            </w:r>
            <w:proofErr w:type="spellStart"/>
            <w:r w:rsidRPr="0059076D">
              <w:rPr>
                <w:rFonts w:ascii="Calibri" w:hAnsi="Calibri" w:cs="Calibri"/>
                <w:lang w:val="en-US" w:eastAsia="en-IN"/>
              </w:rPr>
              <w:t>resumeId</w:t>
            </w:r>
            <w:proofErr w:type="spellEnd"/>
            <w:r w:rsidRPr="0059076D">
              <w:rPr>
                <w:rFonts w:ascii="Calibri" w:hAnsi="Calibri" w:cs="Calibri"/>
                <w:lang w:val="en-US" w:eastAsia="en-IN"/>
              </w:rPr>
              <w:t>}/</w:t>
            </w:r>
            <w:proofErr w:type="spellStart"/>
            <w:r w:rsidRPr="0059076D">
              <w:rPr>
                <w:rFonts w:ascii="Calibri" w:hAnsi="Calibri" w:cs="Calibri"/>
                <w:lang w:val="en-US" w:eastAsia="en-IN"/>
              </w:rPr>
              <w:t>setPrimary</w:t>
            </w:r>
            <w:proofErr w:type="spellEnd"/>
            <w:r w:rsidRPr="0059076D">
              <w:rPr>
                <w:rFonts w:ascii="Calibri" w:hAnsi="Calibri" w:cs="Calibri"/>
                <w:lang w:eastAsia="en-IN"/>
              </w:rPr>
              <w:t> </w:t>
            </w:r>
          </w:p>
        </w:tc>
        <w:tc>
          <w:tcPr>
            <w:tcW w:w="1800" w:type="dxa"/>
            <w:tcBorders>
              <w:top w:val="single" w:sz="6" w:space="0" w:color="auto"/>
              <w:left w:val="single" w:sz="6" w:space="0" w:color="auto"/>
              <w:bottom w:val="single" w:sz="6" w:space="0" w:color="auto"/>
              <w:right w:val="single" w:sz="6" w:space="0" w:color="auto"/>
            </w:tcBorders>
            <w:hideMark/>
          </w:tcPr>
          <w:p w14:paraId="54B492F6"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PUT</w:t>
            </w:r>
            <w:r w:rsidRPr="0059076D">
              <w:rPr>
                <w:rFonts w:ascii="Calibri" w:hAnsi="Calibri" w:cs="Calibri"/>
                <w:lang w:eastAsia="en-IN"/>
              </w:rPr>
              <w:t> </w:t>
            </w:r>
          </w:p>
        </w:tc>
        <w:tc>
          <w:tcPr>
            <w:tcW w:w="1350" w:type="dxa"/>
            <w:tcBorders>
              <w:top w:val="single" w:sz="6" w:space="0" w:color="auto"/>
              <w:left w:val="single" w:sz="6" w:space="0" w:color="auto"/>
              <w:bottom w:val="single" w:sz="6" w:space="0" w:color="auto"/>
              <w:right w:val="single" w:sz="6" w:space="0" w:color="auto"/>
            </w:tcBorders>
            <w:hideMark/>
          </w:tcPr>
          <w:p w14:paraId="2E76C6FA"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Marks one resume as Primary.</w:t>
            </w:r>
            <w:r w:rsidRPr="0059076D">
              <w:rPr>
                <w:rFonts w:ascii="Calibri" w:hAnsi="Calibri" w:cs="Calibri"/>
                <w:lang w:eastAsia="en-IN"/>
              </w:rPr>
              <w:t> </w:t>
            </w:r>
          </w:p>
        </w:tc>
        <w:tc>
          <w:tcPr>
            <w:tcW w:w="1155" w:type="dxa"/>
            <w:tcBorders>
              <w:top w:val="single" w:sz="6" w:space="0" w:color="auto"/>
              <w:left w:val="single" w:sz="6" w:space="0" w:color="auto"/>
              <w:bottom w:val="single" w:sz="6" w:space="0" w:color="auto"/>
              <w:right w:val="single" w:sz="6" w:space="0" w:color="auto"/>
            </w:tcBorders>
            <w:hideMark/>
          </w:tcPr>
          <w:p w14:paraId="1DBC35F8"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When student selects “Set as Primary” from Actions column.</w:t>
            </w:r>
            <w:r w:rsidRPr="0059076D">
              <w:rPr>
                <w:rFonts w:ascii="Calibri" w:hAnsi="Calibri" w:cs="Calibri"/>
                <w:lang w:eastAsia="en-IN"/>
              </w:rPr>
              <w:t> </w:t>
            </w:r>
          </w:p>
        </w:tc>
      </w:tr>
      <w:tr w:rsidR="00386CB5" w:rsidRPr="00C65D82" w14:paraId="441D1D30" w14:textId="77777777">
        <w:tc>
          <w:tcPr>
            <w:tcW w:w="600" w:type="dxa"/>
            <w:tcBorders>
              <w:top w:val="single" w:sz="6" w:space="0" w:color="auto"/>
              <w:left w:val="single" w:sz="6" w:space="0" w:color="auto"/>
              <w:bottom w:val="single" w:sz="6" w:space="0" w:color="auto"/>
              <w:right w:val="single" w:sz="6" w:space="0" w:color="auto"/>
            </w:tcBorders>
            <w:hideMark/>
          </w:tcPr>
          <w:p w14:paraId="3E138940"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API-05</w:t>
            </w:r>
            <w:r w:rsidRPr="0059076D">
              <w:rPr>
                <w:rFonts w:ascii="Calibri" w:hAnsi="Calibri" w:cs="Calibri"/>
                <w:lang w:eastAsia="en-IN"/>
              </w:rPr>
              <w:t> </w:t>
            </w:r>
          </w:p>
        </w:tc>
        <w:tc>
          <w:tcPr>
            <w:tcW w:w="4305" w:type="dxa"/>
            <w:tcBorders>
              <w:top w:val="single" w:sz="6" w:space="0" w:color="auto"/>
              <w:left w:val="single" w:sz="6" w:space="0" w:color="auto"/>
              <w:bottom w:val="single" w:sz="6" w:space="0" w:color="auto"/>
              <w:right w:val="single" w:sz="6" w:space="0" w:color="auto"/>
            </w:tcBorders>
            <w:hideMark/>
          </w:tcPr>
          <w:p w14:paraId="0E852562"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`/resumes/{</w:t>
            </w:r>
            <w:proofErr w:type="spellStart"/>
            <w:r w:rsidRPr="0059076D">
              <w:rPr>
                <w:rFonts w:ascii="Calibri" w:hAnsi="Calibri" w:cs="Calibri"/>
                <w:lang w:val="en-US" w:eastAsia="en-IN"/>
              </w:rPr>
              <w:t>resumeId</w:t>
            </w:r>
            <w:proofErr w:type="spellEnd"/>
            <w:r w:rsidRPr="0059076D">
              <w:rPr>
                <w:rFonts w:ascii="Calibri" w:hAnsi="Calibri" w:cs="Calibri"/>
                <w:lang w:val="en-US" w:eastAsia="en-IN"/>
              </w:rPr>
              <w:t>}/</w:t>
            </w:r>
            <w:proofErr w:type="spellStart"/>
            <w:r w:rsidRPr="0059076D">
              <w:rPr>
                <w:rFonts w:ascii="Calibri" w:hAnsi="Calibri" w:cs="Calibri"/>
                <w:lang w:val="en-US" w:eastAsia="en-IN"/>
              </w:rPr>
              <w:t>export?format</w:t>
            </w:r>
            <w:proofErr w:type="spellEnd"/>
            <w:r w:rsidRPr="0059076D">
              <w:rPr>
                <w:rFonts w:ascii="Calibri" w:hAnsi="Calibri" w:cs="Calibri"/>
                <w:lang w:val="en-US" w:eastAsia="en-IN"/>
              </w:rPr>
              <w:t>=pdf</w:t>
            </w:r>
            <w:r w:rsidRPr="0059076D">
              <w:rPr>
                <w:rFonts w:ascii="Calibri" w:hAnsi="Calibri" w:cs="Calibri"/>
                <w:lang w:eastAsia="en-IN"/>
              </w:rPr>
              <w:t> </w:t>
            </w:r>
          </w:p>
        </w:tc>
        <w:tc>
          <w:tcPr>
            <w:tcW w:w="1800" w:type="dxa"/>
            <w:tcBorders>
              <w:top w:val="single" w:sz="6" w:space="0" w:color="auto"/>
              <w:left w:val="single" w:sz="6" w:space="0" w:color="auto"/>
              <w:bottom w:val="single" w:sz="6" w:space="0" w:color="auto"/>
              <w:right w:val="single" w:sz="6" w:space="0" w:color="auto"/>
            </w:tcBorders>
            <w:hideMark/>
          </w:tcPr>
          <w:p w14:paraId="24F7DEDE"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docx</w:t>
            </w:r>
            <w:r w:rsidRPr="0059076D">
              <w:rPr>
                <w:rFonts w:ascii="Calibri" w:hAnsi="Calibri" w:cs="Calibri"/>
                <w:lang w:eastAsia="en-IN"/>
              </w:rPr>
              <w:t> </w:t>
            </w:r>
          </w:p>
        </w:tc>
        <w:tc>
          <w:tcPr>
            <w:tcW w:w="1350" w:type="dxa"/>
            <w:tcBorders>
              <w:top w:val="single" w:sz="6" w:space="0" w:color="auto"/>
              <w:left w:val="single" w:sz="6" w:space="0" w:color="auto"/>
              <w:bottom w:val="single" w:sz="6" w:space="0" w:color="auto"/>
              <w:right w:val="single" w:sz="6" w:space="0" w:color="auto"/>
            </w:tcBorders>
            <w:hideMark/>
          </w:tcPr>
          <w:p w14:paraId="542DC250"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txt`</w:t>
            </w:r>
            <w:r w:rsidRPr="0059076D">
              <w:rPr>
                <w:rFonts w:ascii="Calibri" w:hAnsi="Calibri" w:cs="Calibri"/>
                <w:lang w:eastAsia="en-IN"/>
              </w:rPr>
              <w:t> </w:t>
            </w:r>
          </w:p>
        </w:tc>
        <w:tc>
          <w:tcPr>
            <w:tcW w:w="1155" w:type="dxa"/>
            <w:tcBorders>
              <w:top w:val="single" w:sz="6" w:space="0" w:color="auto"/>
              <w:left w:val="single" w:sz="6" w:space="0" w:color="auto"/>
              <w:bottom w:val="single" w:sz="6" w:space="0" w:color="auto"/>
              <w:right w:val="single" w:sz="6" w:space="0" w:color="auto"/>
            </w:tcBorders>
            <w:hideMark/>
          </w:tcPr>
          <w:p w14:paraId="7A8464D4"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GET</w:t>
            </w:r>
            <w:r w:rsidRPr="0059076D">
              <w:rPr>
                <w:rFonts w:ascii="Calibri" w:hAnsi="Calibri" w:cs="Calibri"/>
                <w:lang w:eastAsia="en-IN"/>
              </w:rPr>
              <w:t> </w:t>
            </w:r>
          </w:p>
        </w:tc>
      </w:tr>
    </w:tbl>
    <w:p w14:paraId="2BF5A42A" w14:textId="77777777" w:rsidR="00386CB5" w:rsidRPr="0059076D" w:rsidRDefault="00386CB5" w:rsidP="00386CB5">
      <w:pPr>
        <w:textAlignment w:val="baseline"/>
        <w:rPr>
          <w:rFonts w:ascii="Calibri" w:hAnsi="Calibri" w:cs="Calibri"/>
          <w:sz w:val="18"/>
          <w:szCs w:val="18"/>
          <w:lang w:eastAsia="en-IN"/>
        </w:rPr>
      </w:pPr>
      <w:r w:rsidRPr="0059076D">
        <w:rPr>
          <w:rFonts w:ascii="Calibri" w:hAnsi="Calibri" w:cs="Calibri"/>
          <w:lang w:eastAsia="en-IN"/>
        </w:rPr>
        <w:t> </w:t>
      </w:r>
    </w:p>
    <w:p w14:paraId="1FA23C5F" w14:textId="77777777" w:rsidR="004F751A" w:rsidRPr="0059076D" w:rsidRDefault="004F751A">
      <w:pPr>
        <w:rPr>
          <w:rFonts w:ascii="Calibri" w:eastAsiaTheme="majorEastAsia" w:hAnsi="Calibri" w:cs="Calibri"/>
          <w:color w:val="0F4761" w:themeColor="accent1" w:themeShade="BF"/>
          <w:sz w:val="32"/>
          <w:szCs w:val="32"/>
          <w:lang w:eastAsia="en-IN"/>
        </w:rPr>
      </w:pPr>
      <w:r w:rsidRPr="0059076D">
        <w:rPr>
          <w:rFonts w:ascii="Calibri" w:hAnsi="Calibri" w:cs="Calibri"/>
          <w:lang w:eastAsia="en-IN"/>
        </w:rPr>
        <w:br w:type="page"/>
      </w:r>
    </w:p>
    <w:p w14:paraId="09A79E0D" w14:textId="474E514B" w:rsidR="00386CB5" w:rsidRPr="0059076D" w:rsidRDefault="00386CB5" w:rsidP="007A5555">
      <w:pPr>
        <w:pStyle w:val="Heading1"/>
        <w:rPr>
          <w:rFonts w:ascii="Calibri" w:hAnsi="Calibri" w:cs="Calibri"/>
          <w:sz w:val="18"/>
          <w:szCs w:val="18"/>
          <w:lang w:eastAsia="en-IN"/>
        </w:rPr>
      </w:pPr>
      <w:r w:rsidRPr="0059076D">
        <w:rPr>
          <w:rFonts w:ascii="Calibri" w:hAnsi="Calibri" w:cs="Calibri"/>
          <w:lang w:eastAsia="en-IN"/>
        </w:rPr>
        <w:t xml:space="preserve">Use </w:t>
      </w:r>
      <w:r w:rsidR="00F24BC1" w:rsidRPr="00F24BC1">
        <w:rPr>
          <w:rFonts w:ascii="Calibri" w:hAnsi="Calibri" w:cs="Calibri"/>
          <w:lang w:eastAsia="en-IN"/>
        </w:rPr>
        <w:t>C</w:t>
      </w:r>
      <w:r w:rsidRPr="00F24BC1">
        <w:rPr>
          <w:rFonts w:ascii="Calibri" w:hAnsi="Calibri" w:cs="Calibri"/>
          <w:lang w:eastAsia="en-IN"/>
        </w:rPr>
        <w:t>ase</w:t>
      </w:r>
      <w:r w:rsidRPr="0059076D">
        <w:rPr>
          <w:rFonts w:ascii="Calibri" w:hAnsi="Calibri" w:cs="Calibri"/>
          <w:lang w:eastAsia="en-IN"/>
        </w:rPr>
        <w:t xml:space="preserve"> </w:t>
      </w:r>
      <w:r w:rsidR="004F751A" w:rsidRPr="0059076D">
        <w:rPr>
          <w:rFonts w:ascii="Calibri" w:hAnsi="Calibri" w:cs="Calibri"/>
          <w:lang w:eastAsia="en-IN"/>
        </w:rPr>
        <w:t>1</w:t>
      </w:r>
      <w:r w:rsidR="00EB63AA">
        <w:rPr>
          <w:rFonts w:ascii="Calibri" w:hAnsi="Calibri" w:cs="Calibri"/>
          <w:lang w:eastAsia="en-IN"/>
        </w:rPr>
        <w:t>4</w:t>
      </w:r>
      <w:r w:rsidRPr="0059076D">
        <w:rPr>
          <w:rFonts w:ascii="Calibri" w:hAnsi="Calibri" w:cs="Calibri"/>
          <w:lang w:eastAsia="en-IN"/>
        </w:rPr>
        <w:t>: Upload and Parse an Existing Resume </w:t>
      </w:r>
    </w:p>
    <w:p w14:paraId="7E671470" w14:textId="69DB44B1" w:rsidR="00386CB5" w:rsidRPr="0059076D" w:rsidRDefault="00386CB5" w:rsidP="004F751A">
      <w:pPr>
        <w:pStyle w:val="Heading3"/>
        <w:rPr>
          <w:rFonts w:ascii="Calibri" w:hAnsi="Calibri" w:cs="Calibri"/>
          <w:sz w:val="18"/>
          <w:szCs w:val="18"/>
          <w:lang w:eastAsia="en-IN"/>
        </w:rPr>
      </w:pPr>
      <w:r w:rsidRPr="00B450AE">
        <w:rPr>
          <w:rFonts w:ascii="Calibri" w:hAnsi="Calibri" w:cs="Calibri"/>
          <w:lang w:val="en-US"/>
        </w:rPr>
        <w:t>Description</w:t>
      </w:r>
      <w:r w:rsidR="00DD6D66" w:rsidRPr="00B450AE">
        <w:rPr>
          <w:rFonts w:ascii="Calibri" w:hAnsi="Calibri" w:cs="Calibri"/>
          <w:lang w:val="en-US"/>
        </w:rPr>
        <w:t xml:space="preserve">: </w:t>
      </w:r>
    </w:p>
    <w:p w14:paraId="538803F9" w14:textId="77777777" w:rsidR="00386CB5" w:rsidRPr="0059076D" w:rsidRDefault="00386CB5" w:rsidP="00386CB5">
      <w:pPr>
        <w:textAlignment w:val="baseline"/>
        <w:rPr>
          <w:rFonts w:ascii="Calibri" w:hAnsi="Calibri" w:cs="Calibri"/>
          <w:sz w:val="18"/>
          <w:szCs w:val="18"/>
          <w:lang w:eastAsia="en-IN"/>
        </w:rPr>
      </w:pPr>
      <w:r w:rsidRPr="0059076D">
        <w:rPr>
          <w:rFonts w:ascii="Calibri" w:hAnsi="Calibri" w:cs="Calibri"/>
          <w:lang w:val="en-US" w:eastAsia="en-IN"/>
        </w:rPr>
        <w:t>This use case explains how a student can upload their existing resume (PDF or Word) into ScholarPath. After the upload, the system tries to break the resume into different sections like Personal Information, Education, Work Experience, and Skills. The student can then check, edit, and save the resume inside ScholarPath. </w:t>
      </w:r>
      <w:r w:rsidRPr="0059076D">
        <w:rPr>
          <w:rFonts w:ascii="Calibri" w:hAnsi="Calibri" w:cs="Calibri"/>
          <w:lang w:eastAsia="en-IN"/>
        </w:rPr>
        <w:t> </w:t>
      </w:r>
    </w:p>
    <w:p w14:paraId="240D47E4" w14:textId="0091E1FA" w:rsidR="00386CB5" w:rsidRPr="0059076D" w:rsidRDefault="00386CB5" w:rsidP="004F751A">
      <w:pPr>
        <w:pStyle w:val="Heading3"/>
        <w:rPr>
          <w:rFonts w:ascii="Calibri" w:hAnsi="Calibri" w:cs="Calibri"/>
          <w:sz w:val="18"/>
          <w:szCs w:val="18"/>
          <w:lang w:eastAsia="en-IN"/>
        </w:rPr>
      </w:pPr>
      <w:r w:rsidRPr="00B450AE">
        <w:rPr>
          <w:rFonts w:ascii="Calibri" w:hAnsi="Calibri" w:cs="Calibri"/>
          <w:lang w:val="en-US"/>
        </w:rPr>
        <w:t>Actors</w:t>
      </w:r>
      <w:r w:rsidR="00DD6D66" w:rsidRPr="00B450AE">
        <w:rPr>
          <w:rFonts w:ascii="Calibri" w:hAnsi="Calibri" w:cs="Calibri"/>
          <w:lang w:val="en-US"/>
        </w:rPr>
        <w:t xml:space="preserve">: </w:t>
      </w:r>
    </w:p>
    <w:p w14:paraId="2C8BC6E7" w14:textId="77777777" w:rsidR="00386CB5" w:rsidRPr="0059076D" w:rsidRDefault="00386CB5" w:rsidP="004B3FFC">
      <w:pPr>
        <w:numPr>
          <w:ilvl w:val="0"/>
          <w:numId w:val="82"/>
        </w:numPr>
        <w:ind w:left="1080" w:firstLine="0"/>
        <w:textAlignment w:val="baseline"/>
        <w:rPr>
          <w:rFonts w:ascii="Calibri" w:hAnsi="Calibri" w:cs="Calibri"/>
          <w:lang w:eastAsia="en-IN"/>
        </w:rPr>
      </w:pPr>
      <w:r w:rsidRPr="0059076D">
        <w:rPr>
          <w:rFonts w:ascii="Calibri" w:hAnsi="Calibri" w:cs="Calibri"/>
          <w:b/>
          <w:lang w:val="en-US"/>
        </w:rPr>
        <w:t>Primary Actor</w:t>
      </w:r>
      <w:r w:rsidRPr="0059076D">
        <w:rPr>
          <w:rFonts w:ascii="Calibri" w:hAnsi="Calibri" w:cs="Calibri"/>
          <w:lang w:val="en-US" w:eastAsia="en-IN"/>
        </w:rPr>
        <w:t>: Student (Grades 6–12).</w:t>
      </w:r>
      <w:r w:rsidRPr="0059076D">
        <w:rPr>
          <w:rFonts w:ascii="Calibri" w:hAnsi="Calibri" w:cs="Calibri"/>
          <w:lang w:eastAsia="en-IN"/>
        </w:rPr>
        <w:t> </w:t>
      </w:r>
    </w:p>
    <w:p w14:paraId="095A53ED" w14:textId="77777777" w:rsidR="00386CB5" w:rsidRPr="0059076D" w:rsidRDefault="00386CB5" w:rsidP="004B3FFC">
      <w:pPr>
        <w:numPr>
          <w:ilvl w:val="0"/>
          <w:numId w:val="83"/>
        </w:numPr>
        <w:ind w:left="1080" w:firstLine="0"/>
        <w:textAlignment w:val="baseline"/>
        <w:rPr>
          <w:rFonts w:ascii="Calibri" w:hAnsi="Calibri" w:cs="Calibri"/>
          <w:lang w:eastAsia="en-IN"/>
        </w:rPr>
      </w:pPr>
      <w:r w:rsidRPr="0059076D">
        <w:rPr>
          <w:rFonts w:ascii="Calibri" w:hAnsi="Calibri" w:cs="Calibri"/>
          <w:b/>
          <w:lang w:val="en-US"/>
        </w:rPr>
        <w:t>Supporting Actor</w:t>
      </w:r>
      <w:r w:rsidRPr="0059076D">
        <w:rPr>
          <w:rFonts w:ascii="Calibri" w:hAnsi="Calibri" w:cs="Calibri"/>
          <w:lang w:val="en-US" w:eastAsia="en-IN"/>
        </w:rPr>
        <w:t>: Parent/Guardian (view-only access).</w:t>
      </w:r>
      <w:r w:rsidRPr="0059076D">
        <w:rPr>
          <w:rFonts w:ascii="Calibri" w:hAnsi="Calibri" w:cs="Calibri"/>
          <w:lang w:eastAsia="en-IN"/>
        </w:rPr>
        <w:t> </w:t>
      </w:r>
    </w:p>
    <w:p w14:paraId="695273ED" w14:textId="77777777" w:rsidR="00386CB5" w:rsidRPr="0059076D" w:rsidRDefault="00386CB5" w:rsidP="004B3FFC">
      <w:pPr>
        <w:numPr>
          <w:ilvl w:val="0"/>
          <w:numId w:val="84"/>
        </w:numPr>
        <w:ind w:left="1080" w:firstLine="0"/>
        <w:textAlignment w:val="baseline"/>
        <w:rPr>
          <w:rFonts w:ascii="Calibri" w:hAnsi="Calibri" w:cs="Calibri"/>
          <w:lang w:eastAsia="en-IN"/>
        </w:rPr>
      </w:pPr>
      <w:r w:rsidRPr="0059076D">
        <w:rPr>
          <w:rFonts w:ascii="Calibri" w:hAnsi="Calibri" w:cs="Calibri"/>
          <w:b/>
          <w:lang w:val="en-US"/>
        </w:rPr>
        <w:t>External Actor</w:t>
      </w:r>
      <w:r w:rsidRPr="0059076D">
        <w:rPr>
          <w:rFonts w:ascii="Calibri" w:hAnsi="Calibri" w:cs="Calibri"/>
          <w:lang w:val="en-US" w:eastAsia="en-IN"/>
        </w:rPr>
        <w:t>: Document Parsing Service.</w:t>
      </w:r>
      <w:r w:rsidRPr="0059076D">
        <w:rPr>
          <w:rFonts w:ascii="Calibri" w:hAnsi="Calibri" w:cs="Calibri"/>
          <w:lang w:eastAsia="en-IN"/>
        </w:rPr>
        <w:t> </w:t>
      </w:r>
    </w:p>
    <w:p w14:paraId="1B363A38" w14:textId="7AF397C0" w:rsidR="00386CB5" w:rsidRPr="0059076D" w:rsidRDefault="00386CB5" w:rsidP="004F751A">
      <w:pPr>
        <w:pStyle w:val="Heading3"/>
        <w:rPr>
          <w:rFonts w:ascii="Calibri" w:hAnsi="Calibri" w:cs="Calibri"/>
          <w:sz w:val="18"/>
          <w:szCs w:val="18"/>
          <w:lang w:eastAsia="en-IN"/>
        </w:rPr>
      </w:pPr>
      <w:r w:rsidRPr="00B450AE">
        <w:rPr>
          <w:rFonts w:ascii="Calibri" w:hAnsi="Calibri" w:cs="Calibri"/>
          <w:lang w:val="en-US"/>
        </w:rPr>
        <w:t>Goal</w:t>
      </w:r>
      <w:r w:rsidR="00DD6D66" w:rsidRPr="00B450AE">
        <w:rPr>
          <w:rFonts w:ascii="Calibri" w:hAnsi="Calibri" w:cs="Calibri"/>
          <w:lang w:val="en-US"/>
        </w:rPr>
        <w:t xml:space="preserve">: </w:t>
      </w:r>
    </w:p>
    <w:p w14:paraId="0A643822" w14:textId="77777777" w:rsidR="00386CB5" w:rsidRPr="0059076D" w:rsidRDefault="00386CB5" w:rsidP="00386CB5">
      <w:pPr>
        <w:textAlignment w:val="baseline"/>
        <w:rPr>
          <w:rFonts w:ascii="Calibri" w:hAnsi="Calibri" w:cs="Calibri"/>
          <w:sz w:val="18"/>
          <w:szCs w:val="18"/>
          <w:lang w:eastAsia="en-IN"/>
        </w:rPr>
      </w:pPr>
      <w:r w:rsidRPr="0059076D">
        <w:rPr>
          <w:rFonts w:ascii="Calibri" w:hAnsi="Calibri" w:cs="Calibri"/>
          <w:lang w:val="en-US" w:eastAsia="en-IN"/>
        </w:rPr>
        <w:t>Allow students to Upload their existing resumes into ScholarPath so they can edit, save, and use them in a structured format.</w:t>
      </w:r>
      <w:r w:rsidRPr="0059076D">
        <w:rPr>
          <w:rFonts w:ascii="Calibri" w:hAnsi="Calibri" w:cs="Calibri"/>
          <w:lang w:eastAsia="en-IN"/>
        </w:rPr>
        <w:t> </w:t>
      </w:r>
    </w:p>
    <w:p w14:paraId="41CA3643" w14:textId="6F019A3F" w:rsidR="00386CB5" w:rsidRPr="0059076D" w:rsidRDefault="00386CB5" w:rsidP="004F751A">
      <w:pPr>
        <w:pStyle w:val="Heading3"/>
        <w:rPr>
          <w:rFonts w:ascii="Calibri" w:hAnsi="Calibri" w:cs="Calibri"/>
          <w:sz w:val="18"/>
          <w:szCs w:val="18"/>
          <w:lang w:eastAsia="en-IN"/>
        </w:rPr>
      </w:pPr>
      <w:r w:rsidRPr="00B450AE">
        <w:rPr>
          <w:rFonts w:ascii="Calibri" w:hAnsi="Calibri" w:cs="Calibri"/>
          <w:lang w:val="en-US"/>
        </w:rPr>
        <w:t>Trigger</w:t>
      </w:r>
      <w:r w:rsidR="00DD6D66" w:rsidRPr="00B450AE">
        <w:rPr>
          <w:rFonts w:ascii="Calibri" w:hAnsi="Calibri" w:cs="Calibri"/>
          <w:lang w:val="en-US"/>
        </w:rPr>
        <w:t xml:space="preserve">: </w:t>
      </w:r>
    </w:p>
    <w:p w14:paraId="05906DE1" w14:textId="77777777" w:rsidR="00386CB5" w:rsidRPr="0059076D" w:rsidRDefault="00386CB5" w:rsidP="00386CB5">
      <w:pPr>
        <w:textAlignment w:val="baseline"/>
        <w:rPr>
          <w:rFonts w:ascii="Calibri" w:hAnsi="Calibri" w:cs="Calibri"/>
          <w:sz w:val="18"/>
          <w:szCs w:val="18"/>
          <w:lang w:eastAsia="en-IN"/>
        </w:rPr>
      </w:pPr>
      <w:r w:rsidRPr="0059076D">
        <w:rPr>
          <w:rFonts w:ascii="Calibri" w:hAnsi="Calibri" w:cs="Calibri"/>
          <w:lang w:val="en-US" w:eastAsia="en-IN"/>
        </w:rPr>
        <w:t xml:space="preserve">Student clicks </w:t>
      </w:r>
      <w:r w:rsidRPr="0059076D">
        <w:rPr>
          <w:rFonts w:ascii="Calibri" w:hAnsi="Calibri" w:cs="Calibri"/>
          <w:lang w:val="en-US"/>
        </w:rPr>
        <w:t>Upload Resume</w:t>
      </w:r>
      <w:r w:rsidRPr="0059076D">
        <w:rPr>
          <w:rFonts w:ascii="Calibri" w:hAnsi="Calibri" w:cs="Calibri"/>
          <w:lang w:val="en-US" w:eastAsia="en-IN"/>
        </w:rPr>
        <w:t xml:space="preserve"> from the Resume Builder screen.</w:t>
      </w:r>
      <w:r w:rsidRPr="0059076D">
        <w:rPr>
          <w:rFonts w:ascii="Calibri" w:hAnsi="Calibri" w:cs="Calibri"/>
          <w:lang w:eastAsia="en-IN"/>
        </w:rPr>
        <w:t> </w:t>
      </w:r>
    </w:p>
    <w:p w14:paraId="10D3F36F" w14:textId="6D1D7C43" w:rsidR="00386CB5" w:rsidRPr="0059076D" w:rsidRDefault="00386CB5" w:rsidP="004F751A">
      <w:pPr>
        <w:pStyle w:val="Heading3"/>
        <w:rPr>
          <w:rFonts w:ascii="Calibri" w:hAnsi="Calibri" w:cs="Calibri"/>
          <w:sz w:val="18"/>
          <w:szCs w:val="18"/>
          <w:lang w:eastAsia="en-IN"/>
        </w:rPr>
      </w:pPr>
      <w:r w:rsidRPr="00B450AE">
        <w:rPr>
          <w:rFonts w:ascii="Calibri" w:hAnsi="Calibri" w:cs="Calibri"/>
          <w:lang w:val="en-US"/>
        </w:rPr>
        <w:t>Business Rules</w:t>
      </w:r>
      <w:r w:rsidR="00DD6D66" w:rsidRPr="00B450AE">
        <w:rPr>
          <w:rFonts w:ascii="Calibri" w:hAnsi="Calibri" w:cs="Calibri"/>
          <w:lang w:val="en-US"/>
        </w:rPr>
        <w:t xml:space="preserve">: </w:t>
      </w:r>
    </w:p>
    <w:p w14:paraId="2E2EA09F" w14:textId="77777777" w:rsidR="00386CB5" w:rsidRPr="0059076D" w:rsidRDefault="00386CB5" w:rsidP="004B3FFC">
      <w:pPr>
        <w:numPr>
          <w:ilvl w:val="0"/>
          <w:numId w:val="85"/>
        </w:numPr>
        <w:ind w:left="1080" w:firstLine="0"/>
        <w:textAlignment w:val="baseline"/>
        <w:rPr>
          <w:rFonts w:ascii="Calibri" w:hAnsi="Calibri" w:cs="Calibri"/>
          <w:lang w:eastAsia="en-IN"/>
        </w:rPr>
      </w:pPr>
      <w:r w:rsidRPr="0059076D">
        <w:rPr>
          <w:rFonts w:ascii="Calibri" w:hAnsi="Calibri" w:cs="Calibri"/>
          <w:lang w:val="en-US" w:eastAsia="en-IN"/>
        </w:rPr>
        <w:t>Supported file formats: DOCX and PDF (up to 5MB).</w:t>
      </w:r>
      <w:r w:rsidRPr="0059076D">
        <w:rPr>
          <w:rFonts w:ascii="Calibri" w:hAnsi="Calibri" w:cs="Calibri"/>
          <w:lang w:eastAsia="en-IN"/>
        </w:rPr>
        <w:t> </w:t>
      </w:r>
    </w:p>
    <w:p w14:paraId="4DD4CF8C" w14:textId="77777777" w:rsidR="00386CB5" w:rsidRPr="0059076D" w:rsidRDefault="00386CB5" w:rsidP="004B3FFC">
      <w:pPr>
        <w:numPr>
          <w:ilvl w:val="0"/>
          <w:numId w:val="86"/>
        </w:numPr>
        <w:ind w:left="1080" w:firstLine="0"/>
        <w:textAlignment w:val="baseline"/>
        <w:rPr>
          <w:rFonts w:ascii="Calibri" w:hAnsi="Calibri" w:cs="Calibri"/>
          <w:lang w:eastAsia="en-IN"/>
        </w:rPr>
      </w:pPr>
      <w:r w:rsidRPr="0059076D">
        <w:rPr>
          <w:rFonts w:ascii="Calibri" w:hAnsi="Calibri" w:cs="Calibri"/>
          <w:lang w:val="en-US" w:eastAsia="en-IN"/>
        </w:rPr>
        <w:t>A student can have a maximum of 5 resumes in total (uploaded, created manually, or created with AI).</w:t>
      </w:r>
      <w:r w:rsidRPr="0059076D">
        <w:rPr>
          <w:rFonts w:ascii="Calibri" w:hAnsi="Calibri" w:cs="Calibri"/>
          <w:lang w:eastAsia="en-IN"/>
        </w:rPr>
        <w:t> </w:t>
      </w:r>
    </w:p>
    <w:p w14:paraId="782B1B40" w14:textId="77777777" w:rsidR="00386CB5" w:rsidRPr="0059076D" w:rsidRDefault="00386CB5" w:rsidP="004B3FFC">
      <w:pPr>
        <w:numPr>
          <w:ilvl w:val="0"/>
          <w:numId w:val="87"/>
        </w:numPr>
        <w:ind w:left="1080" w:firstLine="0"/>
        <w:textAlignment w:val="baseline"/>
        <w:rPr>
          <w:rFonts w:ascii="Calibri" w:hAnsi="Calibri" w:cs="Calibri"/>
          <w:lang w:eastAsia="en-IN"/>
        </w:rPr>
      </w:pPr>
      <w:r w:rsidRPr="0059076D">
        <w:rPr>
          <w:rFonts w:ascii="Calibri" w:hAnsi="Calibri" w:cs="Calibri"/>
          <w:lang w:val="en-US" w:eastAsia="en-IN"/>
        </w:rPr>
        <w:t>Resume names must be unique for each student.</w:t>
      </w:r>
      <w:r w:rsidRPr="0059076D">
        <w:rPr>
          <w:rFonts w:ascii="Calibri" w:hAnsi="Calibri" w:cs="Calibri"/>
          <w:lang w:eastAsia="en-IN"/>
        </w:rPr>
        <w:t> </w:t>
      </w:r>
    </w:p>
    <w:p w14:paraId="28C16DF2" w14:textId="77777777" w:rsidR="00386CB5" w:rsidRPr="0059076D" w:rsidRDefault="00386CB5" w:rsidP="004B3FFC">
      <w:pPr>
        <w:numPr>
          <w:ilvl w:val="0"/>
          <w:numId w:val="88"/>
        </w:numPr>
        <w:ind w:left="1080" w:firstLine="0"/>
        <w:textAlignment w:val="baseline"/>
        <w:rPr>
          <w:rFonts w:ascii="Calibri" w:hAnsi="Calibri" w:cs="Calibri"/>
          <w:lang w:eastAsia="en-IN"/>
        </w:rPr>
      </w:pPr>
      <w:r w:rsidRPr="0059076D">
        <w:rPr>
          <w:rFonts w:ascii="Calibri" w:hAnsi="Calibri" w:cs="Calibri"/>
          <w:lang w:val="en-US" w:eastAsia="en-IN"/>
        </w:rPr>
        <w:t>If the system cannot read everything, the extra information is placed into an “Additional Information” section.</w:t>
      </w:r>
      <w:r w:rsidRPr="0059076D">
        <w:rPr>
          <w:rFonts w:ascii="Calibri" w:hAnsi="Calibri" w:cs="Calibri"/>
          <w:lang w:eastAsia="en-IN"/>
        </w:rPr>
        <w:t> </w:t>
      </w:r>
    </w:p>
    <w:p w14:paraId="1FA3B4F5" w14:textId="77777777" w:rsidR="00386CB5" w:rsidRPr="0059076D" w:rsidRDefault="00386CB5" w:rsidP="004B3FFC">
      <w:pPr>
        <w:numPr>
          <w:ilvl w:val="0"/>
          <w:numId w:val="89"/>
        </w:numPr>
        <w:ind w:left="1080" w:firstLine="0"/>
        <w:textAlignment w:val="baseline"/>
        <w:rPr>
          <w:rFonts w:ascii="Calibri" w:hAnsi="Calibri" w:cs="Calibri"/>
          <w:lang w:eastAsia="en-IN"/>
        </w:rPr>
      </w:pPr>
      <w:r w:rsidRPr="0059076D">
        <w:rPr>
          <w:rFonts w:ascii="Calibri" w:hAnsi="Calibri" w:cs="Calibri"/>
          <w:lang w:val="en-US" w:eastAsia="en-IN"/>
        </w:rPr>
        <w:t xml:space="preserve">Uploaded resumes are marked as </w:t>
      </w:r>
      <w:r w:rsidRPr="0059076D">
        <w:rPr>
          <w:rFonts w:ascii="Calibri" w:hAnsi="Calibri" w:cs="Calibri"/>
          <w:lang w:val="en-US"/>
        </w:rPr>
        <w:t>Secondary</w:t>
      </w:r>
      <w:r w:rsidRPr="0059076D">
        <w:rPr>
          <w:rFonts w:ascii="Calibri" w:hAnsi="Calibri" w:cs="Calibri"/>
          <w:lang w:val="en-US" w:eastAsia="en-IN"/>
        </w:rPr>
        <w:t xml:space="preserve"> unless the student sets one as Primary.</w:t>
      </w:r>
      <w:r w:rsidRPr="0059076D">
        <w:rPr>
          <w:rFonts w:ascii="Calibri" w:hAnsi="Calibri" w:cs="Calibri"/>
          <w:lang w:eastAsia="en-IN"/>
        </w:rPr>
        <w:t> </w:t>
      </w:r>
    </w:p>
    <w:p w14:paraId="6661DEE3" w14:textId="77777777" w:rsidR="00386CB5" w:rsidRPr="0059076D" w:rsidRDefault="00386CB5" w:rsidP="004B3FFC">
      <w:pPr>
        <w:numPr>
          <w:ilvl w:val="0"/>
          <w:numId w:val="90"/>
        </w:numPr>
        <w:ind w:left="1080" w:firstLine="0"/>
        <w:textAlignment w:val="baseline"/>
        <w:rPr>
          <w:rFonts w:ascii="Calibri" w:hAnsi="Calibri" w:cs="Calibri"/>
          <w:lang w:eastAsia="en-IN"/>
        </w:rPr>
      </w:pPr>
      <w:r w:rsidRPr="0059076D">
        <w:rPr>
          <w:rFonts w:ascii="Calibri" w:hAnsi="Calibri" w:cs="Calibri"/>
          <w:lang w:val="en-US" w:eastAsia="en-IN"/>
        </w:rPr>
        <w:t>Parents can view resumes but cannot upload or edit them.</w:t>
      </w:r>
      <w:r w:rsidRPr="0059076D">
        <w:rPr>
          <w:rFonts w:ascii="Calibri" w:hAnsi="Calibri" w:cs="Calibri"/>
          <w:lang w:eastAsia="en-IN"/>
        </w:rPr>
        <w:t> </w:t>
      </w:r>
    </w:p>
    <w:p w14:paraId="53B09A08" w14:textId="77777777" w:rsidR="00386CB5" w:rsidRPr="0059076D" w:rsidRDefault="00386CB5" w:rsidP="00386CB5">
      <w:pPr>
        <w:textAlignment w:val="baseline"/>
        <w:rPr>
          <w:rFonts w:ascii="Calibri" w:hAnsi="Calibri" w:cs="Calibri"/>
          <w:sz w:val="18"/>
          <w:szCs w:val="18"/>
          <w:lang w:eastAsia="en-IN"/>
        </w:rPr>
      </w:pPr>
      <w:r w:rsidRPr="0059076D">
        <w:rPr>
          <w:rFonts w:ascii="Calibri" w:hAnsi="Calibri" w:cs="Calibri"/>
          <w:lang w:eastAsia="en-IN"/>
        </w:rPr>
        <w:t> </w:t>
      </w:r>
    </w:p>
    <w:p w14:paraId="39121081" w14:textId="5A13C608" w:rsidR="00386CB5" w:rsidRPr="0059076D" w:rsidRDefault="00386CB5" w:rsidP="004F751A">
      <w:pPr>
        <w:pStyle w:val="Heading3"/>
        <w:rPr>
          <w:rFonts w:ascii="Calibri" w:hAnsi="Calibri" w:cs="Calibri"/>
          <w:sz w:val="18"/>
          <w:szCs w:val="18"/>
          <w:lang w:eastAsia="en-IN"/>
        </w:rPr>
      </w:pPr>
      <w:r w:rsidRPr="00B450AE">
        <w:rPr>
          <w:rFonts w:ascii="Calibri" w:hAnsi="Calibri" w:cs="Calibri"/>
          <w:lang w:val="en-US"/>
        </w:rPr>
        <w:t>Pre-Conditions</w:t>
      </w:r>
      <w:r w:rsidR="00DD6D66" w:rsidRPr="00B450AE">
        <w:rPr>
          <w:rFonts w:ascii="Calibri" w:hAnsi="Calibri" w:cs="Calibri"/>
          <w:lang w:val="en-US"/>
        </w:rPr>
        <w:t xml:space="preserve">: </w:t>
      </w:r>
    </w:p>
    <w:p w14:paraId="050FF86A" w14:textId="77777777" w:rsidR="00386CB5" w:rsidRPr="0059076D" w:rsidRDefault="00386CB5" w:rsidP="004B3FFC">
      <w:pPr>
        <w:numPr>
          <w:ilvl w:val="0"/>
          <w:numId w:val="91"/>
        </w:numPr>
        <w:ind w:left="1080" w:firstLine="0"/>
        <w:textAlignment w:val="baseline"/>
        <w:rPr>
          <w:rFonts w:ascii="Calibri" w:hAnsi="Calibri" w:cs="Calibri"/>
          <w:lang w:eastAsia="en-IN"/>
        </w:rPr>
      </w:pPr>
      <w:r w:rsidRPr="0059076D">
        <w:rPr>
          <w:rFonts w:ascii="Calibri" w:hAnsi="Calibri" w:cs="Calibri"/>
          <w:lang w:val="en-US" w:eastAsia="en-IN"/>
        </w:rPr>
        <w:t>Students are logged into ScholarPath.</w:t>
      </w:r>
      <w:r w:rsidRPr="0059076D">
        <w:rPr>
          <w:rFonts w:ascii="Calibri" w:hAnsi="Calibri" w:cs="Calibri"/>
          <w:lang w:eastAsia="en-IN"/>
        </w:rPr>
        <w:t> </w:t>
      </w:r>
    </w:p>
    <w:p w14:paraId="50B99BED" w14:textId="77777777" w:rsidR="00386CB5" w:rsidRPr="0059076D" w:rsidRDefault="00386CB5" w:rsidP="004B3FFC">
      <w:pPr>
        <w:numPr>
          <w:ilvl w:val="0"/>
          <w:numId w:val="92"/>
        </w:numPr>
        <w:ind w:left="1080" w:firstLine="0"/>
        <w:textAlignment w:val="baseline"/>
        <w:rPr>
          <w:rFonts w:ascii="Calibri" w:hAnsi="Calibri" w:cs="Calibri"/>
          <w:lang w:eastAsia="en-IN"/>
        </w:rPr>
      </w:pPr>
      <w:r w:rsidRPr="0059076D">
        <w:rPr>
          <w:rFonts w:ascii="Calibri" w:hAnsi="Calibri" w:cs="Calibri"/>
          <w:lang w:val="en-US" w:eastAsia="en-IN"/>
        </w:rPr>
        <w:t>Resume Builder is available.</w:t>
      </w:r>
      <w:r w:rsidRPr="0059076D">
        <w:rPr>
          <w:rFonts w:ascii="Calibri" w:hAnsi="Calibri" w:cs="Calibri"/>
          <w:lang w:eastAsia="en-IN"/>
        </w:rPr>
        <w:t> </w:t>
      </w:r>
    </w:p>
    <w:p w14:paraId="7B9FAD62" w14:textId="77777777" w:rsidR="00386CB5" w:rsidRPr="0059076D" w:rsidRDefault="00386CB5" w:rsidP="004B3FFC">
      <w:pPr>
        <w:numPr>
          <w:ilvl w:val="0"/>
          <w:numId w:val="93"/>
        </w:numPr>
        <w:ind w:left="1080" w:firstLine="0"/>
        <w:textAlignment w:val="baseline"/>
        <w:rPr>
          <w:rFonts w:ascii="Calibri" w:hAnsi="Calibri" w:cs="Calibri"/>
          <w:lang w:eastAsia="en-IN"/>
        </w:rPr>
      </w:pPr>
      <w:r w:rsidRPr="0059076D">
        <w:rPr>
          <w:rFonts w:ascii="Calibri" w:hAnsi="Calibri" w:cs="Calibri"/>
          <w:lang w:val="en-US" w:eastAsia="en-IN"/>
        </w:rPr>
        <w:t>Students have fewer than 5 resumes saved.</w:t>
      </w:r>
      <w:r w:rsidRPr="0059076D">
        <w:rPr>
          <w:rFonts w:ascii="Calibri" w:hAnsi="Calibri" w:cs="Calibri"/>
          <w:lang w:eastAsia="en-IN"/>
        </w:rPr>
        <w:t> </w:t>
      </w:r>
    </w:p>
    <w:p w14:paraId="159700A9" w14:textId="32199D7B" w:rsidR="00386CB5" w:rsidRPr="0059076D" w:rsidRDefault="00386CB5" w:rsidP="00386CB5">
      <w:pPr>
        <w:textAlignment w:val="baseline"/>
        <w:rPr>
          <w:rFonts w:ascii="Calibri" w:hAnsi="Calibri" w:cs="Calibri"/>
          <w:sz w:val="18"/>
          <w:szCs w:val="18"/>
          <w:lang w:eastAsia="en-IN"/>
        </w:rPr>
      </w:pPr>
      <w:r w:rsidRPr="0059076D">
        <w:rPr>
          <w:rFonts w:ascii="Calibri" w:hAnsi="Calibri" w:cs="Calibri"/>
          <w:sz w:val="22"/>
          <w:szCs w:val="22"/>
          <w:lang w:eastAsia="en-IN"/>
        </w:rPr>
        <w:t> </w:t>
      </w:r>
    </w:p>
    <w:p w14:paraId="0A0A1ADA" w14:textId="28E33118" w:rsidR="00386CB5" w:rsidRPr="0059076D" w:rsidRDefault="00386CB5" w:rsidP="004F751A">
      <w:pPr>
        <w:pStyle w:val="Heading3"/>
        <w:rPr>
          <w:rFonts w:ascii="Calibri" w:hAnsi="Calibri" w:cs="Calibri"/>
          <w:sz w:val="18"/>
          <w:szCs w:val="18"/>
          <w:lang w:eastAsia="en-IN"/>
        </w:rPr>
      </w:pPr>
      <w:r w:rsidRPr="00B450AE">
        <w:rPr>
          <w:rFonts w:ascii="Calibri" w:hAnsi="Calibri" w:cs="Calibri"/>
          <w:lang w:val="en-US"/>
        </w:rPr>
        <w:t>Steps</w:t>
      </w:r>
      <w:r w:rsidR="00DD6D66" w:rsidRPr="00B450AE">
        <w:rPr>
          <w:rFonts w:ascii="Calibri" w:hAnsi="Calibri" w:cs="Calibri"/>
          <w:lang w:val="en-US"/>
        </w:rPr>
        <w:t xml:space="preserve">: </w:t>
      </w:r>
    </w:p>
    <w:p w14:paraId="40B4E0A2" w14:textId="77777777" w:rsidR="00386CB5" w:rsidRPr="0059076D" w:rsidRDefault="00386CB5" w:rsidP="004B3FFC">
      <w:pPr>
        <w:numPr>
          <w:ilvl w:val="0"/>
          <w:numId w:val="94"/>
        </w:numPr>
        <w:ind w:left="1080" w:firstLine="0"/>
        <w:textAlignment w:val="baseline"/>
        <w:rPr>
          <w:rFonts w:ascii="Calibri" w:hAnsi="Calibri" w:cs="Calibri"/>
          <w:lang w:eastAsia="en-IN"/>
        </w:rPr>
      </w:pPr>
      <w:r w:rsidRPr="0059076D">
        <w:rPr>
          <w:rFonts w:ascii="Calibri" w:hAnsi="Calibri" w:cs="Calibri"/>
          <w:lang w:val="en-US" w:eastAsia="en-IN"/>
        </w:rPr>
        <w:t>Login as Student.</w:t>
      </w:r>
      <w:r w:rsidRPr="0059076D">
        <w:rPr>
          <w:rFonts w:ascii="Calibri" w:hAnsi="Calibri" w:cs="Calibri"/>
          <w:lang w:eastAsia="en-IN"/>
        </w:rPr>
        <w:t> </w:t>
      </w:r>
    </w:p>
    <w:p w14:paraId="761A6C9B" w14:textId="77777777" w:rsidR="00386CB5" w:rsidRPr="0059076D" w:rsidRDefault="00386CB5" w:rsidP="004B3FFC">
      <w:pPr>
        <w:numPr>
          <w:ilvl w:val="0"/>
          <w:numId w:val="95"/>
        </w:numPr>
        <w:ind w:left="1080" w:firstLine="0"/>
        <w:textAlignment w:val="baseline"/>
        <w:rPr>
          <w:rFonts w:ascii="Calibri" w:hAnsi="Calibri" w:cs="Calibri"/>
          <w:lang w:eastAsia="en-IN"/>
        </w:rPr>
      </w:pPr>
      <w:r w:rsidRPr="0059076D">
        <w:rPr>
          <w:rFonts w:ascii="Calibri" w:hAnsi="Calibri" w:cs="Calibri"/>
          <w:lang w:val="en-US" w:eastAsia="en-IN"/>
        </w:rPr>
        <w:t xml:space="preserve">Go to </w:t>
      </w:r>
      <w:r w:rsidRPr="0059076D">
        <w:rPr>
          <w:rFonts w:ascii="Calibri" w:hAnsi="Calibri" w:cs="Calibri"/>
          <w:lang w:val="en-US"/>
        </w:rPr>
        <w:t>Portfolio → Plan &amp; Build → Resume Builder</w:t>
      </w:r>
      <w:r w:rsidRPr="0059076D">
        <w:rPr>
          <w:rFonts w:ascii="Calibri" w:hAnsi="Calibri" w:cs="Calibri"/>
          <w:lang w:val="en-US" w:eastAsia="en-IN"/>
        </w:rPr>
        <w:t>.</w:t>
      </w:r>
      <w:r w:rsidRPr="0059076D">
        <w:rPr>
          <w:rFonts w:ascii="Calibri" w:hAnsi="Calibri" w:cs="Calibri"/>
          <w:lang w:eastAsia="en-IN"/>
        </w:rPr>
        <w:t> </w:t>
      </w:r>
    </w:p>
    <w:p w14:paraId="6EC57AA1" w14:textId="77777777" w:rsidR="00386CB5" w:rsidRPr="0059076D" w:rsidRDefault="00386CB5" w:rsidP="004B3FFC">
      <w:pPr>
        <w:numPr>
          <w:ilvl w:val="0"/>
          <w:numId w:val="96"/>
        </w:numPr>
        <w:ind w:left="1080" w:firstLine="0"/>
        <w:textAlignment w:val="baseline"/>
        <w:rPr>
          <w:rFonts w:ascii="Calibri" w:hAnsi="Calibri" w:cs="Calibri"/>
          <w:lang w:eastAsia="en-IN"/>
        </w:rPr>
      </w:pPr>
      <w:r w:rsidRPr="0059076D">
        <w:rPr>
          <w:rFonts w:ascii="Calibri" w:hAnsi="Calibri" w:cs="Calibri"/>
          <w:lang w:val="en-US" w:eastAsia="en-IN"/>
        </w:rPr>
        <w:t xml:space="preserve">Click on </w:t>
      </w:r>
      <w:r w:rsidRPr="0059076D">
        <w:rPr>
          <w:rFonts w:ascii="Calibri" w:hAnsi="Calibri" w:cs="Calibri"/>
          <w:lang w:val="en-US"/>
        </w:rPr>
        <w:t>Upload Resume</w:t>
      </w:r>
      <w:r w:rsidRPr="0059076D">
        <w:rPr>
          <w:rFonts w:ascii="Calibri" w:hAnsi="Calibri" w:cs="Calibri"/>
          <w:lang w:val="en-US" w:eastAsia="en-IN"/>
        </w:rPr>
        <w:t>.</w:t>
      </w:r>
      <w:r w:rsidRPr="0059076D">
        <w:rPr>
          <w:rFonts w:ascii="Calibri" w:hAnsi="Calibri" w:cs="Calibri"/>
          <w:lang w:eastAsia="en-IN"/>
        </w:rPr>
        <w:t> </w:t>
      </w:r>
    </w:p>
    <w:p w14:paraId="28FE6A4D" w14:textId="77777777" w:rsidR="00386CB5" w:rsidRPr="0059076D" w:rsidRDefault="00386CB5" w:rsidP="004B3FFC">
      <w:pPr>
        <w:numPr>
          <w:ilvl w:val="0"/>
          <w:numId w:val="97"/>
        </w:numPr>
        <w:ind w:left="1080" w:firstLine="0"/>
        <w:textAlignment w:val="baseline"/>
        <w:rPr>
          <w:rFonts w:ascii="Calibri" w:hAnsi="Calibri" w:cs="Calibri"/>
          <w:lang w:eastAsia="en-IN"/>
        </w:rPr>
      </w:pPr>
      <w:r w:rsidRPr="0059076D">
        <w:rPr>
          <w:rFonts w:ascii="Calibri" w:hAnsi="Calibri" w:cs="Calibri"/>
          <w:lang w:val="en-US" w:eastAsia="en-IN"/>
        </w:rPr>
        <w:t>Select a file (PDF or Word) from the computer.</w:t>
      </w:r>
      <w:r w:rsidRPr="0059076D">
        <w:rPr>
          <w:rFonts w:ascii="Calibri" w:hAnsi="Calibri" w:cs="Calibri"/>
          <w:lang w:eastAsia="en-IN"/>
        </w:rPr>
        <w:t> </w:t>
      </w:r>
    </w:p>
    <w:p w14:paraId="4340D088" w14:textId="77777777" w:rsidR="00386CB5" w:rsidRPr="0059076D" w:rsidRDefault="00386CB5" w:rsidP="004B3FFC">
      <w:pPr>
        <w:numPr>
          <w:ilvl w:val="0"/>
          <w:numId w:val="98"/>
        </w:numPr>
        <w:ind w:left="1080" w:firstLine="0"/>
        <w:textAlignment w:val="baseline"/>
        <w:rPr>
          <w:rFonts w:ascii="Calibri" w:hAnsi="Calibri" w:cs="Calibri"/>
          <w:lang w:eastAsia="en-IN"/>
        </w:rPr>
      </w:pPr>
      <w:r w:rsidRPr="0059076D">
        <w:rPr>
          <w:rFonts w:ascii="Calibri" w:hAnsi="Calibri" w:cs="Calibri"/>
          <w:lang w:val="en-US" w:eastAsia="en-IN"/>
        </w:rPr>
        <w:t>The system checks file size, format, and resume limit.</w:t>
      </w:r>
      <w:r w:rsidRPr="0059076D">
        <w:rPr>
          <w:rFonts w:ascii="Calibri" w:hAnsi="Calibri" w:cs="Calibri"/>
          <w:lang w:eastAsia="en-IN"/>
        </w:rPr>
        <w:t> </w:t>
      </w:r>
    </w:p>
    <w:p w14:paraId="288CD2F7" w14:textId="77777777" w:rsidR="00386CB5" w:rsidRPr="0059076D" w:rsidRDefault="00386CB5" w:rsidP="004B3FFC">
      <w:pPr>
        <w:numPr>
          <w:ilvl w:val="0"/>
          <w:numId w:val="99"/>
        </w:numPr>
        <w:ind w:left="1080" w:firstLine="0"/>
        <w:textAlignment w:val="baseline"/>
        <w:rPr>
          <w:rFonts w:ascii="Calibri" w:hAnsi="Calibri" w:cs="Calibri"/>
          <w:lang w:eastAsia="en-IN"/>
        </w:rPr>
      </w:pPr>
      <w:r w:rsidRPr="0059076D">
        <w:rPr>
          <w:rFonts w:ascii="Calibri" w:hAnsi="Calibri" w:cs="Calibri"/>
          <w:lang w:val="en-US" w:eastAsia="en-IN"/>
        </w:rPr>
        <w:t>File is uploaded.</w:t>
      </w:r>
      <w:r w:rsidRPr="0059076D">
        <w:rPr>
          <w:rFonts w:ascii="Calibri" w:hAnsi="Calibri" w:cs="Calibri"/>
          <w:lang w:eastAsia="en-IN"/>
        </w:rPr>
        <w:t> </w:t>
      </w:r>
    </w:p>
    <w:p w14:paraId="3D86143D" w14:textId="77777777" w:rsidR="00386CB5" w:rsidRPr="0059076D" w:rsidRDefault="00386CB5" w:rsidP="004B3FFC">
      <w:pPr>
        <w:numPr>
          <w:ilvl w:val="0"/>
          <w:numId w:val="100"/>
        </w:numPr>
        <w:ind w:left="1080" w:firstLine="0"/>
        <w:textAlignment w:val="baseline"/>
        <w:rPr>
          <w:rFonts w:ascii="Calibri" w:hAnsi="Calibri" w:cs="Calibri"/>
          <w:lang w:eastAsia="en-IN"/>
        </w:rPr>
      </w:pPr>
      <w:r w:rsidRPr="0059076D">
        <w:rPr>
          <w:rFonts w:ascii="Calibri" w:hAnsi="Calibri" w:cs="Calibri"/>
          <w:lang w:val="en-US" w:eastAsia="en-IN"/>
        </w:rPr>
        <w:t>The system reads the file and fills resume details into sections like Personal Information, Education, Work Experience, and Skills.</w:t>
      </w:r>
      <w:r w:rsidRPr="0059076D">
        <w:rPr>
          <w:rFonts w:ascii="Calibri" w:hAnsi="Calibri" w:cs="Calibri"/>
          <w:lang w:eastAsia="en-IN"/>
        </w:rPr>
        <w:t> </w:t>
      </w:r>
    </w:p>
    <w:p w14:paraId="5BC33F13" w14:textId="77777777" w:rsidR="00386CB5" w:rsidRPr="0059076D" w:rsidRDefault="00386CB5" w:rsidP="004B3FFC">
      <w:pPr>
        <w:numPr>
          <w:ilvl w:val="0"/>
          <w:numId w:val="101"/>
        </w:numPr>
        <w:ind w:left="1080" w:firstLine="0"/>
        <w:textAlignment w:val="baseline"/>
        <w:rPr>
          <w:rFonts w:ascii="Calibri" w:hAnsi="Calibri" w:cs="Calibri"/>
          <w:lang w:eastAsia="en-IN"/>
        </w:rPr>
      </w:pPr>
      <w:r w:rsidRPr="0059076D">
        <w:rPr>
          <w:rFonts w:ascii="Calibri" w:hAnsi="Calibri" w:cs="Calibri"/>
          <w:lang w:val="en-US" w:eastAsia="en-IN"/>
        </w:rPr>
        <w:t>The student reviews and edits the details.</w:t>
      </w:r>
      <w:r w:rsidRPr="0059076D">
        <w:rPr>
          <w:rFonts w:ascii="Calibri" w:hAnsi="Calibri" w:cs="Calibri"/>
          <w:lang w:eastAsia="en-IN"/>
        </w:rPr>
        <w:t> </w:t>
      </w:r>
    </w:p>
    <w:p w14:paraId="6C57B0B7" w14:textId="77777777" w:rsidR="00386CB5" w:rsidRPr="0059076D" w:rsidRDefault="00386CB5" w:rsidP="004B3FFC">
      <w:pPr>
        <w:numPr>
          <w:ilvl w:val="0"/>
          <w:numId w:val="102"/>
        </w:numPr>
        <w:ind w:left="1080" w:firstLine="0"/>
        <w:textAlignment w:val="baseline"/>
        <w:rPr>
          <w:rFonts w:ascii="Calibri" w:hAnsi="Calibri" w:cs="Calibri"/>
          <w:lang w:eastAsia="en-IN"/>
        </w:rPr>
      </w:pPr>
      <w:r w:rsidRPr="0059076D">
        <w:rPr>
          <w:rFonts w:ascii="Calibri" w:hAnsi="Calibri" w:cs="Calibri"/>
          <w:lang w:val="en-US" w:eastAsia="en-IN"/>
        </w:rPr>
        <w:t xml:space="preserve">The student clicks </w:t>
      </w:r>
      <w:r w:rsidRPr="0059076D">
        <w:rPr>
          <w:rFonts w:ascii="Calibri" w:hAnsi="Calibri" w:cs="Calibri"/>
          <w:lang w:val="en-US"/>
        </w:rPr>
        <w:t>Save Resume</w:t>
      </w:r>
      <w:r w:rsidRPr="0059076D">
        <w:rPr>
          <w:rFonts w:ascii="Calibri" w:hAnsi="Calibri" w:cs="Calibri"/>
          <w:lang w:val="en-US" w:eastAsia="en-IN"/>
        </w:rPr>
        <w:t>.</w:t>
      </w:r>
      <w:r w:rsidRPr="0059076D">
        <w:rPr>
          <w:rFonts w:ascii="Calibri" w:hAnsi="Calibri" w:cs="Calibri"/>
          <w:lang w:eastAsia="en-IN"/>
        </w:rPr>
        <w:t> </w:t>
      </w:r>
    </w:p>
    <w:p w14:paraId="7B233D22" w14:textId="77777777" w:rsidR="00386CB5" w:rsidRPr="0059076D" w:rsidRDefault="00386CB5" w:rsidP="004B3FFC">
      <w:pPr>
        <w:numPr>
          <w:ilvl w:val="0"/>
          <w:numId w:val="103"/>
        </w:numPr>
        <w:ind w:left="1080" w:firstLine="0"/>
        <w:textAlignment w:val="baseline"/>
        <w:rPr>
          <w:rFonts w:ascii="Calibri" w:hAnsi="Calibri" w:cs="Calibri"/>
          <w:lang w:eastAsia="en-IN"/>
        </w:rPr>
      </w:pPr>
      <w:r w:rsidRPr="0059076D">
        <w:rPr>
          <w:rFonts w:ascii="Calibri" w:hAnsi="Calibri" w:cs="Calibri"/>
          <w:lang w:val="en-US" w:eastAsia="en-IN"/>
        </w:rPr>
        <w:t xml:space="preserve">The resume appears in the </w:t>
      </w:r>
      <w:r w:rsidRPr="0059076D">
        <w:rPr>
          <w:rFonts w:ascii="Calibri" w:hAnsi="Calibri" w:cs="Calibri"/>
          <w:lang w:val="en-US"/>
        </w:rPr>
        <w:t>Your Resumes</w:t>
      </w:r>
      <w:r w:rsidRPr="0059076D">
        <w:rPr>
          <w:rFonts w:ascii="Calibri" w:hAnsi="Calibri" w:cs="Calibri"/>
          <w:lang w:val="en-US" w:eastAsia="en-IN"/>
        </w:rPr>
        <w:t xml:space="preserve"> list.</w:t>
      </w:r>
      <w:r w:rsidRPr="0059076D">
        <w:rPr>
          <w:rFonts w:ascii="Calibri" w:hAnsi="Calibri" w:cs="Calibri"/>
          <w:lang w:eastAsia="en-IN"/>
        </w:rPr>
        <w:t> </w:t>
      </w:r>
    </w:p>
    <w:p w14:paraId="11ED4DD8" w14:textId="2C558ACE" w:rsidR="00386CB5" w:rsidRPr="0059076D" w:rsidRDefault="00386CB5" w:rsidP="004F751A">
      <w:pPr>
        <w:pStyle w:val="Heading3"/>
        <w:rPr>
          <w:rFonts w:ascii="Calibri" w:hAnsi="Calibri" w:cs="Calibri"/>
          <w:sz w:val="18"/>
          <w:szCs w:val="18"/>
          <w:lang w:eastAsia="en-IN"/>
        </w:rPr>
      </w:pPr>
      <w:r w:rsidRPr="00B450AE">
        <w:rPr>
          <w:rFonts w:ascii="Calibri" w:hAnsi="Calibri" w:cs="Calibri"/>
          <w:lang w:val="en-US"/>
        </w:rPr>
        <w:t>Negative Flow</w:t>
      </w:r>
      <w:r w:rsidR="00DD6D66" w:rsidRPr="00B450AE">
        <w:rPr>
          <w:rFonts w:ascii="Calibri" w:hAnsi="Calibri" w:cs="Calibri"/>
          <w:lang w:val="en-US"/>
        </w:rPr>
        <w:t xml:space="preserve">: </w:t>
      </w:r>
    </w:p>
    <w:p w14:paraId="57D0211F" w14:textId="77777777" w:rsidR="00386CB5" w:rsidRPr="0059076D" w:rsidRDefault="00386CB5" w:rsidP="004B3FFC">
      <w:pPr>
        <w:numPr>
          <w:ilvl w:val="0"/>
          <w:numId w:val="104"/>
        </w:numPr>
        <w:ind w:left="1080" w:firstLine="0"/>
        <w:textAlignment w:val="baseline"/>
        <w:rPr>
          <w:rFonts w:ascii="Calibri" w:hAnsi="Calibri" w:cs="Calibri"/>
          <w:lang w:eastAsia="en-IN"/>
        </w:rPr>
      </w:pPr>
      <w:r w:rsidRPr="0059076D">
        <w:rPr>
          <w:rFonts w:ascii="Calibri" w:hAnsi="Calibri" w:cs="Calibri"/>
          <w:lang w:val="en-US" w:eastAsia="en-IN"/>
        </w:rPr>
        <w:t>File is larger than 5MB → Show error: “File size must be 5MB or less.”</w:t>
      </w:r>
      <w:r w:rsidRPr="0059076D">
        <w:rPr>
          <w:rFonts w:ascii="Calibri" w:hAnsi="Calibri" w:cs="Calibri"/>
          <w:lang w:eastAsia="en-IN"/>
        </w:rPr>
        <w:t> </w:t>
      </w:r>
    </w:p>
    <w:p w14:paraId="6693914E" w14:textId="77777777" w:rsidR="00386CB5" w:rsidRPr="0059076D" w:rsidRDefault="00386CB5" w:rsidP="004B3FFC">
      <w:pPr>
        <w:numPr>
          <w:ilvl w:val="0"/>
          <w:numId w:val="105"/>
        </w:numPr>
        <w:ind w:left="1080" w:firstLine="0"/>
        <w:textAlignment w:val="baseline"/>
        <w:rPr>
          <w:rFonts w:ascii="Calibri" w:hAnsi="Calibri" w:cs="Calibri"/>
          <w:lang w:eastAsia="en-IN"/>
        </w:rPr>
      </w:pPr>
      <w:r w:rsidRPr="0059076D">
        <w:rPr>
          <w:rFonts w:ascii="Calibri" w:hAnsi="Calibri" w:cs="Calibri"/>
          <w:lang w:val="en-US" w:eastAsia="en-IN"/>
        </w:rPr>
        <w:t>Wrong file type → Show error: “Only PDF and Word files are supported.”</w:t>
      </w:r>
      <w:r w:rsidRPr="0059076D">
        <w:rPr>
          <w:rFonts w:ascii="Calibri" w:hAnsi="Calibri" w:cs="Calibri"/>
          <w:lang w:eastAsia="en-IN"/>
        </w:rPr>
        <w:t> </w:t>
      </w:r>
    </w:p>
    <w:p w14:paraId="463A3E85" w14:textId="77777777" w:rsidR="00386CB5" w:rsidRPr="0059076D" w:rsidRDefault="00386CB5" w:rsidP="004B3FFC">
      <w:pPr>
        <w:numPr>
          <w:ilvl w:val="0"/>
          <w:numId w:val="106"/>
        </w:numPr>
        <w:ind w:left="1080" w:firstLine="0"/>
        <w:textAlignment w:val="baseline"/>
        <w:rPr>
          <w:rFonts w:ascii="Calibri" w:hAnsi="Calibri" w:cs="Calibri"/>
          <w:lang w:eastAsia="en-IN"/>
        </w:rPr>
      </w:pPr>
      <w:r w:rsidRPr="0059076D">
        <w:rPr>
          <w:rFonts w:ascii="Calibri" w:hAnsi="Calibri" w:cs="Calibri"/>
          <w:lang w:val="en-US" w:eastAsia="en-IN"/>
        </w:rPr>
        <w:t>Student already has 5 resumes → Show message: “You have reached the maximum resume limit. Delete one to upload a new one.”</w:t>
      </w:r>
      <w:r w:rsidRPr="0059076D">
        <w:rPr>
          <w:rFonts w:ascii="Calibri" w:hAnsi="Calibri" w:cs="Calibri"/>
          <w:lang w:eastAsia="en-IN"/>
        </w:rPr>
        <w:t> </w:t>
      </w:r>
    </w:p>
    <w:p w14:paraId="437D3E58" w14:textId="4F32576B" w:rsidR="00386CB5" w:rsidRPr="0059076D" w:rsidRDefault="00386CB5" w:rsidP="004F751A">
      <w:pPr>
        <w:pStyle w:val="Heading3"/>
        <w:rPr>
          <w:rFonts w:ascii="Calibri" w:hAnsi="Calibri" w:cs="Calibri"/>
          <w:sz w:val="18"/>
          <w:szCs w:val="18"/>
          <w:lang w:eastAsia="en-IN"/>
        </w:rPr>
      </w:pPr>
      <w:r w:rsidRPr="00B450AE">
        <w:rPr>
          <w:rFonts w:ascii="Calibri" w:hAnsi="Calibri" w:cs="Calibri"/>
          <w:lang w:val="en-US"/>
        </w:rPr>
        <w:t>Post-Condition</w:t>
      </w:r>
      <w:r w:rsidR="00DD6D66" w:rsidRPr="00B450AE">
        <w:rPr>
          <w:rFonts w:ascii="Calibri" w:hAnsi="Calibri" w:cs="Calibri"/>
          <w:lang w:val="en-US"/>
        </w:rPr>
        <w:t xml:space="preserve">: </w:t>
      </w:r>
    </w:p>
    <w:p w14:paraId="36CDA17E" w14:textId="77777777" w:rsidR="00386CB5" w:rsidRPr="0059076D" w:rsidRDefault="00386CB5" w:rsidP="004B3FFC">
      <w:pPr>
        <w:numPr>
          <w:ilvl w:val="0"/>
          <w:numId w:val="107"/>
        </w:numPr>
        <w:ind w:left="1080" w:firstLine="0"/>
        <w:textAlignment w:val="baseline"/>
        <w:rPr>
          <w:rFonts w:ascii="Calibri" w:hAnsi="Calibri" w:cs="Calibri"/>
          <w:lang w:eastAsia="en-IN"/>
        </w:rPr>
      </w:pPr>
      <w:r w:rsidRPr="0059076D">
        <w:rPr>
          <w:rFonts w:ascii="Calibri" w:hAnsi="Calibri" w:cs="Calibri"/>
          <w:lang w:val="en-US" w:eastAsia="en-IN"/>
        </w:rPr>
        <w:t>Resume is saved in Scholar Path.</w:t>
      </w:r>
      <w:r w:rsidRPr="0059076D">
        <w:rPr>
          <w:rFonts w:ascii="Calibri" w:hAnsi="Calibri" w:cs="Calibri"/>
          <w:lang w:eastAsia="en-IN"/>
        </w:rPr>
        <w:t> </w:t>
      </w:r>
    </w:p>
    <w:p w14:paraId="09B92B5B" w14:textId="77777777" w:rsidR="00386CB5" w:rsidRPr="0059076D" w:rsidRDefault="00386CB5" w:rsidP="004B3FFC">
      <w:pPr>
        <w:numPr>
          <w:ilvl w:val="0"/>
          <w:numId w:val="108"/>
        </w:numPr>
        <w:ind w:left="1080" w:firstLine="0"/>
        <w:textAlignment w:val="baseline"/>
        <w:rPr>
          <w:rFonts w:ascii="Calibri" w:hAnsi="Calibri" w:cs="Calibri"/>
          <w:lang w:eastAsia="en-IN"/>
        </w:rPr>
      </w:pPr>
      <w:r w:rsidRPr="0059076D">
        <w:rPr>
          <w:rFonts w:ascii="Calibri" w:hAnsi="Calibri" w:cs="Calibri"/>
          <w:lang w:val="en-US" w:eastAsia="en-IN"/>
        </w:rPr>
        <w:t xml:space="preserve">Resume shows up in </w:t>
      </w:r>
      <w:r w:rsidRPr="0059076D">
        <w:rPr>
          <w:rFonts w:ascii="Calibri" w:hAnsi="Calibri" w:cs="Calibri"/>
          <w:lang w:val="en-US"/>
        </w:rPr>
        <w:t>Your Resumes</w:t>
      </w:r>
      <w:r w:rsidRPr="0059076D">
        <w:rPr>
          <w:rFonts w:ascii="Calibri" w:hAnsi="Calibri" w:cs="Calibri"/>
          <w:lang w:val="en-US" w:eastAsia="en-IN"/>
        </w:rPr>
        <w:t xml:space="preserve"> list (Secondary by default).</w:t>
      </w:r>
      <w:r w:rsidRPr="0059076D">
        <w:rPr>
          <w:rFonts w:ascii="Calibri" w:hAnsi="Calibri" w:cs="Calibri"/>
          <w:lang w:eastAsia="en-IN"/>
        </w:rPr>
        <w:t> </w:t>
      </w:r>
    </w:p>
    <w:p w14:paraId="1FC0E79A" w14:textId="77777777" w:rsidR="00386CB5" w:rsidRPr="0059076D" w:rsidRDefault="00386CB5" w:rsidP="004B3FFC">
      <w:pPr>
        <w:numPr>
          <w:ilvl w:val="0"/>
          <w:numId w:val="109"/>
        </w:numPr>
        <w:ind w:left="1080" w:firstLine="0"/>
        <w:textAlignment w:val="baseline"/>
        <w:rPr>
          <w:rFonts w:ascii="Calibri" w:hAnsi="Calibri" w:cs="Calibri"/>
          <w:lang w:eastAsia="en-IN"/>
        </w:rPr>
      </w:pPr>
      <w:r w:rsidRPr="0059076D">
        <w:rPr>
          <w:rFonts w:ascii="Calibri" w:hAnsi="Calibri" w:cs="Calibri"/>
          <w:lang w:val="en-US" w:eastAsia="en-IN"/>
        </w:rPr>
        <w:t>Parents can view but not edit resumes.</w:t>
      </w:r>
      <w:r w:rsidRPr="0059076D">
        <w:rPr>
          <w:rFonts w:ascii="Calibri" w:hAnsi="Calibri" w:cs="Calibri"/>
          <w:lang w:eastAsia="en-IN"/>
        </w:rPr>
        <w:t> </w:t>
      </w:r>
    </w:p>
    <w:p w14:paraId="4681B27F" w14:textId="57DB45D5" w:rsidR="00386CB5" w:rsidRPr="0059076D" w:rsidRDefault="00386CB5" w:rsidP="004F751A">
      <w:pPr>
        <w:pStyle w:val="Heading3"/>
        <w:rPr>
          <w:rFonts w:ascii="Calibri" w:hAnsi="Calibri" w:cs="Calibri"/>
          <w:sz w:val="18"/>
          <w:szCs w:val="18"/>
          <w:lang w:eastAsia="en-IN"/>
        </w:rPr>
      </w:pPr>
      <w:r w:rsidRPr="00B450AE">
        <w:rPr>
          <w:rFonts w:ascii="Calibri" w:hAnsi="Calibri" w:cs="Calibri"/>
          <w:lang w:val="en-US"/>
        </w:rPr>
        <w:t>Special Requirements</w:t>
      </w:r>
      <w:r w:rsidR="00DD6D66" w:rsidRPr="00B450AE">
        <w:rPr>
          <w:rFonts w:ascii="Calibri" w:hAnsi="Calibri" w:cs="Calibri"/>
          <w:lang w:val="en-US"/>
        </w:rPr>
        <w:t xml:space="preserve">: </w:t>
      </w:r>
    </w:p>
    <w:p w14:paraId="78A98AC6" w14:textId="77777777" w:rsidR="00386CB5" w:rsidRPr="0059076D" w:rsidRDefault="00386CB5" w:rsidP="004B3FFC">
      <w:pPr>
        <w:numPr>
          <w:ilvl w:val="0"/>
          <w:numId w:val="110"/>
        </w:numPr>
        <w:ind w:left="1080" w:firstLine="0"/>
        <w:textAlignment w:val="baseline"/>
        <w:rPr>
          <w:rFonts w:ascii="Calibri" w:hAnsi="Calibri" w:cs="Calibri"/>
          <w:lang w:eastAsia="en-IN"/>
        </w:rPr>
      </w:pPr>
      <w:r w:rsidRPr="0059076D">
        <w:rPr>
          <w:rFonts w:ascii="Calibri" w:hAnsi="Calibri" w:cs="Calibri"/>
          <w:lang w:val="en-US" w:eastAsia="en-IN"/>
        </w:rPr>
        <w:t>System must be accessible (WCAG 2.1 AA).</w:t>
      </w:r>
      <w:r w:rsidRPr="0059076D">
        <w:rPr>
          <w:rFonts w:ascii="Calibri" w:hAnsi="Calibri" w:cs="Calibri"/>
          <w:lang w:eastAsia="en-IN"/>
        </w:rPr>
        <w:t> </w:t>
      </w:r>
    </w:p>
    <w:p w14:paraId="1B3DC990" w14:textId="77777777" w:rsidR="00386CB5" w:rsidRPr="0059076D" w:rsidRDefault="00386CB5" w:rsidP="004B3FFC">
      <w:pPr>
        <w:numPr>
          <w:ilvl w:val="0"/>
          <w:numId w:val="111"/>
        </w:numPr>
        <w:ind w:left="1080" w:firstLine="0"/>
        <w:textAlignment w:val="baseline"/>
        <w:rPr>
          <w:rFonts w:ascii="Calibri" w:hAnsi="Calibri" w:cs="Calibri"/>
          <w:lang w:eastAsia="en-IN"/>
        </w:rPr>
      </w:pPr>
      <w:r w:rsidRPr="0059076D">
        <w:rPr>
          <w:rFonts w:ascii="Calibri" w:hAnsi="Calibri" w:cs="Calibri"/>
          <w:lang w:val="en-US" w:eastAsia="en-IN"/>
        </w:rPr>
        <w:t>Errors must be logged for tracking.</w:t>
      </w:r>
      <w:r w:rsidRPr="0059076D">
        <w:rPr>
          <w:rFonts w:ascii="Calibri" w:hAnsi="Calibri" w:cs="Calibri"/>
          <w:lang w:eastAsia="en-IN"/>
        </w:rPr>
        <w:t> </w:t>
      </w:r>
    </w:p>
    <w:p w14:paraId="2C6A6810" w14:textId="77777777" w:rsidR="00386CB5" w:rsidRPr="0059076D" w:rsidRDefault="00386CB5" w:rsidP="004B3FFC">
      <w:pPr>
        <w:numPr>
          <w:ilvl w:val="0"/>
          <w:numId w:val="112"/>
        </w:numPr>
        <w:ind w:left="1080" w:firstLine="0"/>
        <w:textAlignment w:val="baseline"/>
        <w:rPr>
          <w:rFonts w:ascii="Calibri" w:hAnsi="Calibri" w:cs="Calibri"/>
          <w:lang w:eastAsia="en-IN"/>
        </w:rPr>
      </w:pPr>
      <w:r w:rsidRPr="0059076D">
        <w:rPr>
          <w:rFonts w:ascii="Calibri" w:hAnsi="Calibri" w:cs="Calibri"/>
          <w:lang w:val="en-US" w:eastAsia="en-IN"/>
        </w:rPr>
        <w:t>Audit log must record all upload attempts with student ID, file name, time, and result.</w:t>
      </w:r>
      <w:r w:rsidRPr="0059076D">
        <w:rPr>
          <w:rFonts w:ascii="Calibri" w:hAnsi="Calibri" w:cs="Calibri"/>
          <w:lang w:eastAsia="en-IN"/>
        </w:rPr>
        <w:t> </w:t>
      </w:r>
    </w:p>
    <w:p w14:paraId="092703FC" w14:textId="6794D924" w:rsidR="00386CB5" w:rsidRPr="0059076D" w:rsidRDefault="00386CB5" w:rsidP="004F751A">
      <w:pPr>
        <w:pStyle w:val="Heading3"/>
        <w:rPr>
          <w:rFonts w:ascii="Calibri" w:hAnsi="Calibri" w:cs="Calibri"/>
          <w:sz w:val="18"/>
          <w:szCs w:val="18"/>
          <w:lang w:eastAsia="en-IN"/>
        </w:rPr>
      </w:pPr>
      <w:r w:rsidRPr="00B450AE">
        <w:rPr>
          <w:rFonts w:ascii="Calibri" w:hAnsi="Calibri" w:cs="Calibri"/>
          <w:lang w:val="en-US"/>
        </w:rPr>
        <w:t>Constraints</w:t>
      </w:r>
      <w:r w:rsidR="00DD6D66" w:rsidRPr="00B450AE">
        <w:rPr>
          <w:rFonts w:ascii="Calibri" w:hAnsi="Calibri" w:cs="Calibri"/>
          <w:lang w:val="en-US"/>
        </w:rPr>
        <w:t xml:space="preserve">: </w:t>
      </w:r>
    </w:p>
    <w:p w14:paraId="38D089AD" w14:textId="77777777" w:rsidR="00386CB5" w:rsidRPr="0059076D" w:rsidRDefault="00386CB5" w:rsidP="004B3FFC">
      <w:pPr>
        <w:numPr>
          <w:ilvl w:val="0"/>
          <w:numId w:val="113"/>
        </w:numPr>
        <w:ind w:left="1080" w:firstLine="0"/>
        <w:textAlignment w:val="baseline"/>
        <w:rPr>
          <w:rFonts w:ascii="Calibri" w:hAnsi="Calibri" w:cs="Calibri"/>
          <w:lang w:eastAsia="en-IN"/>
        </w:rPr>
      </w:pPr>
      <w:r w:rsidRPr="0059076D">
        <w:rPr>
          <w:rFonts w:ascii="Calibri" w:hAnsi="Calibri" w:cs="Calibri"/>
          <w:lang w:val="en-US" w:eastAsia="en-IN"/>
        </w:rPr>
        <w:t>The quality of reading depends on how the resume is formatted.</w:t>
      </w:r>
      <w:r w:rsidRPr="0059076D">
        <w:rPr>
          <w:rFonts w:ascii="Calibri" w:hAnsi="Calibri" w:cs="Calibri"/>
          <w:lang w:eastAsia="en-IN"/>
        </w:rPr>
        <w:t> </w:t>
      </w:r>
    </w:p>
    <w:p w14:paraId="333E955B" w14:textId="77777777" w:rsidR="00386CB5" w:rsidRPr="0059076D" w:rsidRDefault="00386CB5" w:rsidP="004B3FFC">
      <w:pPr>
        <w:numPr>
          <w:ilvl w:val="0"/>
          <w:numId w:val="114"/>
        </w:numPr>
        <w:ind w:left="1080" w:firstLine="0"/>
        <w:textAlignment w:val="baseline"/>
        <w:rPr>
          <w:rFonts w:ascii="Calibri" w:hAnsi="Calibri" w:cs="Calibri"/>
          <w:lang w:eastAsia="en-IN"/>
        </w:rPr>
      </w:pPr>
      <w:r w:rsidRPr="0059076D">
        <w:rPr>
          <w:rFonts w:ascii="Calibri" w:hAnsi="Calibri" w:cs="Calibri"/>
          <w:lang w:val="en-US" w:eastAsia="en-IN"/>
        </w:rPr>
        <w:t>Only one file can be uploaded at a time.</w:t>
      </w:r>
      <w:r w:rsidRPr="0059076D">
        <w:rPr>
          <w:rFonts w:ascii="Calibri" w:hAnsi="Calibri" w:cs="Calibri"/>
          <w:lang w:eastAsia="en-IN"/>
        </w:rPr>
        <w:t> </w:t>
      </w:r>
    </w:p>
    <w:p w14:paraId="02F47FEE" w14:textId="77777777" w:rsidR="00386CB5" w:rsidRPr="0059076D" w:rsidRDefault="00386CB5" w:rsidP="004B3FFC">
      <w:pPr>
        <w:numPr>
          <w:ilvl w:val="0"/>
          <w:numId w:val="115"/>
        </w:numPr>
        <w:ind w:left="1080" w:firstLine="0"/>
        <w:textAlignment w:val="baseline"/>
        <w:rPr>
          <w:rFonts w:ascii="Calibri" w:hAnsi="Calibri" w:cs="Calibri"/>
          <w:lang w:eastAsia="en-IN"/>
        </w:rPr>
      </w:pPr>
      <w:r w:rsidRPr="0059076D">
        <w:rPr>
          <w:rFonts w:ascii="Calibri" w:hAnsi="Calibri" w:cs="Calibri"/>
          <w:lang w:val="en-US" w:eastAsia="en-IN"/>
        </w:rPr>
        <w:t>The system depends on an external service to read files.</w:t>
      </w:r>
      <w:r w:rsidRPr="0059076D">
        <w:rPr>
          <w:rFonts w:ascii="Calibri" w:hAnsi="Calibri" w:cs="Calibri"/>
          <w:lang w:eastAsia="en-IN"/>
        </w:rPr>
        <w:t> </w:t>
      </w:r>
    </w:p>
    <w:p w14:paraId="78DC85F4" w14:textId="50CB5E56" w:rsidR="00386CB5" w:rsidRPr="0059076D" w:rsidRDefault="00386CB5" w:rsidP="004F751A">
      <w:pPr>
        <w:pStyle w:val="Heading3"/>
        <w:rPr>
          <w:rFonts w:ascii="Calibri" w:hAnsi="Calibri" w:cs="Calibri"/>
          <w:sz w:val="18"/>
          <w:szCs w:val="18"/>
          <w:lang w:eastAsia="en-IN"/>
        </w:rPr>
      </w:pPr>
      <w:r w:rsidRPr="00B450AE">
        <w:rPr>
          <w:rFonts w:ascii="Calibri" w:hAnsi="Calibri" w:cs="Calibri"/>
          <w:lang w:val="en-US"/>
        </w:rPr>
        <w:t>Screen Element Matrix</w:t>
      </w:r>
      <w:r w:rsidR="00DD6D66" w:rsidRPr="00B450AE">
        <w:rPr>
          <w:rFonts w:ascii="Calibri" w:hAnsi="Calibri" w:cs="Calibri"/>
          <w:lang w:val="en-US"/>
        </w:rPr>
        <w:t>:</w:t>
      </w:r>
      <w:r w:rsidRPr="00B450AE">
        <w:rPr>
          <w:rFonts w:ascii="Calibri" w:hAnsi="Calibri" w:cs="Calibri"/>
          <w:lang w:val="en-US"/>
        </w:rPr>
        <w:t xml:space="preserve"> (SEM)</w:t>
      </w:r>
      <w:r w:rsidRPr="0059076D">
        <w:rPr>
          <w:rFonts w:ascii="Calibri" w:hAnsi="Calibri" w:cs="Calibri"/>
          <w:lang w:eastAsia="en-IN"/>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8"/>
        <w:gridCol w:w="867"/>
        <w:gridCol w:w="951"/>
        <w:gridCol w:w="1009"/>
        <w:gridCol w:w="1008"/>
        <w:gridCol w:w="881"/>
        <w:gridCol w:w="983"/>
        <w:gridCol w:w="890"/>
        <w:gridCol w:w="770"/>
        <w:gridCol w:w="1083"/>
      </w:tblGrid>
      <w:tr w:rsidR="00386CB5" w:rsidRPr="00C65D82" w14:paraId="224F8440" w14:textId="77777777">
        <w:trPr>
          <w:trHeight w:val="1560"/>
        </w:trPr>
        <w:tc>
          <w:tcPr>
            <w:tcW w:w="645" w:type="dxa"/>
            <w:tcBorders>
              <w:top w:val="single" w:sz="6" w:space="0" w:color="auto"/>
              <w:left w:val="single" w:sz="6" w:space="0" w:color="auto"/>
              <w:bottom w:val="single" w:sz="6" w:space="0" w:color="auto"/>
              <w:right w:val="single" w:sz="6" w:space="0" w:color="auto"/>
            </w:tcBorders>
            <w:hideMark/>
          </w:tcPr>
          <w:p w14:paraId="3F0BE032" w14:textId="77777777" w:rsidR="00386CB5" w:rsidRPr="0059076D" w:rsidRDefault="00386CB5" w:rsidP="00386CB5">
            <w:pPr>
              <w:textAlignment w:val="baseline"/>
              <w:rPr>
                <w:rFonts w:ascii="Calibri" w:hAnsi="Calibri" w:cs="Calibri"/>
                <w:lang w:eastAsia="en-IN"/>
              </w:rPr>
            </w:pPr>
            <w:r w:rsidRPr="0059076D">
              <w:rPr>
                <w:rFonts w:ascii="Calibri" w:hAnsi="Calibri" w:cs="Calibri"/>
                <w:b/>
                <w:bCs/>
                <w:color w:val="000000"/>
                <w:lang w:val="en-US" w:eastAsia="en-IN"/>
              </w:rPr>
              <w:t>Screen Name</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45A4C6FD" w14:textId="77777777" w:rsidR="00386CB5" w:rsidRPr="0059076D" w:rsidRDefault="00386CB5" w:rsidP="00386CB5">
            <w:pPr>
              <w:textAlignment w:val="baseline"/>
              <w:rPr>
                <w:rFonts w:ascii="Calibri" w:hAnsi="Calibri" w:cs="Calibri"/>
                <w:lang w:eastAsia="en-IN"/>
              </w:rPr>
            </w:pPr>
            <w:r w:rsidRPr="0059076D">
              <w:rPr>
                <w:rFonts w:ascii="Calibri" w:hAnsi="Calibri" w:cs="Calibri"/>
                <w:b/>
                <w:bCs/>
                <w:color w:val="000000"/>
                <w:lang w:val="en-US" w:eastAsia="en-IN"/>
              </w:rPr>
              <w:t>Section Name</w:t>
            </w:r>
            <w:r w:rsidRPr="0059076D">
              <w:rPr>
                <w:rFonts w:ascii="Calibri" w:hAnsi="Calibri" w:cs="Calibri"/>
                <w:color w:val="000000"/>
                <w:lang w:eastAsia="en-IN"/>
              </w:rPr>
              <w:t> </w:t>
            </w:r>
          </w:p>
        </w:tc>
        <w:tc>
          <w:tcPr>
            <w:tcW w:w="975" w:type="dxa"/>
            <w:tcBorders>
              <w:top w:val="single" w:sz="6" w:space="0" w:color="auto"/>
              <w:left w:val="single" w:sz="6" w:space="0" w:color="auto"/>
              <w:bottom w:val="single" w:sz="6" w:space="0" w:color="auto"/>
              <w:right w:val="single" w:sz="6" w:space="0" w:color="auto"/>
            </w:tcBorders>
            <w:hideMark/>
          </w:tcPr>
          <w:p w14:paraId="5D72B62B" w14:textId="77777777" w:rsidR="00386CB5" w:rsidRPr="0059076D" w:rsidRDefault="00386CB5" w:rsidP="00386CB5">
            <w:pPr>
              <w:textAlignment w:val="baseline"/>
              <w:rPr>
                <w:rFonts w:ascii="Calibri" w:hAnsi="Calibri" w:cs="Calibri"/>
                <w:lang w:eastAsia="en-IN"/>
              </w:rPr>
            </w:pPr>
            <w:r w:rsidRPr="0059076D">
              <w:rPr>
                <w:rFonts w:ascii="Calibri" w:hAnsi="Calibri" w:cs="Calibri"/>
                <w:b/>
                <w:bCs/>
                <w:color w:val="000000"/>
                <w:lang w:val="en-US" w:eastAsia="en-IN"/>
              </w:rPr>
              <w:t>Element</w:t>
            </w:r>
            <w:r w:rsidRPr="0059076D">
              <w:rPr>
                <w:rFonts w:ascii="Calibri" w:hAnsi="Calibri" w:cs="Calibri"/>
                <w:color w:val="000000"/>
                <w:lang w:eastAsia="en-IN"/>
              </w:rPr>
              <w:t> </w:t>
            </w:r>
          </w:p>
        </w:tc>
        <w:tc>
          <w:tcPr>
            <w:tcW w:w="990" w:type="dxa"/>
            <w:tcBorders>
              <w:top w:val="single" w:sz="6" w:space="0" w:color="auto"/>
              <w:left w:val="single" w:sz="6" w:space="0" w:color="auto"/>
              <w:bottom w:val="single" w:sz="6" w:space="0" w:color="auto"/>
              <w:right w:val="single" w:sz="6" w:space="0" w:color="auto"/>
            </w:tcBorders>
            <w:hideMark/>
          </w:tcPr>
          <w:p w14:paraId="14C37CCB" w14:textId="0CABA75B" w:rsidR="00386CB5" w:rsidRPr="0059076D" w:rsidRDefault="00386CB5" w:rsidP="00386CB5">
            <w:pPr>
              <w:textAlignment w:val="baseline"/>
              <w:rPr>
                <w:rFonts w:ascii="Calibri" w:hAnsi="Calibri" w:cs="Calibri"/>
                <w:lang w:eastAsia="en-IN"/>
              </w:rPr>
            </w:pPr>
            <w:r w:rsidRPr="0059076D">
              <w:rPr>
                <w:rFonts w:ascii="Calibri" w:hAnsi="Calibri" w:cs="Calibri"/>
                <w:b/>
                <w:bCs/>
                <w:color w:val="000000"/>
                <w:lang w:val="en-US" w:eastAsia="en-IN"/>
              </w:rPr>
              <w:t>Description</w:t>
            </w:r>
            <w:r w:rsidR="00DD6D66">
              <w:rPr>
                <w:rFonts w:ascii="Calibri" w:hAnsi="Calibri" w:cs="Calibri"/>
                <w:b/>
                <w:bCs/>
                <w:color w:val="000000"/>
                <w:lang w:val="en-US" w:eastAsia="en-IN"/>
              </w:rPr>
              <w:t xml:space="preserve">: </w:t>
            </w:r>
          </w:p>
        </w:tc>
        <w:tc>
          <w:tcPr>
            <w:tcW w:w="990" w:type="dxa"/>
            <w:tcBorders>
              <w:top w:val="single" w:sz="6" w:space="0" w:color="auto"/>
              <w:left w:val="single" w:sz="6" w:space="0" w:color="auto"/>
              <w:bottom w:val="single" w:sz="6" w:space="0" w:color="auto"/>
              <w:right w:val="single" w:sz="6" w:space="0" w:color="auto"/>
            </w:tcBorders>
            <w:hideMark/>
          </w:tcPr>
          <w:p w14:paraId="2A97442D" w14:textId="77777777" w:rsidR="00386CB5" w:rsidRPr="0059076D" w:rsidRDefault="00386CB5" w:rsidP="00386CB5">
            <w:pPr>
              <w:textAlignment w:val="baseline"/>
              <w:rPr>
                <w:rFonts w:ascii="Calibri" w:hAnsi="Calibri" w:cs="Calibri"/>
                <w:lang w:eastAsia="en-IN"/>
              </w:rPr>
            </w:pPr>
            <w:r w:rsidRPr="0059076D">
              <w:rPr>
                <w:rFonts w:ascii="Calibri" w:hAnsi="Calibri" w:cs="Calibri"/>
                <w:b/>
                <w:bCs/>
                <w:color w:val="000000"/>
                <w:lang w:val="en-US" w:eastAsia="en-IN"/>
              </w:rPr>
              <w:t>Type</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081F3051" w14:textId="77777777" w:rsidR="00386CB5" w:rsidRPr="0059076D" w:rsidRDefault="00386CB5" w:rsidP="00386CB5">
            <w:pPr>
              <w:textAlignment w:val="baseline"/>
              <w:rPr>
                <w:rFonts w:ascii="Calibri" w:hAnsi="Calibri" w:cs="Calibri"/>
                <w:lang w:eastAsia="en-IN"/>
              </w:rPr>
            </w:pPr>
            <w:r w:rsidRPr="0059076D">
              <w:rPr>
                <w:rFonts w:ascii="Calibri" w:hAnsi="Calibri" w:cs="Calibri"/>
                <w:b/>
                <w:bCs/>
                <w:color w:val="000000"/>
                <w:lang w:val="en-US" w:eastAsia="en-IN"/>
              </w:rPr>
              <w:t>Options</w:t>
            </w:r>
            <w:r w:rsidRPr="0059076D">
              <w:rPr>
                <w:rFonts w:ascii="Calibri" w:hAnsi="Calibri" w:cs="Calibri"/>
                <w:color w:val="000000"/>
                <w:lang w:eastAsia="en-IN"/>
              </w:rPr>
              <w:t> </w:t>
            </w:r>
          </w:p>
        </w:tc>
        <w:tc>
          <w:tcPr>
            <w:tcW w:w="975" w:type="dxa"/>
            <w:tcBorders>
              <w:top w:val="single" w:sz="6" w:space="0" w:color="auto"/>
              <w:left w:val="single" w:sz="6" w:space="0" w:color="auto"/>
              <w:bottom w:val="single" w:sz="6" w:space="0" w:color="auto"/>
              <w:right w:val="single" w:sz="6" w:space="0" w:color="auto"/>
            </w:tcBorders>
            <w:hideMark/>
          </w:tcPr>
          <w:p w14:paraId="2F8D4F38" w14:textId="77777777" w:rsidR="00386CB5" w:rsidRPr="0059076D" w:rsidRDefault="00386CB5" w:rsidP="00386CB5">
            <w:pPr>
              <w:textAlignment w:val="baseline"/>
              <w:rPr>
                <w:rFonts w:ascii="Calibri" w:hAnsi="Calibri" w:cs="Calibri"/>
                <w:lang w:eastAsia="en-IN"/>
              </w:rPr>
            </w:pPr>
            <w:r w:rsidRPr="0059076D">
              <w:rPr>
                <w:rFonts w:ascii="Calibri" w:hAnsi="Calibri" w:cs="Calibri"/>
                <w:b/>
                <w:bCs/>
                <w:color w:val="000000"/>
                <w:lang w:val="en-US" w:eastAsia="en-IN"/>
              </w:rPr>
              <w:t>Accepted Values</w:t>
            </w:r>
            <w:r w:rsidRPr="0059076D">
              <w:rPr>
                <w:rFonts w:ascii="Calibri" w:hAnsi="Calibri" w:cs="Calibri"/>
                <w:color w:val="000000"/>
                <w:lang w:eastAsia="en-IN"/>
              </w:rPr>
              <w:t> </w:t>
            </w:r>
          </w:p>
        </w:tc>
        <w:tc>
          <w:tcPr>
            <w:tcW w:w="900" w:type="dxa"/>
            <w:tcBorders>
              <w:top w:val="single" w:sz="6" w:space="0" w:color="auto"/>
              <w:left w:val="single" w:sz="6" w:space="0" w:color="auto"/>
              <w:bottom w:val="single" w:sz="6" w:space="0" w:color="auto"/>
              <w:right w:val="single" w:sz="6" w:space="0" w:color="auto"/>
            </w:tcBorders>
            <w:hideMark/>
          </w:tcPr>
          <w:p w14:paraId="5B24EF3C" w14:textId="77777777" w:rsidR="00386CB5" w:rsidRPr="0059076D" w:rsidRDefault="00386CB5" w:rsidP="00386CB5">
            <w:pPr>
              <w:textAlignment w:val="baseline"/>
              <w:rPr>
                <w:rFonts w:ascii="Calibri" w:hAnsi="Calibri" w:cs="Calibri"/>
                <w:lang w:eastAsia="en-IN"/>
              </w:rPr>
            </w:pPr>
            <w:r w:rsidRPr="0059076D">
              <w:rPr>
                <w:rFonts w:ascii="Calibri" w:hAnsi="Calibri" w:cs="Calibri"/>
                <w:b/>
                <w:bCs/>
                <w:color w:val="000000"/>
                <w:lang w:val="en-US" w:eastAsia="en-IN"/>
              </w:rPr>
              <w:t>Accepted Size</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32FAAD1C" w14:textId="77777777" w:rsidR="00386CB5" w:rsidRPr="0059076D" w:rsidRDefault="00386CB5" w:rsidP="00386CB5">
            <w:pPr>
              <w:textAlignment w:val="baseline"/>
              <w:rPr>
                <w:rFonts w:ascii="Calibri" w:hAnsi="Calibri" w:cs="Calibri"/>
                <w:lang w:eastAsia="en-IN"/>
              </w:rPr>
            </w:pPr>
            <w:r w:rsidRPr="0059076D">
              <w:rPr>
                <w:rFonts w:ascii="Calibri" w:hAnsi="Calibri" w:cs="Calibri"/>
                <w:b/>
                <w:bCs/>
                <w:color w:val="000000"/>
                <w:lang w:val="en-US" w:eastAsia="en-IN"/>
              </w:rPr>
              <w:t>Mandatory (Yes/No)</w:t>
            </w:r>
            <w:r w:rsidRPr="0059076D">
              <w:rPr>
                <w:rFonts w:ascii="Calibri" w:hAnsi="Calibri" w:cs="Calibri"/>
                <w:color w:val="000000"/>
                <w:lang w:eastAsia="en-IN"/>
              </w:rPr>
              <w:t> </w:t>
            </w:r>
          </w:p>
        </w:tc>
        <w:tc>
          <w:tcPr>
            <w:tcW w:w="1095" w:type="dxa"/>
            <w:tcBorders>
              <w:top w:val="single" w:sz="6" w:space="0" w:color="auto"/>
              <w:left w:val="single" w:sz="6" w:space="0" w:color="auto"/>
              <w:bottom w:val="single" w:sz="6" w:space="0" w:color="auto"/>
              <w:right w:val="single" w:sz="6" w:space="0" w:color="auto"/>
            </w:tcBorders>
            <w:hideMark/>
          </w:tcPr>
          <w:p w14:paraId="55CFDC9E" w14:textId="77777777" w:rsidR="00386CB5" w:rsidRPr="0059076D" w:rsidRDefault="00386CB5" w:rsidP="00386CB5">
            <w:pPr>
              <w:textAlignment w:val="baseline"/>
              <w:rPr>
                <w:rFonts w:ascii="Calibri" w:hAnsi="Calibri" w:cs="Calibri"/>
                <w:lang w:eastAsia="en-IN"/>
              </w:rPr>
            </w:pPr>
            <w:r w:rsidRPr="0059076D">
              <w:rPr>
                <w:rFonts w:ascii="Calibri" w:hAnsi="Calibri" w:cs="Calibri"/>
                <w:b/>
                <w:bCs/>
                <w:color w:val="000000"/>
                <w:lang w:val="en-US" w:eastAsia="en-IN"/>
              </w:rPr>
              <w:t>Validations</w:t>
            </w:r>
            <w:r w:rsidRPr="0059076D">
              <w:rPr>
                <w:rFonts w:ascii="Calibri" w:hAnsi="Calibri" w:cs="Calibri"/>
                <w:color w:val="000000"/>
                <w:lang w:eastAsia="en-IN"/>
              </w:rPr>
              <w:t> </w:t>
            </w:r>
          </w:p>
        </w:tc>
      </w:tr>
      <w:tr w:rsidR="00386CB5" w:rsidRPr="00C65D82" w14:paraId="2A320D30" w14:textId="77777777">
        <w:trPr>
          <w:trHeight w:val="1560"/>
        </w:trPr>
        <w:tc>
          <w:tcPr>
            <w:tcW w:w="645" w:type="dxa"/>
            <w:tcBorders>
              <w:top w:val="single" w:sz="6" w:space="0" w:color="auto"/>
              <w:left w:val="single" w:sz="6" w:space="0" w:color="auto"/>
              <w:bottom w:val="single" w:sz="6" w:space="0" w:color="auto"/>
              <w:right w:val="single" w:sz="6" w:space="0" w:color="auto"/>
            </w:tcBorders>
            <w:hideMark/>
          </w:tcPr>
          <w:p w14:paraId="5F913F7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Builder – Landing</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623CF5F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Actions</w:t>
            </w:r>
            <w:r w:rsidRPr="0059076D">
              <w:rPr>
                <w:rFonts w:ascii="Calibri" w:hAnsi="Calibri" w:cs="Calibri"/>
                <w:color w:val="000000"/>
                <w:lang w:eastAsia="en-IN"/>
              </w:rPr>
              <w:t> </w:t>
            </w:r>
          </w:p>
        </w:tc>
        <w:tc>
          <w:tcPr>
            <w:tcW w:w="975" w:type="dxa"/>
            <w:tcBorders>
              <w:top w:val="single" w:sz="6" w:space="0" w:color="auto"/>
              <w:left w:val="single" w:sz="6" w:space="0" w:color="auto"/>
              <w:bottom w:val="single" w:sz="6" w:space="0" w:color="auto"/>
              <w:right w:val="single" w:sz="6" w:space="0" w:color="auto"/>
            </w:tcBorders>
            <w:hideMark/>
          </w:tcPr>
          <w:p w14:paraId="57B441D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Upload Resume</w:t>
            </w:r>
            <w:r w:rsidRPr="0059076D">
              <w:rPr>
                <w:rFonts w:ascii="Calibri" w:hAnsi="Calibri" w:cs="Calibri"/>
                <w:color w:val="000000"/>
                <w:lang w:eastAsia="en-IN"/>
              </w:rPr>
              <w:t> </w:t>
            </w:r>
          </w:p>
        </w:tc>
        <w:tc>
          <w:tcPr>
            <w:tcW w:w="990" w:type="dxa"/>
            <w:tcBorders>
              <w:top w:val="single" w:sz="6" w:space="0" w:color="auto"/>
              <w:left w:val="single" w:sz="6" w:space="0" w:color="auto"/>
              <w:bottom w:val="single" w:sz="6" w:space="0" w:color="auto"/>
              <w:right w:val="single" w:sz="6" w:space="0" w:color="auto"/>
            </w:tcBorders>
            <w:hideMark/>
          </w:tcPr>
          <w:p w14:paraId="394DE74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Starts the upload flow; opens the Upload Your Resume dialog. Visible to Student role only.</w:t>
            </w:r>
            <w:r w:rsidRPr="0059076D">
              <w:rPr>
                <w:rFonts w:ascii="Calibri" w:hAnsi="Calibri" w:cs="Calibri"/>
                <w:color w:val="000000"/>
                <w:lang w:eastAsia="en-IN"/>
              </w:rPr>
              <w:t> </w:t>
            </w:r>
          </w:p>
        </w:tc>
        <w:tc>
          <w:tcPr>
            <w:tcW w:w="990" w:type="dxa"/>
            <w:tcBorders>
              <w:top w:val="single" w:sz="6" w:space="0" w:color="auto"/>
              <w:left w:val="single" w:sz="6" w:space="0" w:color="auto"/>
              <w:bottom w:val="single" w:sz="6" w:space="0" w:color="auto"/>
              <w:right w:val="single" w:sz="6" w:space="0" w:color="auto"/>
            </w:tcBorders>
            <w:hideMark/>
          </w:tcPr>
          <w:p w14:paraId="7CADC43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Button</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314E3C4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Click</w:t>
            </w:r>
            <w:r w:rsidRPr="0059076D">
              <w:rPr>
                <w:rFonts w:ascii="Calibri" w:hAnsi="Calibri" w:cs="Calibri"/>
                <w:color w:val="000000"/>
                <w:lang w:eastAsia="en-IN"/>
              </w:rPr>
              <w:t> </w:t>
            </w:r>
          </w:p>
        </w:tc>
        <w:tc>
          <w:tcPr>
            <w:tcW w:w="975" w:type="dxa"/>
            <w:tcBorders>
              <w:top w:val="single" w:sz="6" w:space="0" w:color="auto"/>
              <w:left w:val="single" w:sz="6" w:space="0" w:color="auto"/>
              <w:bottom w:val="single" w:sz="6" w:space="0" w:color="auto"/>
              <w:right w:val="single" w:sz="6" w:space="0" w:color="auto"/>
            </w:tcBorders>
            <w:hideMark/>
          </w:tcPr>
          <w:p w14:paraId="216AC9F5"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900" w:type="dxa"/>
            <w:tcBorders>
              <w:top w:val="single" w:sz="6" w:space="0" w:color="auto"/>
              <w:left w:val="single" w:sz="6" w:space="0" w:color="auto"/>
              <w:bottom w:val="single" w:sz="6" w:space="0" w:color="auto"/>
              <w:right w:val="single" w:sz="6" w:space="0" w:color="auto"/>
            </w:tcBorders>
            <w:hideMark/>
          </w:tcPr>
          <w:p w14:paraId="18D279E6"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5D9B2161"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Yes</w:t>
            </w:r>
            <w:r w:rsidRPr="0059076D">
              <w:rPr>
                <w:rFonts w:ascii="Calibri" w:hAnsi="Calibri" w:cs="Calibri"/>
                <w:color w:val="000000"/>
                <w:lang w:eastAsia="en-IN"/>
              </w:rPr>
              <w:t> </w:t>
            </w:r>
          </w:p>
        </w:tc>
        <w:tc>
          <w:tcPr>
            <w:tcW w:w="1095" w:type="dxa"/>
            <w:tcBorders>
              <w:top w:val="single" w:sz="6" w:space="0" w:color="auto"/>
              <w:left w:val="single" w:sz="6" w:space="0" w:color="auto"/>
              <w:bottom w:val="single" w:sz="6" w:space="0" w:color="auto"/>
              <w:right w:val="single" w:sz="6" w:space="0" w:color="auto"/>
            </w:tcBorders>
            <w:hideMark/>
          </w:tcPr>
          <w:p w14:paraId="235C6241"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Only Students can initiate. Block if student already has 5 resumes → show “You have reached the maximum resume limit. Delete one to upload a new one.”</w:t>
            </w:r>
            <w:r w:rsidRPr="0059076D">
              <w:rPr>
                <w:rFonts w:ascii="Calibri" w:hAnsi="Calibri" w:cs="Calibri"/>
                <w:color w:val="000000"/>
                <w:lang w:eastAsia="en-IN"/>
              </w:rPr>
              <w:t> </w:t>
            </w:r>
          </w:p>
        </w:tc>
      </w:tr>
      <w:tr w:rsidR="00386CB5" w:rsidRPr="00C65D82" w14:paraId="5CEF3CF3" w14:textId="77777777">
        <w:trPr>
          <w:trHeight w:val="930"/>
        </w:trPr>
        <w:tc>
          <w:tcPr>
            <w:tcW w:w="645" w:type="dxa"/>
            <w:tcBorders>
              <w:top w:val="single" w:sz="6" w:space="0" w:color="auto"/>
              <w:left w:val="single" w:sz="6" w:space="0" w:color="auto"/>
              <w:bottom w:val="single" w:sz="6" w:space="0" w:color="auto"/>
              <w:right w:val="single" w:sz="6" w:space="0" w:color="auto"/>
            </w:tcBorders>
            <w:hideMark/>
          </w:tcPr>
          <w:p w14:paraId="5D30BF6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Upload Your Resume – Dialog</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322BD1D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Header</w:t>
            </w:r>
            <w:r w:rsidRPr="0059076D">
              <w:rPr>
                <w:rFonts w:ascii="Calibri" w:hAnsi="Calibri" w:cs="Calibri"/>
                <w:color w:val="000000"/>
                <w:lang w:eastAsia="en-IN"/>
              </w:rPr>
              <w:t> </w:t>
            </w:r>
          </w:p>
        </w:tc>
        <w:tc>
          <w:tcPr>
            <w:tcW w:w="975" w:type="dxa"/>
            <w:tcBorders>
              <w:top w:val="single" w:sz="6" w:space="0" w:color="auto"/>
              <w:left w:val="single" w:sz="6" w:space="0" w:color="auto"/>
              <w:bottom w:val="single" w:sz="6" w:space="0" w:color="auto"/>
              <w:right w:val="single" w:sz="6" w:space="0" w:color="auto"/>
            </w:tcBorders>
            <w:hideMark/>
          </w:tcPr>
          <w:p w14:paraId="561F30B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Close</w:t>
            </w:r>
            <w:r w:rsidRPr="0059076D">
              <w:rPr>
                <w:rFonts w:ascii="Calibri" w:hAnsi="Calibri" w:cs="Calibri"/>
                <w:color w:val="000000"/>
                <w:lang w:eastAsia="en-IN"/>
              </w:rPr>
              <w:t> </w:t>
            </w:r>
          </w:p>
        </w:tc>
        <w:tc>
          <w:tcPr>
            <w:tcW w:w="990" w:type="dxa"/>
            <w:tcBorders>
              <w:top w:val="single" w:sz="6" w:space="0" w:color="auto"/>
              <w:left w:val="single" w:sz="6" w:space="0" w:color="auto"/>
              <w:bottom w:val="single" w:sz="6" w:space="0" w:color="auto"/>
              <w:right w:val="single" w:sz="6" w:space="0" w:color="auto"/>
            </w:tcBorders>
            <w:hideMark/>
          </w:tcPr>
          <w:p w14:paraId="059D2BD0"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Dismisses the dialog without uploading.</w:t>
            </w:r>
            <w:r w:rsidRPr="0059076D">
              <w:rPr>
                <w:rFonts w:ascii="Calibri" w:hAnsi="Calibri" w:cs="Calibri"/>
                <w:color w:val="000000"/>
                <w:lang w:eastAsia="en-IN"/>
              </w:rPr>
              <w:t> </w:t>
            </w:r>
          </w:p>
        </w:tc>
        <w:tc>
          <w:tcPr>
            <w:tcW w:w="990" w:type="dxa"/>
            <w:tcBorders>
              <w:top w:val="single" w:sz="6" w:space="0" w:color="auto"/>
              <w:left w:val="single" w:sz="6" w:space="0" w:color="auto"/>
              <w:bottom w:val="single" w:sz="6" w:space="0" w:color="auto"/>
              <w:right w:val="single" w:sz="6" w:space="0" w:color="auto"/>
            </w:tcBorders>
            <w:hideMark/>
          </w:tcPr>
          <w:p w14:paraId="79A66EA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Icon Button (X)</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00F0D1D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Click</w:t>
            </w:r>
            <w:r w:rsidRPr="0059076D">
              <w:rPr>
                <w:rFonts w:ascii="Calibri" w:hAnsi="Calibri" w:cs="Calibri"/>
                <w:color w:val="000000"/>
                <w:lang w:eastAsia="en-IN"/>
              </w:rPr>
              <w:t> </w:t>
            </w:r>
          </w:p>
        </w:tc>
        <w:tc>
          <w:tcPr>
            <w:tcW w:w="975" w:type="dxa"/>
            <w:tcBorders>
              <w:top w:val="single" w:sz="6" w:space="0" w:color="auto"/>
              <w:left w:val="single" w:sz="6" w:space="0" w:color="auto"/>
              <w:bottom w:val="single" w:sz="6" w:space="0" w:color="auto"/>
              <w:right w:val="single" w:sz="6" w:space="0" w:color="auto"/>
            </w:tcBorders>
            <w:hideMark/>
          </w:tcPr>
          <w:p w14:paraId="31AE193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900" w:type="dxa"/>
            <w:tcBorders>
              <w:top w:val="single" w:sz="6" w:space="0" w:color="auto"/>
              <w:left w:val="single" w:sz="6" w:space="0" w:color="auto"/>
              <w:bottom w:val="single" w:sz="6" w:space="0" w:color="auto"/>
              <w:right w:val="single" w:sz="6" w:space="0" w:color="auto"/>
            </w:tcBorders>
            <w:hideMark/>
          </w:tcPr>
          <w:p w14:paraId="7F0A281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43B1399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No</w:t>
            </w:r>
            <w:r w:rsidRPr="0059076D">
              <w:rPr>
                <w:rFonts w:ascii="Calibri" w:hAnsi="Calibri" w:cs="Calibri"/>
                <w:color w:val="000000"/>
                <w:lang w:eastAsia="en-IN"/>
              </w:rPr>
              <w:t> </w:t>
            </w:r>
          </w:p>
        </w:tc>
        <w:tc>
          <w:tcPr>
            <w:tcW w:w="1095" w:type="dxa"/>
            <w:tcBorders>
              <w:top w:val="single" w:sz="6" w:space="0" w:color="auto"/>
              <w:left w:val="single" w:sz="6" w:space="0" w:color="auto"/>
              <w:bottom w:val="single" w:sz="6" w:space="0" w:color="auto"/>
              <w:right w:val="single" w:sz="6" w:space="0" w:color="auto"/>
            </w:tcBorders>
            <w:hideMark/>
          </w:tcPr>
          <w:p w14:paraId="00FBF4E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If a file is mid-</w:t>
            </w:r>
            <w:proofErr w:type="gramStart"/>
            <w:r w:rsidRPr="0059076D">
              <w:rPr>
                <w:rFonts w:ascii="Calibri" w:hAnsi="Calibri" w:cs="Calibri"/>
                <w:color w:val="000000"/>
                <w:lang w:val="en-US" w:eastAsia="en-IN"/>
              </w:rPr>
              <w:t>upload</w:t>
            </w:r>
            <w:proofErr w:type="gramEnd"/>
            <w:r w:rsidRPr="0059076D">
              <w:rPr>
                <w:rFonts w:ascii="Calibri" w:hAnsi="Calibri" w:cs="Calibri"/>
                <w:color w:val="000000"/>
                <w:lang w:val="en-US" w:eastAsia="en-IN"/>
              </w:rPr>
              <w:t xml:space="preserve">, confirm cancellation; </w:t>
            </w:r>
            <w:proofErr w:type="gramStart"/>
            <w:r w:rsidRPr="0059076D">
              <w:rPr>
                <w:rFonts w:ascii="Calibri" w:hAnsi="Calibri" w:cs="Calibri"/>
                <w:color w:val="000000"/>
                <w:lang w:val="en-US" w:eastAsia="en-IN"/>
              </w:rPr>
              <w:t>otherwise</w:t>
            </w:r>
            <w:proofErr w:type="gramEnd"/>
            <w:r w:rsidRPr="0059076D">
              <w:rPr>
                <w:rFonts w:ascii="Calibri" w:hAnsi="Calibri" w:cs="Calibri"/>
                <w:color w:val="000000"/>
                <w:lang w:val="en-US" w:eastAsia="en-IN"/>
              </w:rPr>
              <w:t xml:space="preserve"> close </w:t>
            </w:r>
            <w:proofErr w:type="gramStart"/>
            <w:r w:rsidRPr="0059076D">
              <w:rPr>
                <w:rFonts w:ascii="Calibri" w:hAnsi="Calibri" w:cs="Calibri"/>
                <w:color w:val="000000"/>
                <w:lang w:val="en-US" w:eastAsia="en-IN"/>
              </w:rPr>
              <w:t>immediately</w:t>
            </w:r>
            <w:proofErr w:type="gramEnd"/>
            <w:r w:rsidRPr="0059076D">
              <w:rPr>
                <w:rFonts w:ascii="Calibri" w:hAnsi="Calibri" w:cs="Calibri"/>
                <w:color w:val="000000"/>
                <w:lang w:val="en-US" w:eastAsia="en-IN"/>
              </w:rPr>
              <w:t>.</w:t>
            </w:r>
            <w:r w:rsidRPr="0059076D">
              <w:rPr>
                <w:rFonts w:ascii="Calibri" w:hAnsi="Calibri" w:cs="Calibri"/>
                <w:color w:val="000000"/>
                <w:lang w:eastAsia="en-IN"/>
              </w:rPr>
              <w:t> </w:t>
            </w:r>
          </w:p>
        </w:tc>
      </w:tr>
      <w:tr w:rsidR="00386CB5" w:rsidRPr="00C65D82" w14:paraId="760E886A" w14:textId="77777777">
        <w:trPr>
          <w:trHeight w:val="930"/>
        </w:trPr>
        <w:tc>
          <w:tcPr>
            <w:tcW w:w="645" w:type="dxa"/>
            <w:tcBorders>
              <w:top w:val="single" w:sz="6" w:space="0" w:color="auto"/>
              <w:left w:val="single" w:sz="6" w:space="0" w:color="auto"/>
              <w:bottom w:val="single" w:sz="6" w:space="0" w:color="auto"/>
              <w:right w:val="single" w:sz="6" w:space="0" w:color="auto"/>
            </w:tcBorders>
            <w:hideMark/>
          </w:tcPr>
          <w:p w14:paraId="610219D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Upload Your Resume – Dialog</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28A6DB3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Drop Zone</w:t>
            </w:r>
            <w:r w:rsidRPr="0059076D">
              <w:rPr>
                <w:rFonts w:ascii="Calibri" w:hAnsi="Calibri" w:cs="Calibri"/>
                <w:color w:val="000000"/>
                <w:lang w:eastAsia="en-IN"/>
              </w:rPr>
              <w:t> </w:t>
            </w:r>
          </w:p>
        </w:tc>
        <w:tc>
          <w:tcPr>
            <w:tcW w:w="975" w:type="dxa"/>
            <w:tcBorders>
              <w:top w:val="single" w:sz="6" w:space="0" w:color="auto"/>
              <w:left w:val="single" w:sz="6" w:space="0" w:color="auto"/>
              <w:bottom w:val="single" w:sz="6" w:space="0" w:color="auto"/>
              <w:right w:val="single" w:sz="6" w:space="0" w:color="auto"/>
            </w:tcBorders>
            <w:hideMark/>
          </w:tcPr>
          <w:p w14:paraId="2434EC6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Drag-and-Drop Area</w:t>
            </w:r>
            <w:r w:rsidRPr="0059076D">
              <w:rPr>
                <w:rFonts w:ascii="Calibri" w:hAnsi="Calibri" w:cs="Calibri"/>
                <w:color w:val="000000"/>
                <w:lang w:eastAsia="en-IN"/>
              </w:rPr>
              <w:t> </w:t>
            </w:r>
          </w:p>
        </w:tc>
        <w:tc>
          <w:tcPr>
            <w:tcW w:w="990" w:type="dxa"/>
            <w:tcBorders>
              <w:top w:val="single" w:sz="6" w:space="0" w:color="auto"/>
              <w:left w:val="single" w:sz="6" w:space="0" w:color="auto"/>
              <w:bottom w:val="single" w:sz="6" w:space="0" w:color="auto"/>
              <w:right w:val="single" w:sz="6" w:space="0" w:color="auto"/>
            </w:tcBorders>
            <w:hideMark/>
          </w:tcPr>
          <w:p w14:paraId="1D5EFFD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Bordered area where users can drag &amp; drop a file; also focuses keyboard drop.</w:t>
            </w:r>
            <w:r w:rsidRPr="0059076D">
              <w:rPr>
                <w:rFonts w:ascii="Calibri" w:hAnsi="Calibri" w:cs="Calibri"/>
                <w:color w:val="000000"/>
                <w:lang w:eastAsia="en-IN"/>
              </w:rPr>
              <w:t> </w:t>
            </w:r>
          </w:p>
        </w:tc>
        <w:tc>
          <w:tcPr>
            <w:tcW w:w="990" w:type="dxa"/>
            <w:tcBorders>
              <w:top w:val="single" w:sz="6" w:space="0" w:color="auto"/>
              <w:left w:val="single" w:sz="6" w:space="0" w:color="auto"/>
              <w:bottom w:val="single" w:sz="6" w:space="0" w:color="auto"/>
              <w:right w:val="single" w:sz="6" w:space="0" w:color="auto"/>
            </w:tcBorders>
            <w:hideMark/>
          </w:tcPr>
          <w:p w14:paraId="6088D62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Drop Zone</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7C8D9A11"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Drag file, Drop file</w:t>
            </w:r>
            <w:r w:rsidRPr="0059076D">
              <w:rPr>
                <w:rFonts w:ascii="Calibri" w:hAnsi="Calibri" w:cs="Calibri"/>
                <w:color w:val="000000"/>
                <w:lang w:eastAsia="en-IN"/>
              </w:rPr>
              <w:t> </w:t>
            </w:r>
          </w:p>
        </w:tc>
        <w:tc>
          <w:tcPr>
            <w:tcW w:w="975" w:type="dxa"/>
            <w:tcBorders>
              <w:top w:val="single" w:sz="6" w:space="0" w:color="auto"/>
              <w:left w:val="single" w:sz="6" w:space="0" w:color="auto"/>
              <w:bottom w:val="single" w:sz="6" w:space="0" w:color="auto"/>
              <w:right w:val="single" w:sz="6" w:space="0" w:color="auto"/>
            </w:tcBorders>
            <w:hideMark/>
          </w:tcPr>
          <w:p w14:paraId="5F5C8BF0"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Single file, PDF/DOCX</w:t>
            </w:r>
            <w:r w:rsidRPr="0059076D">
              <w:rPr>
                <w:rFonts w:ascii="Calibri" w:hAnsi="Calibri" w:cs="Calibri"/>
                <w:color w:val="000000"/>
                <w:lang w:eastAsia="en-IN"/>
              </w:rPr>
              <w:t> </w:t>
            </w:r>
          </w:p>
        </w:tc>
        <w:tc>
          <w:tcPr>
            <w:tcW w:w="900" w:type="dxa"/>
            <w:tcBorders>
              <w:top w:val="single" w:sz="6" w:space="0" w:color="auto"/>
              <w:left w:val="single" w:sz="6" w:space="0" w:color="auto"/>
              <w:bottom w:val="single" w:sz="6" w:space="0" w:color="auto"/>
              <w:right w:val="single" w:sz="6" w:space="0" w:color="auto"/>
            </w:tcBorders>
            <w:hideMark/>
          </w:tcPr>
          <w:p w14:paraId="7C716980"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5MB</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25E9423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Yes</w:t>
            </w:r>
            <w:r w:rsidRPr="0059076D">
              <w:rPr>
                <w:rFonts w:ascii="Calibri" w:hAnsi="Calibri" w:cs="Calibri"/>
                <w:color w:val="000000"/>
                <w:lang w:eastAsia="en-IN"/>
              </w:rPr>
              <w:t> </w:t>
            </w:r>
          </w:p>
        </w:tc>
        <w:tc>
          <w:tcPr>
            <w:tcW w:w="1095" w:type="dxa"/>
            <w:tcBorders>
              <w:top w:val="single" w:sz="6" w:space="0" w:color="auto"/>
              <w:left w:val="single" w:sz="6" w:space="0" w:color="auto"/>
              <w:bottom w:val="single" w:sz="6" w:space="0" w:color="auto"/>
              <w:right w:val="single" w:sz="6" w:space="0" w:color="auto"/>
            </w:tcBorders>
            <w:hideMark/>
          </w:tcPr>
          <w:p w14:paraId="009F305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xml:space="preserve">Enforce </w:t>
            </w:r>
            <w:proofErr w:type="gramStart"/>
            <w:r w:rsidRPr="0059076D">
              <w:rPr>
                <w:rFonts w:ascii="Calibri" w:hAnsi="Calibri" w:cs="Calibri"/>
                <w:color w:val="000000"/>
                <w:lang w:val="en-US" w:eastAsia="en-IN"/>
              </w:rPr>
              <w:t>single-file</w:t>
            </w:r>
            <w:proofErr w:type="gramEnd"/>
            <w:r w:rsidRPr="0059076D">
              <w:rPr>
                <w:rFonts w:ascii="Calibri" w:hAnsi="Calibri" w:cs="Calibri"/>
                <w:color w:val="000000"/>
                <w:lang w:val="en-US" w:eastAsia="en-IN"/>
              </w:rPr>
              <w:t>; reject folders/multiple files.</w:t>
            </w:r>
            <w:r w:rsidRPr="0059076D">
              <w:rPr>
                <w:rFonts w:ascii="Calibri" w:hAnsi="Calibri" w:cs="Calibri"/>
                <w:color w:val="000000"/>
                <w:lang w:eastAsia="en-IN"/>
              </w:rPr>
              <w:t> </w:t>
            </w:r>
          </w:p>
        </w:tc>
      </w:tr>
      <w:tr w:rsidR="00386CB5" w:rsidRPr="00C65D82" w14:paraId="6060FA3A" w14:textId="77777777">
        <w:trPr>
          <w:trHeight w:val="930"/>
        </w:trPr>
        <w:tc>
          <w:tcPr>
            <w:tcW w:w="645" w:type="dxa"/>
            <w:tcBorders>
              <w:top w:val="single" w:sz="6" w:space="0" w:color="auto"/>
              <w:left w:val="single" w:sz="6" w:space="0" w:color="auto"/>
              <w:bottom w:val="single" w:sz="6" w:space="0" w:color="auto"/>
              <w:right w:val="single" w:sz="6" w:space="0" w:color="auto"/>
            </w:tcBorders>
            <w:hideMark/>
          </w:tcPr>
          <w:p w14:paraId="269452A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Upload Your Resume – Dialog</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2333B7B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Drop Zone</w:t>
            </w:r>
            <w:r w:rsidRPr="0059076D">
              <w:rPr>
                <w:rFonts w:ascii="Calibri" w:hAnsi="Calibri" w:cs="Calibri"/>
                <w:color w:val="000000"/>
                <w:lang w:eastAsia="en-IN"/>
              </w:rPr>
              <w:t> </w:t>
            </w:r>
          </w:p>
        </w:tc>
        <w:tc>
          <w:tcPr>
            <w:tcW w:w="975" w:type="dxa"/>
            <w:tcBorders>
              <w:top w:val="single" w:sz="6" w:space="0" w:color="auto"/>
              <w:left w:val="single" w:sz="6" w:space="0" w:color="auto"/>
              <w:bottom w:val="single" w:sz="6" w:space="0" w:color="auto"/>
              <w:right w:val="single" w:sz="6" w:space="0" w:color="auto"/>
            </w:tcBorders>
            <w:hideMark/>
          </w:tcPr>
          <w:p w14:paraId="121AF82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Upload Icon</w:t>
            </w:r>
            <w:r w:rsidRPr="0059076D">
              <w:rPr>
                <w:rFonts w:ascii="Calibri" w:hAnsi="Calibri" w:cs="Calibri"/>
                <w:color w:val="000000"/>
                <w:lang w:eastAsia="en-IN"/>
              </w:rPr>
              <w:t> </w:t>
            </w:r>
          </w:p>
        </w:tc>
        <w:tc>
          <w:tcPr>
            <w:tcW w:w="990" w:type="dxa"/>
            <w:tcBorders>
              <w:top w:val="single" w:sz="6" w:space="0" w:color="auto"/>
              <w:left w:val="single" w:sz="6" w:space="0" w:color="auto"/>
              <w:bottom w:val="single" w:sz="6" w:space="0" w:color="auto"/>
              <w:right w:val="single" w:sz="6" w:space="0" w:color="auto"/>
            </w:tcBorders>
            <w:hideMark/>
          </w:tcPr>
          <w:p w14:paraId="2FAE33B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Decorative upload arrow shown inside the drop zone.</w:t>
            </w:r>
            <w:r w:rsidRPr="0059076D">
              <w:rPr>
                <w:rFonts w:ascii="Calibri" w:hAnsi="Calibri" w:cs="Calibri"/>
                <w:color w:val="000000"/>
                <w:lang w:eastAsia="en-IN"/>
              </w:rPr>
              <w:t> </w:t>
            </w:r>
          </w:p>
        </w:tc>
        <w:tc>
          <w:tcPr>
            <w:tcW w:w="990" w:type="dxa"/>
            <w:tcBorders>
              <w:top w:val="single" w:sz="6" w:space="0" w:color="auto"/>
              <w:left w:val="single" w:sz="6" w:space="0" w:color="auto"/>
              <w:bottom w:val="single" w:sz="6" w:space="0" w:color="auto"/>
              <w:right w:val="single" w:sz="6" w:space="0" w:color="auto"/>
            </w:tcBorders>
            <w:hideMark/>
          </w:tcPr>
          <w:p w14:paraId="490243D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Icon (decorative)</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76F0E1C5"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975" w:type="dxa"/>
            <w:tcBorders>
              <w:top w:val="single" w:sz="6" w:space="0" w:color="auto"/>
              <w:left w:val="single" w:sz="6" w:space="0" w:color="auto"/>
              <w:bottom w:val="single" w:sz="6" w:space="0" w:color="auto"/>
              <w:right w:val="single" w:sz="6" w:space="0" w:color="auto"/>
            </w:tcBorders>
            <w:hideMark/>
          </w:tcPr>
          <w:p w14:paraId="121246E5"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900" w:type="dxa"/>
            <w:tcBorders>
              <w:top w:val="single" w:sz="6" w:space="0" w:color="auto"/>
              <w:left w:val="single" w:sz="6" w:space="0" w:color="auto"/>
              <w:bottom w:val="single" w:sz="6" w:space="0" w:color="auto"/>
              <w:right w:val="single" w:sz="6" w:space="0" w:color="auto"/>
            </w:tcBorders>
            <w:hideMark/>
          </w:tcPr>
          <w:p w14:paraId="62366A46"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5C97EA4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No</w:t>
            </w:r>
            <w:r w:rsidRPr="0059076D">
              <w:rPr>
                <w:rFonts w:ascii="Calibri" w:hAnsi="Calibri" w:cs="Calibri"/>
                <w:color w:val="000000"/>
                <w:lang w:eastAsia="en-IN"/>
              </w:rPr>
              <w:t> </w:t>
            </w:r>
          </w:p>
        </w:tc>
        <w:tc>
          <w:tcPr>
            <w:tcW w:w="1095" w:type="dxa"/>
            <w:tcBorders>
              <w:top w:val="single" w:sz="6" w:space="0" w:color="auto"/>
              <w:left w:val="single" w:sz="6" w:space="0" w:color="auto"/>
              <w:bottom w:val="single" w:sz="6" w:space="0" w:color="auto"/>
              <w:right w:val="single" w:sz="6" w:space="0" w:color="auto"/>
            </w:tcBorders>
            <w:hideMark/>
          </w:tcPr>
          <w:p w14:paraId="4B03806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Hidden from AT or marked aria-hidden; accessible name provided by instructional text.</w:t>
            </w:r>
            <w:r w:rsidRPr="0059076D">
              <w:rPr>
                <w:rFonts w:ascii="Calibri" w:hAnsi="Calibri" w:cs="Calibri"/>
                <w:color w:val="000000"/>
                <w:lang w:eastAsia="en-IN"/>
              </w:rPr>
              <w:t> </w:t>
            </w:r>
          </w:p>
        </w:tc>
      </w:tr>
      <w:tr w:rsidR="00386CB5" w:rsidRPr="00C65D82" w14:paraId="262E8923" w14:textId="77777777">
        <w:trPr>
          <w:trHeight w:val="930"/>
        </w:trPr>
        <w:tc>
          <w:tcPr>
            <w:tcW w:w="645" w:type="dxa"/>
            <w:tcBorders>
              <w:top w:val="single" w:sz="6" w:space="0" w:color="auto"/>
              <w:left w:val="single" w:sz="6" w:space="0" w:color="auto"/>
              <w:bottom w:val="single" w:sz="6" w:space="0" w:color="auto"/>
              <w:right w:val="single" w:sz="6" w:space="0" w:color="auto"/>
            </w:tcBorders>
            <w:hideMark/>
          </w:tcPr>
          <w:p w14:paraId="036C7FF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Upload Your Resume – Dialog</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74766BC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Drop Zone</w:t>
            </w:r>
            <w:r w:rsidRPr="0059076D">
              <w:rPr>
                <w:rFonts w:ascii="Calibri" w:hAnsi="Calibri" w:cs="Calibri"/>
                <w:color w:val="000000"/>
                <w:lang w:eastAsia="en-IN"/>
              </w:rPr>
              <w:t> </w:t>
            </w:r>
          </w:p>
        </w:tc>
        <w:tc>
          <w:tcPr>
            <w:tcW w:w="975" w:type="dxa"/>
            <w:tcBorders>
              <w:top w:val="single" w:sz="6" w:space="0" w:color="auto"/>
              <w:left w:val="single" w:sz="6" w:space="0" w:color="auto"/>
              <w:bottom w:val="single" w:sz="6" w:space="0" w:color="auto"/>
              <w:right w:val="single" w:sz="6" w:space="0" w:color="auto"/>
            </w:tcBorders>
            <w:hideMark/>
          </w:tcPr>
          <w:p w14:paraId="7E1219A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Supported Formats Helper</w:t>
            </w:r>
            <w:r w:rsidRPr="0059076D">
              <w:rPr>
                <w:rFonts w:ascii="Calibri" w:hAnsi="Calibri" w:cs="Calibri"/>
                <w:color w:val="000000"/>
                <w:lang w:eastAsia="en-IN"/>
              </w:rPr>
              <w:t> </w:t>
            </w:r>
          </w:p>
        </w:tc>
        <w:tc>
          <w:tcPr>
            <w:tcW w:w="990" w:type="dxa"/>
            <w:tcBorders>
              <w:top w:val="single" w:sz="6" w:space="0" w:color="auto"/>
              <w:left w:val="single" w:sz="6" w:space="0" w:color="auto"/>
              <w:bottom w:val="single" w:sz="6" w:space="0" w:color="auto"/>
              <w:right w:val="single" w:sz="6" w:space="0" w:color="auto"/>
            </w:tcBorders>
            <w:hideMark/>
          </w:tcPr>
          <w:p w14:paraId="176EB320"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Helper subtext: “Supported formats: PDF, DOCX (Max 5MB)”.</w:t>
            </w:r>
            <w:r w:rsidRPr="0059076D">
              <w:rPr>
                <w:rFonts w:ascii="Calibri" w:hAnsi="Calibri" w:cs="Calibri"/>
                <w:color w:val="000000"/>
                <w:lang w:eastAsia="en-IN"/>
              </w:rPr>
              <w:t> </w:t>
            </w:r>
          </w:p>
        </w:tc>
        <w:tc>
          <w:tcPr>
            <w:tcW w:w="990" w:type="dxa"/>
            <w:tcBorders>
              <w:top w:val="single" w:sz="6" w:space="0" w:color="auto"/>
              <w:left w:val="single" w:sz="6" w:space="0" w:color="auto"/>
              <w:bottom w:val="single" w:sz="6" w:space="0" w:color="auto"/>
              <w:right w:val="single" w:sz="6" w:space="0" w:color="auto"/>
            </w:tcBorders>
            <w:hideMark/>
          </w:tcPr>
          <w:p w14:paraId="0CDA808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Text (helper)</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3582AEB0"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975" w:type="dxa"/>
            <w:tcBorders>
              <w:top w:val="single" w:sz="6" w:space="0" w:color="auto"/>
              <w:left w:val="single" w:sz="6" w:space="0" w:color="auto"/>
              <w:bottom w:val="single" w:sz="6" w:space="0" w:color="auto"/>
              <w:right w:val="single" w:sz="6" w:space="0" w:color="auto"/>
            </w:tcBorders>
            <w:hideMark/>
          </w:tcPr>
          <w:p w14:paraId="71746D60"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“PDF”, “DOCX”; max 5MB</w:t>
            </w:r>
            <w:r w:rsidRPr="0059076D">
              <w:rPr>
                <w:rFonts w:ascii="Calibri" w:hAnsi="Calibri" w:cs="Calibri"/>
                <w:color w:val="000000"/>
                <w:lang w:eastAsia="en-IN"/>
              </w:rPr>
              <w:t> </w:t>
            </w:r>
          </w:p>
        </w:tc>
        <w:tc>
          <w:tcPr>
            <w:tcW w:w="900" w:type="dxa"/>
            <w:tcBorders>
              <w:top w:val="single" w:sz="6" w:space="0" w:color="auto"/>
              <w:left w:val="single" w:sz="6" w:space="0" w:color="auto"/>
              <w:bottom w:val="single" w:sz="6" w:space="0" w:color="auto"/>
              <w:right w:val="single" w:sz="6" w:space="0" w:color="auto"/>
            </w:tcBorders>
            <w:hideMark/>
          </w:tcPr>
          <w:p w14:paraId="1A94FB1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6071FEC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No</w:t>
            </w:r>
            <w:r w:rsidRPr="0059076D">
              <w:rPr>
                <w:rFonts w:ascii="Calibri" w:hAnsi="Calibri" w:cs="Calibri"/>
                <w:color w:val="000000"/>
                <w:lang w:eastAsia="en-IN"/>
              </w:rPr>
              <w:t> </w:t>
            </w:r>
          </w:p>
        </w:tc>
        <w:tc>
          <w:tcPr>
            <w:tcW w:w="1095" w:type="dxa"/>
            <w:tcBorders>
              <w:top w:val="single" w:sz="6" w:space="0" w:color="auto"/>
              <w:left w:val="single" w:sz="6" w:space="0" w:color="auto"/>
              <w:bottom w:val="single" w:sz="6" w:space="0" w:color="auto"/>
              <w:right w:val="single" w:sz="6" w:space="0" w:color="auto"/>
            </w:tcBorders>
            <w:hideMark/>
          </w:tcPr>
          <w:p w14:paraId="10479BBE" w14:textId="4AF74C68"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xml:space="preserve">Must stay visible for accessibility; communicates </w:t>
            </w:r>
            <w:r w:rsidR="00DD6D66">
              <w:rPr>
                <w:rFonts w:ascii="Calibri" w:hAnsi="Calibri" w:cs="Calibri"/>
                <w:color w:val="000000"/>
                <w:lang w:val="en-US" w:eastAsia="en-IN"/>
              </w:rPr>
              <w:t>Constraints:</w:t>
            </w:r>
            <w:r w:rsidRPr="0059076D">
              <w:rPr>
                <w:rFonts w:ascii="Calibri" w:hAnsi="Calibri" w:cs="Calibri"/>
                <w:color w:val="000000"/>
                <w:lang w:val="en-US" w:eastAsia="en-IN"/>
              </w:rPr>
              <w:t xml:space="preserve"> but does not replace enforcement.</w:t>
            </w:r>
            <w:r w:rsidRPr="0059076D">
              <w:rPr>
                <w:rFonts w:ascii="Calibri" w:hAnsi="Calibri" w:cs="Calibri"/>
                <w:color w:val="000000"/>
                <w:lang w:eastAsia="en-IN"/>
              </w:rPr>
              <w:t> </w:t>
            </w:r>
          </w:p>
        </w:tc>
      </w:tr>
      <w:tr w:rsidR="00386CB5" w:rsidRPr="00C65D82" w14:paraId="6273C65A" w14:textId="77777777">
        <w:trPr>
          <w:trHeight w:val="615"/>
        </w:trPr>
        <w:tc>
          <w:tcPr>
            <w:tcW w:w="645" w:type="dxa"/>
            <w:tcBorders>
              <w:top w:val="single" w:sz="6" w:space="0" w:color="auto"/>
              <w:left w:val="single" w:sz="6" w:space="0" w:color="auto"/>
              <w:bottom w:val="single" w:sz="6" w:space="0" w:color="auto"/>
              <w:right w:val="single" w:sz="6" w:space="0" w:color="auto"/>
            </w:tcBorders>
            <w:hideMark/>
          </w:tcPr>
          <w:p w14:paraId="624FD7A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Upload Your Resume – Dialog</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2C104C7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Progress</w:t>
            </w:r>
            <w:r w:rsidRPr="0059076D">
              <w:rPr>
                <w:rFonts w:ascii="Calibri" w:hAnsi="Calibri" w:cs="Calibri"/>
                <w:color w:val="000000"/>
                <w:lang w:eastAsia="en-IN"/>
              </w:rPr>
              <w:t> </w:t>
            </w:r>
          </w:p>
        </w:tc>
        <w:tc>
          <w:tcPr>
            <w:tcW w:w="975" w:type="dxa"/>
            <w:tcBorders>
              <w:top w:val="single" w:sz="6" w:space="0" w:color="auto"/>
              <w:left w:val="single" w:sz="6" w:space="0" w:color="auto"/>
              <w:bottom w:val="single" w:sz="6" w:space="0" w:color="auto"/>
              <w:right w:val="single" w:sz="6" w:space="0" w:color="auto"/>
            </w:tcBorders>
            <w:hideMark/>
          </w:tcPr>
          <w:p w14:paraId="0852AA0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Upload Status</w:t>
            </w:r>
            <w:r w:rsidRPr="0059076D">
              <w:rPr>
                <w:rFonts w:ascii="Calibri" w:hAnsi="Calibri" w:cs="Calibri"/>
                <w:color w:val="000000"/>
                <w:lang w:eastAsia="en-IN"/>
              </w:rPr>
              <w:t> </w:t>
            </w:r>
          </w:p>
        </w:tc>
        <w:tc>
          <w:tcPr>
            <w:tcW w:w="990" w:type="dxa"/>
            <w:tcBorders>
              <w:top w:val="single" w:sz="6" w:space="0" w:color="auto"/>
              <w:left w:val="single" w:sz="6" w:space="0" w:color="auto"/>
              <w:bottom w:val="single" w:sz="6" w:space="0" w:color="auto"/>
              <w:right w:val="single" w:sz="6" w:space="0" w:color="auto"/>
            </w:tcBorders>
            <w:hideMark/>
          </w:tcPr>
          <w:p w14:paraId="6650BF5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Shows upload progress after file selection.</w:t>
            </w:r>
            <w:r w:rsidRPr="0059076D">
              <w:rPr>
                <w:rFonts w:ascii="Calibri" w:hAnsi="Calibri" w:cs="Calibri"/>
                <w:color w:val="000000"/>
                <w:lang w:eastAsia="en-IN"/>
              </w:rPr>
              <w:t> </w:t>
            </w:r>
          </w:p>
        </w:tc>
        <w:tc>
          <w:tcPr>
            <w:tcW w:w="990" w:type="dxa"/>
            <w:tcBorders>
              <w:top w:val="single" w:sz="6" w:space="0" w:color="auto"/>
              <w:left w:val="single" w:sz="6" w:space="0" w:color="auto"/>
              <w:bottom w:val="single" w:sz="6" w:space="0" w:color="auto"/>
              <w:right w:val="single" w:sz="6" w:space="0" w:color="auto"/>
            </w:tcBorders>
            <w:hideMark/>
          </w:tcPr>
          <w:p w14:paraId="42C9DB7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Progress Bar</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54F5B3D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Auto-updates</w:t>
            </w:r>
            <w:r w:rsidRPr="0059076D">
              <w:rPr>
                <w:rFonts w:ascii="Calibri" w:hAnsi="Calibri" w:cs="Calibri"/>
                <w:color w:val="000000"/>
                <w:lang w:eastAsia="en-IN"/>
              </w:rPr>
              <w:t> </w:t>
            </w:r>
          </w:p>
        </w:tc>
        <w:tc>
          <w:tcPr>
            <w:tcW w:w="975" w:type="dxa"/>
            <w:tcBorders>
              <w:top w:val="single" w:sz="6" w:space="0" w:color="auto"/>
              <w:left w:val="single" w:sz="6" w:space="0" w:color="auto"/>
              <w:bottom w:val="single" w:sz="6" w:space="0" w:color="auto"/>
              <w:right w:val="single" w:sz="6" w:space="0" w:color="auto"/>
            </w:tcBorders>
            <w:hideMark/>
          </w:tcPr>
          <w:p w14:paraId="7101BEE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0–100%</w:t>
            </w:r>
            <w:r w:rsidRPr="0059076D">
              <w:rPr>
                <w:rFonts w:ascii="Calibri" w:hAnsi="Calibri" w:cs="Calibri"/>
                <w:color w:val="000000"/>
                <w:lang w:eastAsia="en-IN"/>
              </w:rPr>
              <w:t> </w:t>
            </w:r>
          </w:p>
        </w:tc>
        <w:tc>
          <w:tcPr>
            <w:tcW w:w="900" w:type="dxa"/>
            <w:tcBorders>
              <w:top w:val="single" w:sz="6" w:space="0" w:color="auto"/>
              <w:left w:val="single" w:sz="6" w:space="0" w:color="auto"/>
              <w:bottom w:val="single" w:sz="6" w:space="0" w:color="auto"/>
              <w:right w:val="single" w:sz="6" w:space="0" w:color="auto"/>
            </w:tcBorders>
            <w:hideMark/>
          </w:tcPr>
          <w:p w14:paraId="6B05CF20"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58E800C6"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Yes (shown after selection)</w:t>
            </w:r>
            <w:r w:rsidRPr="0059076D">
              <w:rPr>
                <w:rFonts w:ascii="Calibri" w:hAnsi="Calibri" w:cs="Calibri"/>
                <w:color w:val="000000"/>
                <w:lang w:eastAsia="en-IN"/>
              </w:rPr>
              <w:t> </w:t>
            </w:r>
          </w:p>
        </w:tc>
        <w:tc>
          <w:tcPr>
            <w:tcW w:w="1095" w:type="dxa"/>
            <w:tcBorders>
              <w:top w:val="single" w:sz="6" w:space="0" w:color="auto"/>
              <w:left w:val="single" w:sz="6" w:space="0" w:color="auto"/>
              <w:bottom w:val="single" w:sz="6" w:space="0" w:color="auto"/>
              <w:right w:val="single" w:sz="6" w:space="0" w:color="auto"/>
            </w:tcBorders>
            <w:hideMark/>
          </w:tcPr>
          <w:p w14:paraId="57729966"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Must reflect actual bytes uploaded; displays error state on failure.</w:t>
            </w:r>
            <w:r w:rsidRPr="0059076D">
              <w:rPr>
                <w:rFonts w:ascii="Calibri" w:hAnsi="Calibri" w:cs="Calibri"/>
                <w:color w:val="000000"/>
                <w:lang w:eastAsia="en-IN"/>
              </w:rPr>
              <w:t> </w:t>
            </w:r>
          </w:p>
        </w:tc>
      </w:tr>
      <w:tr w:rsidR="00386CB5" w:rsidRPr="00C65D82" w14:paraId="7C06E796" w14:textId="77777777">
        <w:trPr>
          <w:trHeight w:val="615"/>
        </w:trPr>
        <w:tc>
          <w:tcPr>
            <w:tcW w:w="645" w:type="dxa"/>
            <w:tcBorders>
              <w:top w:val="single" w:sz="6" w:space="0" w:color="auto"/>
              <w:left w:val="single" w:sz="6" w:space="0" w:color="auto"/>
              <w:bottom w:val="single" w:sz="6" w:space="0" w:color="auto"/>
              <w:right w:val="single" w:sz="6" w:space="0" w:color="auto"/>
            </w:tcBorders>
            <w:hideMark/>
          </w:tcPr>
          <w:p w14:paraId="0E8D64E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Upload Your Resume – Dialog</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6164D59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Feedback</w:t>
            </w:r>
            <w:r w:rsidRPr="0059076D">
              <w:rPr>
                <w:rFonts w:ascii="Calibri" w:hAnsi="Calibri" w:cs="Calibri"/>
                <w:color w:val="000000"/>
                <w:lang w:eastAsia="en-IN"/>
              </w:rPr>
              <w:t> </w:t>
            </w:r>
          </w:p>
        </w:tc>
        <w:tc>
          <w:tcPr>
            <w:tcW w:w="975" w:type="dxa"/>
            <w:tcBorders>
              <w:top w:val="single" w:sz="6" w:space="0" w:color="auto"/>
              <w:left w:val="single" w:sz="6" w:space="0" w:color="auto"/>
              <w:bottom w:val="single" w:sz="6" w:space="0" w:color="auto"/>
              <w:right w:val="single" w:sz="6" w:space="0" w:color="auto"/>
            </w:tcBorders>
            <w:hideMark/>
          </w:tcPr>
          <w:p w14:paraId="7462323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Error: Invalid Type</w:t>
            </w:r>
            <w:r w:rsidRPr="0059076D">
              <w:rPr>
                <w:rFonts w:ascii="Calibri" w:hAnsi="Calibri" w:cs="Calibri"/>
                <w:color w:val="000000"/>
                <w:lang w:eastAsia="en-IN"/>
              </w:rPr>
              <w:t> </w:t>
            </w:r>
          </w:p>
        </w:tc>
        <w:tc>
          <w:tcPr>
            <w:tcW w:w="990" w:type="dxa"/>
            <w:tcBorders>
              <w:top w:val="single" w:sz="6" w:space="0" w:color="auto"/>
              <w:left w:val="single" w:sz="6" w:space="0" w:color="auto"/>
              <w:bottom w:val="single" w:sz="6" w:space="0" w:color="auto"/>
              <w:right w:val="single" w:sz="6" w:space="0" w:color="auto"/>
            </w:tcBorders>
            <w:hideMark/>
          </w:tcPr>
          <w:p w14:paraId="762CF1D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Inline/Toast error when file is not PDF/DOCX.</w:t>
            </w:r>
            <w:r w:rsidRPr="0059076D">
              <w:rPr>
                <w:rFonts w:ascii="Calibri" w:hAnsi="Calibri" w:cs="Calibri"/>
                <w:color w:val="000000"/>
                <w:lang w:eastAsia="en-IN"/>
              </w:rPr>
              <w:t> </w:t>
            </w:r>
          </w:p>
        </w:tc>
        <w:tc>
          <w:tcPr>
            <w:tcW w:w="990" w:type="dxa"/>
            <w:tcBorders>
              <w:top w:val="single" w:sz="6" w:space="0" w:color="auto"/>
              <w:left w:val="single" w:sz="6" w:space="0" w:color="auto"/>
              <w:bottom w:val="single" w:sz="6" w:space="0" w:color="auto"/>
              <w:right w:val="single" w:sz="6" w:space="0" w:color="auto"/>
            </w:tcBorders>
            <w:hideMark/>
          </w:tcPr>
          <w:p w14:paraId="3547D0F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Alert/Toast</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1F27EB7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Dismiss</w:t>
            </w:r>
            <w:r w:rsidRPr="0059076D">
              <w:rPr>
                <w:rFonts w:ascii="Calibri" w:hAnsi="Calibri" w:cs="Calibri"/>
                <w:color w:val="000000"/>
                <w:lang w:eastAsia="en-IN"/>
              </w:rPr>
              <w:t> </w:t>
            </w:r>
          </w:p>
        </w:tc>
        <w:tc>
          <w:tcPr>
            <w:tcW w:w="975" w:type="dxa"/>
            <w:tcBorders>
              <w:top w:val="single" w:sz="6" w:space="0" w:color="auto"/>
              <w:left w:val="single" w:sz="6" w:space="0" w:color="auto"/>
              <w:bottom w:val="single" w:sz="6" w:space="0" w:color="auto"/>
              <w:right w:val="single" w:sz="6" w:space="0" w:color="auto"/>
            </w:tcBorders>
            <w:hideMark/>
          </w:tcPr>
          <w:p w14:paraId="59822C3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900" w:type="dxa"/>
            <w:tcBorders>
              <w:top w:val="single" w:sz="6" w:space="0" w:color="auto"/>
              <w:left w:val="single" w:sz="6" w:space="0" w:color="auto"/>
              <w:bottom w:val="single" w:sz="6" w:space="0" w:color="auto"/>
              <w:right w:val="single" w:sz="6" w:space="0" w:color="auto"/>
            </w:tcBorders>
            <w:hideMark/>
          </w:tcPr>
          <w:p w14:paraId="71E74C50"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51678F7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No</w:t>
            </w:r>
            <w:r w:rsidRPr="0059076D">
              <w:rPr>
                <w:rFonts w:ascii="Calibri" w:hAnsi="Calibri" w:cs="Calibri"/>
                <w:color w:val="000000"/>
                <w:lang w:eastAsia="en-IN"/>
              </w:rPr>
              <w:t> </w:t>
            </w:r>
          </w:p>
        </w:tc>
        <w:tc>
          <w:tcPr>
            <w:tcW w:w="1095" w:type="dxa"/>
            <w:tcBorders>
              <w:top w:val="single" w:sz="6" w:space="0" w:color="auto"/>
              <w:left w:val="single" w:sz="6" w:space="0" w:color="auto"/>
              <w:bottom w:val="single" w:sz="6" w:space="0" w:color="auto"/>
              <w:right w:val="single" w:sz="6" w:space="0" w:color="auto"/>
            </w:tcBorders>
            <w:hideMark/>
          </w:tcPr>
          <w:p w14:paraId="0CF7085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Message: “Only PDF and Word files are supported.” Prevent upload.</w:t>
            </w:r>
            <w:r w:rsidRPr="0059076D">
              <w:rPr>
                <w:rFonts w:ascii="Calibri" w:hAnsi="Calibri" w:cs="Calibri"/>
                <w:color w:val="000000"/>
                <w:lang w:eastAsia="en-IN"/>
              </w:rPr>
              <w:t> </w:t>
            </w:r>
          </w:p>
        </w:tc>
      </w:tr>
      <w:tr w:rsidR="00386CB5" w:rsidRPr="00C65D82" w14:paraId="6522277D" w14:textId="77777777">
        <w:trPr>
          <w:trHeight w:val="615"/>
        </w:trPr>
        <w:tc>
          <w:tcPr>
            <w:tcW w:w="645" w:type="dxa"/>
            <w:tcBorders>
              <w:top w:val="single" w:sz="6" w:space="0" w:color="auto"/>
              <w:left w:val="single" w:sz="6" w:space="0" w:color="auto"/>
              <w:bottom w:val="single" w:sz="6" w:space="0" w:color="auto"/>
              <w:right w:val="single" w:sz="6" w:space="0" w:color="auto"/>
            </w:tcBorders>
            <w:hideMark/>
          </w:tcPr>
          <w:p w14:paraId="2FEF4F5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Upload Your Resume – Dialog</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0AC495F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Feedback</w:t>
            </w:r>
            <w:r w:rsidRPr="0059076D">
              <w:rPr>
                <w:rFonts w:ascii="Calibri" w:hAnsi="Calibri" w:cs="Calibri"/>
                <w:color w:val="000000"/>
                <w:lang w:eastAsia="en-IN"/>
              </w:rPr>
              <w:t> </w:t>
            </w:r>
          </w:p>
        </w:tc>
        <w:tc>
          <w:tcPr>
            <w:tcW w:w="975" w:type="dxa"/>
            <w:tcBorders>
              <w:top w:val="single" w:sz="6" w:space="0" w:color="auto"/>
              <w:left w:val="single" w:sz="6" w:space="0" w:color="auto"/>
              <w:bottom w:val="single" w:sz="6" w:space="0" w:color="auto"/>
              <w:right w:val="single" w:sz="6" w:space="0" w:color="auto"/>
            </w:tcBorders>
            <w:hideMark/>
          </w:tcPr>
          <w:p w14:paraId="32B96C16"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Error: File size exceed</w:t>
            </w:r>
            <w:r w:rsidRPr="0059076D">
              <w:rPr>
                <w:rFonts w:ascii="Calibri" w:hAnsi="Calibri" w:cs="Calibri"/>
                <w:color w:val="000000"/>
                <w:lang w:eastAsia="en-IN"/>
              </w:rPr>
              <w:t> </w:t>
            </w:r>
          </w:p>
        </w:tc>
        <w:tc>
          <w:tcPr>
            <w:tcW w:w="990" w:type="dxa"/>
            <w:tcBorders>
              <w:top w:val="single" w:sz="6" w:space="0" w:color="auto"/>
              <w:left w:val="single" w:sz="6" w:space="0" w:color="auto"/>
              <w:bottom w:val="single" w:sz="6" w:space="0" w:color="auto"/>
              <w:right w:val="single" w:sz="6" w:space="0" w:color="auto"/>
            </w:tcBorders>
            <w:hideMark/>
          </w:tcPr>
          <w:p w14:paraId="0E74558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Inline/Toast error when file &gt; 5MB.</w:t>
            </w:r>
            <w:r w:rsidRPr="0059076D">
              <w:rPr>
                <w:rFonts w:ascii="Calibri" w:hAnsi="Calibri" w:cs="Calibri"/>
                <w:color w:val="000000"/>
                <w:lang w:eastAsia="en-IN"/>
              </w:rPr>
              <w:t> </w:t>
            </w:r>
          </w:p>
        </w:tc>
        <w:tc>
          <w:tcPr>
            <w:tcW w:w="990" w:type="dxa"/>
            <w:tcBorders>
              <w:top w:val="single" w:sz="6" w:space="0" w:color="auto"/>
              <w:left w:val="single" w:sz="6" w:space="0" w:color="auto"/>
              <w:bottom w:val="single" w:sz="6" w:space="0" w:color="auto"/>
              <w:right w:val="single" w:sz="6" w:space="0" w:color="auto"/>
            </w:tcBorders>
            <w:hideMark/>
          </w:tcPr>
          <w:p w14:paraId="20028F4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Alert/Toast</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1D3EC80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Dismiss</w:t>
            </w:r>
            <w:r w:rsidRPr="0059076D">
              <w:rPr>
                <w:rFonts w:ascii="Calibri" w:hAnsi="Calibri" w:cs="Calibri"/>
                <w:color w:val="000000"/>
                <w:lang w:eastAsia="en-IN"/>
              </w:rPr>
              <w:t> </w:t>
            </w:r>
          </w:p>
        </w:tc>
        <w:tc>
          <w:tcPr>
            <w:tcW w:w="975" w:type="dxa"/>
            <w:tcBorders>
              <w:top w:val="single" w:sz="6" w:space="0" w:color="auto"/>
              <w:left w:val="single" w:sz="6" w:space="0" w:color="auto"/>
              <w:bottom w:val="single" w:sz="6" w:space="0" w:color="auto"/>
              <w:right w:val="single" w:sz="6" w:space="0" w:color="auto"/>
            </w:tcBorders>
            <w:hideMark/>
          </w:tcPr>
          <w:p w14:paraId="0C8D2B8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900" w:type="dxa"/>
            <w:tcBorders>
              <w:top w:val="single" w:sz="6" w:space="0" w:color="auto"/>
              <w:left w:val="single" w:sz="6" w:space="0" w:color="auto"/>
              <w:bottom w:val="single" w:sz="6" w:space="0" w:color="auto"/>
              <w:right w:val="single" w:sz="6" w:space="0" w:color="auto"/>
            </w:tcBorders>
            <w:hideMark/>
          </w:tcPr>
          <w:p w14:paraId="1ECAE81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6936168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No</w:t>
            </w:r>
            <w:r w:rsidRPr="0059076D">
              <w:rPr>
                <w:rFonts w:ascii="Calibri" w:hAnsi="Calibri" w:cs="Calibri"/>
                <w:color w:val="000000"/>
                <w:lang w:eastAsia="en-IN"/>
              </w:rPr>
              <w:t> </w:t>
            </w:r>
          </w:p>
        </w:tc>
        <w:tc>
          <w:tcPr>
            <w:tcW w:w="1095" w:type="dxa"/>
            <w:tcBorders>
              <w:top w:val="single" w:sz="6" w:space="0" w:color="auto"/>
              <w:left w:val="single" w:sz="6" w:space="0" w:color="auto"/>
              <w:bottom w:val="single" w:sz="6" w:space="0" w:color="auto"/>
              <w:right w:val="single" w:sz="6" w:space="0" w:color="auto"/>
            </w:tcBorders>
            <w:hideMark/>
          </w:tcPr>
          <w:p w14:paraId="5B0B8CB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Message: “File size must be 5MB or less.” Prevent upload.</w:t>
            </w:r>
            <w:r w:rsidRPr="0059076D">
              <w:rPr>
                <w:rFonts w:ascii="Calibri" w:hAnsi="Calibri" w:cs="Calibri"/>
                <w:color w:val="000000"/>
                <w:lang w:eastAsia="en-IN"/>
              </w:rPr>
              <w:t> </w:t>
            </w:r>
          </w:p>
        </w:tc>
      </w:tr>
      <w:tr w:rsidR="00386CB5" w:rsidRPr="00C65D82" w14:paraId="148CEA3F" w14:textId="77777777">
        <w:trPr>
          <w:trHeight w:val="930"/>
        </w:trPr>
        <w:tc>
          <w:tcPr>
            <w:tcW w:w="645" w:type="dxa"/>
            <w:tcBorders>
              <w:top w:val="single" w:sz="6" w:space="0" w:color="auto"/>
              <w:left w:val="single" w:sz="6" w:space="0" w:color="auto"/>
              <w:bottom w:val="single" w:sz="6" w:space="0" w:color="auto"/>
              <w:right w:val="single" w:sz="6" w:space="0" w:color="auto"/>
            </w:tcBorders>
            <w:hideMark/>
          </w:tcPr>
          <w:p w14:paraId="6A51CC8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Upload Your Resume – Dialog</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5F2093B6"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Feedback</w:t>
            </w:r>
            <w:r w:rsidRPr="0059076D">
              <w:rPr>
                <w:rFonts w:ascii="Calibri" w:hAnsi="Calibri" w:cs="Calibri"/>
                <w:color w:val="000000"/>
                <w:lang w:eastAsia="en-IN"/>
              </w:rPr>
              <w:t> </w:t>
            </w:r>
          </w:p>
        </w:tc>
        <w:tc>
          <w:tcPr>
            <w:tcW w:w="975" w:type="dxa"/>
            <w:tcBorders>
              <w:top w:val="single" w:sz="6" w:space="0" w:color="auto"/>
              <w:left w:val="single" w:sz="6" w:space="0" w:color="auto"/>
              <w:bottom w:val="single" w:sz="6" w:space="0" w:color="auto"/>
              <w:right w:val="single" w:sz="6" w:space="0" w:color="auto"/>
            </w:tcBorders>
            <w:hideMark/>
          </w:tcPr>
          <w:p w14:paraId="7FCF9530"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Error: Resume Limit Reached</w:t>
            </w:r>
            <w:r w:rsidRPr="0059076D">
              <w:rPr>
                <w:rFonts w:ascii="Calibri" w:hAnsi="Calibri" w:cs="Calibri"/>
                <w:color w:val="000000"/>
                <w:lang w:eastAsia="en-IN"/>
              </w:rPr>
              <w:t> </w:t>
            </w:r>
          </w:p>
        </w:tc>
        <w:tc>
          <w:tcPr>
            <w:tcW w:w="990" w:type="dxa"/>
            <w:tcBorders>
              <w:top w:val="single" w:sz="6" w:space="0" w:color="auto"/>
              <w:left w:val="single" w:sz="6" w:space="0" w:color="auto"/>
              <w:bottom w:val="single" w:sz="6" w:space="0" w:color="auto"/>
              <w:right w:val="single" w:sz="6" w:space="0" w:color="auto"/>
            </w:tcBorders>
            <w:hideMark/>
          </w:tcPr>
          <w:p w14:paraId="599B5E1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Error shown if student already has 5 resumes.</w:t>
            </w:r>
            <w:r w:rsidRPr="0059076D">
              <w:rPr>
                <w:rFonts w:ascii="Calibri" w:hAnsi="Calibri" w:cs="Calibri"/>
                <w:color w:val="000000"/>
                <w:lang w:eastAsia="en-IN"/>
              </w:rPr>
              <w:t> </w:t>
            </w:r>
          </w:p>
        </w:tc>
        <w:tc>
          <w:tcPr>
            <w:tcW w:w="990" w:type="dxa"/>
            <w:tcBorders>
              <w:top w:val="single" w:sz="6" w:space="0" w:color="auto"/>
              <w:left w:val="single" w:sz="6" w:space="0" w:color="auto"/>
              <w:bottom w:val="single" w:sz="6" w:space="0" w:color="auto"/>
              <w:right w:val="single" w:sz="6" w:space="0" w:color="auto"/>
            </w:tcBorders>
            <w:hideMark/>
          </w:tcPr>
          <w:p w14:paraId="3875FB7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Alert/Toast</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213CCCE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Dismiss</w:t>
            </w:r>
            <w:r w:rsidRPr="0059076D">
              <w:rPr>
                <w:rFonts w:ascii="Calibri" w:hAnsi="Calibri" w:cs="Calibri"/>
                <w:color w:val="000000"/>
                <w:lang w:eastAsia="en-IN"/>
              </w:rPr>
              <w:t> </w:t>
            </w:r>
          </w:p>
        </w:tc>
        <w:tc>
          <w:tcPr>
            <w:tcW w:w="975" w:type="dxa"/>
            <w:tcBorders>
              <w:top w:val="single" w:sz="6" w:space="0" w:color="auto"/>
              <w:left w:val="single" w:sz="6" w:space="0" w:color="auto"/>
              <w:bottom w:val="single" w:sz="6" w:space="0" w:color="auto"/>
              <w:right w:val="single" w:sz="6" w:space="0" w:color="auto"/>
            </w:tcBorders>
            <w:hideMark/>
          </w:tcPr>
          <w:p w14:paraId="348DE7D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900" w:type="dxa"/>
            <w:tcBorders>
              <w:top w:val="single" w:sz="6" w:space="0" w:color="auto"/>
              <w:left w:val="single" w:sz="6" w:space="0" w:color="auto"/>
              <w:bottom w:val="single" w:sz="6" w:space="0" w:color="auto"/>
              <w:right w:val="single" w:sz="6" w:space="0" w:color="auto"/>
            </w:tcBorders>
            <w:hideMark/>
          </w:tcPr>
          <w:p w14:paraId="43037A0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776DE38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No</w:t>
            </w:r>
            <w:r w:rsidRPr="0059076D">
              <w:rPr>
                <w:rFonts w:ascii="Calibri" w:hAnsi="Calibri" w:cs="Calibri"/>
                <w:color w:val="000000"/>
                <w:lang w:eastAsia="en-IN"/>
              </w:rPr>
              <w:t> </w:t>
            </w:r>
          </w:p>
        </w:tc>
        <w:tc>
          <w:tcPr>
            <w:tcW w:w="1095" w:type="dxa"/>
            <w:tcBorders>
              <w:top w:val="single" w:sz="6" w:space="0" w:color="auto"/>
              <w:left w:val="single" w:sz="6" w:space="0" w:color="auto"/>
              <w:bottom w:val="single" w:sz="6" w:space="0" w:color="auto"/>
              <w:right w:val="single" w:sz="6" w:space="0" w:color="auto"/>
            </w:tcBorders>
            <w:hideMark/>
          </w:tcPr>
          <w:p w14:paraId="4DBE31E5"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Message: “You have reached the maximum resume limit. Delete one to upload a new one.” Block flow.</w:t>
            </w:r>
            <w:r w:rsidRPr="0059076D">
              <w:rPr>
                <w:rFonts w:ascii="Calibri" w:hAnsi="Calibri" w:cs="Calibri"/>
                <w:color w:val="000000"/>
                <w:lang w:eastAsia="en-IN"/>
              </w:rPr>
              <w:t> </w:t>
            </w:r>
          </w:p>
        </w:tc>
      </w:tr>
      <w:tr w:rsidR="00386CB5" w:rsidRPr="00C65D82" w14:paraId="60B27650" w14:textId="77777777">
        <w:trPr>
          <w:trHeight w:val="615"/>
        </w:trPr>
        <w:tc>
          <w:tcPr>
            <w:tcW w:w="645" w:type="dxa"/>
            <w:tcBorders>
              <w:top w:val="single" w:sz="6" w:space="0" w:color="auto"/>
              <w:left w:val="single" w:sz="6" w:space="0" w:color="auto"/>
              <w:bottom w:val="single" w:sz="6" w:space="0" w:color="auto"/>
              <w:right w:val="single" w:sz="6" w:space="0" w:color="auto"/>
            </w:tcBorders>
            <w:hideMark/>
          </w:tcPr>
          <w:p w14:paraId="7D03345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Editor – Parsed View</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7EFD1745"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Personal Information</w:t>
            </w:r>
            <w:r w:rsidRPr="0059076D">
              <w:rPr>
                <w:rFonts w:ascii="Calibri" w:hAnsi="Calibri" w:cs="Calibri"/>
                <w:color w:val="000000"/>
                <w:lang w:eastAsia="en-IN"/>
              </w:rPr>
              <w:t> </w:t>
            </w:r>
          </w:p>
        </w:tc>
        <w:tc>
          <w:tcPr>
            <w:tcW w:w="975" w:type="dxa"/>
            <w:tcBorders>
              <w:top w:val="single" w:sz="6" w:space="0" w:color="auto"/>
              <w:left w:val="single" w:sz="6" w:space="0" w:color="auto"/>
              <w:bottom w:val="single" w:sz="6" w:space="0" w:color="auto"/>
              <w:right w:val="single" w:sz="6" w:space="0" w:color="auto"/>
            </w:tcBorders>
            <w:hideMark/>
          </w:tcPr>
          <w:p w14:paraId="4E72AE86"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Name</w:t>
            </w:r>
            <w:r w:rsidRPr="0059076D">
              <w:rPr>
                <w:rFonts w:ascii="Calibri" w:hAnsi="Calibri" w:cs="Calibri"/>
                <w:color w:val="000000"/>
                <w:lang w:eastAsia="en-IN"/>
              </w:rPr>
              <w:t> </w:t>
            </w:r>
          </w:p>
        </w:tc>
        <w:tc>
          <w:tcPr>
            <w:tcW w:w="990" w:type="dxa"/>
            <w:tcBorders>
              <w:top w:val="single" w:sz="6" w:space="0" w:color="auto"/>
              <w:left w:val="single" w:sz="6" w:space="0" w:color="auto"/>
              <w:bottom w:val="single" w:sz="6" w:space="0" w:color="auto"/>
              <w:right w:val="single" w:sz="6" w:space="0" w:color="auto"/>
            </w:tcBorders>
            <w:hideMark/>
          </w:tcPr>
          <w:p w14:paraId="209E194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Parsed full name; editable.</w:t>
            </w:r>
            <w:r w:rsidRPr="0059076D">
              <w:rPr>
                <w:rFonts w:ascii="Calibri" w:hAnsi="Calibri" w:cs="Calibri"/>
                <w:color w:val="000000"/>
                <w:lang w:eastAsia="en-IN"/>
              </w:rPr>
              <w:t> </w:t>
            </w:r>
          </w:p>
        </w:tc>
        <w:tc>
          <w:tcPr>
            <w:tcW w:w="990" w:type="dxa"/>
            <w:tcBorders>
              <w:top w:val="single" w:sz="6" w:space="0" w:color="auto"/>
              <w:left w:val="single" w:sz="6" w:space="0" w:color="auto"/>
              <w:bottom w:val="single" w:sz="6" w:space="0" w:color="auto"/>
              <w:right w:val="single" w:sz="6" w:space="0" w:color="auto"/>
            </w:tcBorders>
            <w:hideMark/>
          </w:tcPr>
          <w:p w14:paraId="6C3CA76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Text Input</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6DEE5EB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975" w:type="dxa"/>
            <w:tcBorders>
              <w:top w:val="single" w:sz="6" w:space="0" w:color="auto"/>
              <w:left w:val="single" w:sz="6" w:space="0" w:color="auto"/>
              <w:bottom w:val="single" w:sz="6" w:space="0" w:color="auto"/>
              <w:right w:val="single" w:sz="6" w:space="0" w:color="auto"/>
            </w:tcBorders>
            <w:hideMark/>
          </w:tcPr>
          <w:p w14:paraId="6CB3DBD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Letters, spaces, punctuation</w:t>
            </w:r>
            <w:r w:rsidRPr="0059076D">
              <w:rPr>
                <w:rFonts w:ascii="Calibri" w:hAnsi="Calibri" w:cs="Calibri"/>
                <w:color w:val="000000"/>
                <w:lang w:eastAsia="en-IN"/>
              </w:rPr>
              <w:t> </w:t>
            </w:r>
          </w:p>
        </w:tc>
        <w:tc>
          <w:tcPr>
            <w:tcW w:w="900" w:type="dxa"/>
            <w:tcBorders>
              <w:top w:val="single" w:sz="6" w:space="0" w:color="auto"/>
              <w:left w:val="single" w:sz="6" w:space="0" w:color="auto"/>
              <w:bottom w:val="single" w:sz="6" w:space="0" w:color="auto"/>
              <w:right w:val="single" w:sz="6" w:space="0" w:color="auto"/>
            </w:tcBorders>
            <w:hideMark/>
          </w:tcPr>
          <w:p w14:paraId="4B0650E0"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2–100 chars</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4C598601"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Yes</w:t>
            </w:r>
            <w:r w:rsidRPr="0059076D">
              <w:rPr>
                <w:rFonts w:ascii="Calibri" w:hAnsi="Calibri" w:cs="Calibri"/>
                <w:color w:val="000000"/>
                <w:lang w:eastAsia="en-IN"/>
              </w:rPr>
              <w:t> </w:t>
            </w:r>
          </w:p>
        </w:tc>
        <w:tc>
          <w:tcPr>
            <w:tcW w:w="1095" w:type="dxa"/>
            <w:tcBorders>
              <w:top w:val="single" w:sz="6" w:space="0" w:color="auto"/>
              <w:left w:val="single" w:sz="6" w:space="0" w:color="auto"/>
              <w:bottom w:val="single" w:sz="6" w:space="0" w:color="auto"/>
              <w:right w:val="single" w:sz="6" w:space="0" w:color="auto"/>
            </w:tcBorders>
            <w:hideMark/>
          </w:tcPr>
          <w:p w14:paraId="2176AC0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Required; trim spaces; must contain letters.</w:t>
            </w:r>
            <w:r w:rsidRPr="0059076D">
              <w:rPr>
                <w:rFonts w:ascii="Calibri" w:hAnsi="Calibri" w:cs="Calibri"/>
                <w:color w:val="000000"/>
                <w:lang w:eastAsia="en-IN"/>
              </w:rPr>
              <w:t> </w:t>
            </w:r>
          </w:p>
        </w:tc>
      </w:tr>
      <w:tr w:rsidR="00386CB5" w:rsidRPr="00C65D82" w14:paraId="02C72FEA" w14:textId="77777777">
        <w:trPr>
          <w:trHeight w:val="615"/>
        </w:trPr>
        <w:tc>
          <w:tcPr>
            <w:tcW w:w="645" w:type="dxa"/>
            <w:tcBorders>
              <w:top w:val="single" w:sz="6" w:space="0" w:color="auto"/>
              <w:left w:val="single" w:sz="6" w:space="0" w:color="auto"/>
              <w:bottom w:val="single" w:sz="6" w:space="0" w:color="auto"/>
              <w:right w:val="single" w:sz="6" w:space="0" w:color="auto"/>
            </w:tcBorders>
            <w:hideMark/>
          </w:tcPr>
          <w:p w14:paraId="3971B8E0"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Editor – Parsed View</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5ACE2CB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Personal Information</w:t>
            </w:r>
            <w:r w:rsidRPr="0059076D">
              <w:rPr>
                <w:rFonts w:ascii="Calibri" w:hAnsi="Calibri" w:cs="Calibri"/>
                <w:color w:val="000000"/>
                <w:lang w:eastAsia="en-IN"/>
              </w:rPr>
              <w:t> </w:t>
            </w:r>
          </w:p>
        </w:tc>
        <w:tc>
          <w:tcPr>
            <w:tcW w:w="975" w:type="dxa"/>
            <w:tcBorders>
              <w:top w:val="single" w:sz="6" w:space="0" w:color="auto"/>
              <w:left w:val="single" w:sz="6" w:space="0" w:color="auto"/>
              <w:bottom w:val="single" w:sz="6" w:space="0" w:color="auto"/>
              <w:right w:val="single" w:sz="6" w:space="0" w:color="auto"/>
            </w:tcBorders>
            <w:hideMark/>
          </w:tcPr>
          <w:p w14:paraId="32970D7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Email</w:t>
            </w:r>
            <w:r w:rsidRPr="0059076D">
              <w:rPr>
                <w:rFonts w:ascii="Calibri" w:hAnsi="Calibri" w:cs="Calibri"/>
                <w:color w:val="000000"/>
                <w:lang w:eastAsia="en-IN"/>
              </w:rPr>
              <w:t> </w:t>
            </w:r>
          </w:p>
        </w:tc>
        <w:tc>
          <w:tcPr>
            <w:tcW w:w="990" w:type="dxa"/>
            <w:tcBorders>
              <w:top w:val="single" w:sz="6" w:space="0" w:color="auto"/>
              <w:left w:val="single" w:sz="6" w:space="0" w:color="auto"/>
              <w:bottom w:val="single" w:sz="6" w:space="0" w:color="auto"/>
              <w:right w:val="single" w:sz="6" w:space="0" w:color="auto"/>
            </w:tcBorders>
            <w:hideMark/>
          </w:tcPr>
          <w:p w14:paraId="67EBD6D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Parsed email; editable.</w:t>
            </w:r>
            <w:r w:rsidRPr="0059076D">
              <w:rPr>
                <w:rFonts w:ascii="Calibri" w:hAnsi="Calibri" w:cs="Calibri"/>
                <w:color w:val="000000"/>
                <w:lang w:eastAsia="en-IN"/>
              </w:rPr>
              <w:t> </w:t>
            </w:r>
          </w:p>
        </w:tc>
        <w:tc>
          <w:tcPr>
            <w:tcW w:w="990" w:type="dxa"/>
            <w:tcBorders>
              <w:top w:val="single" w:sz="6" w:space="0" w:color="auto"/>
              <w:left w:val="single" w:sz="6" w:space="0" w:color="auto"/>
              <w:bottom w:val="single" w:sz="6" w:space="0" w:color="auto"/>
              <w:right w:val="single" w:sz="6" w:space="0" w:color="auto"/>
            </w:tcBorders>
            <w:hideMark/>
          </w:tcPr>
          <w:p w14:paraId="5D9E86D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Email Input</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25A7ECE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975" w:type="dxa"/>
            <w:tcBorders>
              <w:top w:val="single" w:sz="6" w:space="0" w:color="auto"/>
              <w:left w:val="single" w:sz="6" w:space="0" w:color="auto"/>
              <w:bottom w:val="single" w:sz="6" w:space="0" w:color="auto"/>
              <w:right w:val="single" w:sz="6" w:space="0" w:color="auto"/>
            </w:tcBorders>
            <w:hideMark/>
          </w:tcPr>
          <w:p w14:paraId="36382AF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Valid email address</w:t>
            </w:r>
            <w:r w:rsidRPr="0059076D">
              <w:rPr>
                <w:rFonts w:ascii="Calibri" w:hAnsi="Calibri" w:cs="Calibri"/>
                <w:color w:val="000000"/>
                <w:lang w:eastAsia="en-IN"/>
              </w:rPr>
              <w:t> </w:t>
            </w:r>
          </w:p>
        </w:tc>
        <w:tc>
          <w:tcPr>
            <w:tcW w:w="900" w:type="dxa"/>
            <w:tcBorders>
              <w:top w:val="single" w:sz="6" w:space="0" w:color="auto"/>
              <w:left w:val="single" w:sz="6" w:space="0" w:color="auto"/>
              <w:bottom w:val="single" w:sz="6" w:space="0" w:color="auto"/>
              <w:right w:val="single" w:sz="6" w:space="0" w:color="auto"/>
            </w:tcBorders>
            <w:hideMark/>
          </w:tcPr>
          <w:p w14:paraId="23D61A4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5–254 chars</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67BB04F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Yes</w:t>
            </w:r>
            <w:r w:rsidRPr="0059076D">
              <w:rPr>
                <w:rFonts w:ascii="Calibri" w:hAnsi="Calibri" w:cs="Calibri"/>
                <w:color w:val="000000"/>
                <w:lang w:eastAsia="en-IN"/>
              </w:rPr>
              <w:t> </w:t>
            </w:r>
          </w:p>
        </w:tc>
        <w:tc>
          <w:tcPr>
            <w:tcW w:w="1095" w:type="dxa"/>
            <w:tcBorders>
              <w:top w:val="single" w:sz="6" w:space="0" w:color="auto"/>
              <w:left w:val="single" w:sz="6" w:space="0" w:color="auto"/>
              <w:bottom w:val="single" w:sz="6" w:space="0" w:color="auto"/>
              <w:right w:val="single" w:sz="6" w:space="0" w:color="auto"/>
            </w:tcBorders>
            <w:hideMark/>
          </w:tcPr>
          <w:p w14:paraId="0CBB26A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Must match email pattern; no leading/trailing spaces.</w:t>
            </w:r>
            <w:r w:rsidRPr="0059076D">
              <w:rPr>
                <w:rFonts w:ascii="Calibri" w:hAnsi="Calibri" w:cs="Calibri"/>
                <w:color w:val="000000"/>
                <w:lang w:eastAsia="en-IN"/>
              </w:rPr>
              <w:t> </w:t>
            </w:r>
          </w:p>
        </w:tc>
      </w:tr>
      <w:tr w:rsidR="00386CB5" w:rsidRPr="00C65D82" w14:paraId="0EC07900" w14:textId="77777777">
        <w:trPr>
          <w:trHeight w:val="615"/>
        </w:trPr>
        <w:tc>
          <w:tcPr>
            <w:tcW w:w="645" w:type="dxa"/>
            <w:tcBorders>
              <w:top w:val="single" w:sz="6" w:space="0" w:color="auto"/>
              <w:left w:val="single" w:sz="6" w:space="0" w:color="auto"/>
              <w:bottom w:val="single" w:sz="6" w:space="0" w:color="auto"/>
              <w:right w:val="single" w:sz="6" w:space="0" w:color="auto"/>
            </w:tcBorders>
            <w:hideMark/>
          </w:tcPr>
          <w:p w14:paraId="2E85C38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Editor – Parsed View</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5CABE41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Personal Information</w:t>
            </w:r>
            <w:r w:rsidRPr="0059076D">
              <w:rPr>
                <w:rFonts w:ascii="Calibri" w:hAnsi="Calibri" w:cs="Calibri"/>
                <w:color w:val="000000"/>
                <w:lang w:eastAsia="en-IN"/>
              </w:rPr>
              <w:t> </w:t>
            </w:r>
          </w:p>
        </w:tc>
        <w:tc>
          <w:tcPr>
            <w:tcW w:w="975" w:type="dxa"/>
            <w:tcBorders>
              <w:top w:val="single" w:sz="6" w:space="0" w:color="auto"/>
              <w:left w:val="single" w:sz="6" w:space="0" w:color="auto"/>
              <w:bottom w:val="single" w:sz="6" w:space="0" w:color="auto"/>
              <w:right w:val="single" w:sz="6" w:space="0" w:color="auto"/>
            </w:tcBorders>
            <w:hideMark/>
          </w:tcPr>
          <w:p w14:paraId="495B595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Phone</w:t>
            </w:r>
            <w:r w:rsidRPr="0059076D">
              <w:rPr>
                <w:rFonts w:ascii="Calibri" w:hAnsi="Calibri" w:cs="Calibri"/>
                <w:color w:val="000000"/>
                <w:lang w:eastAsia="en-IN"/>
              </w:rPr>
              <w:t> </w:t>
            </w:r>
          </w:p>
        </w:tc>
        <w:tc>
          <w:tcPr>
            <w:tcW w:w="990" w:type="dxa"/>
            <w:tcBorders>
              <w:top w:val="single" w:sz="6" w:space="0" w:color="auto"/>
              <w:left w:val="single" w:sz="6" w:space="0" w:color="auto"/>
              <w:bottom w:val="single" w:sz="6" w:space="0" w:color="auto"/>
              <w:right w:val="single" w:sz="6" w:space="0" w:color="auto"/>
            </w:tcBorders>
            <w:hideMark/>
          </w:tcPr>
          <w:p w14:paraId="507E736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Parsed phone; editable.</w:t>
            </w:r>
            <w:r w:rsidRPr="0059076D">
              <w:rPr>
                <w:rFonts w:ascii="Calibri" w:hAnsi="Calibri" w:cs="Calibri"/>
                <w:color w:val="000000"/>
                <w:lang w:eastAsia="en-IN"/>
              </w:rPr>
              <w:t> </w:t>
            </w:r>
          </w:p>
        </w:tc>
        <w:tc>
          <w:tcPr>
            <w:tcW w:w="990" w:type="dxa"/>
            <w:tcBorders>
              <w:top w:val="single" w:sz="6" w:space="0" w:color="auto"/>
              <w:left w:val="single" w:sz="6" w:space="0" w:color="auto"/>
              <w:bottom w:val="single" w:sz="6" w:space="0" w:color="auto"/>
              <w:right w:val="single" w:sz="6" w:space="0" w:color="auto"/>
            </w:tcBorders>
            <w:hideMark/>
          </w:tcPr>
          <w:p w14:paraId="1E1D533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Tel Input</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660E2BF0"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975" w:type="dxa"/>
            <w:tcBorders>
              <w:top w:val="single" w:sz="6" w:space="0" w:color="auto"/>
              <w:left w:val="single" w:sz="6" w:space="0" w:color="auto"/>
              <w:bottom w:val="single" w:sz="6" w:space="0" w:color="auto"/>
              <w:right w:val="single" w:sz="6" w:space="0" w:color="auto"/>
            </w:tcBorders>
            <w:hideMark/>
          </w:tcPr>
          <w:p w14:paraId="48B8708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Digits, +, (), -, spaces</w:t>
            </w:r>
            <w:r w:rsidRPr="0059076D">
              <w:rPr>
                <w:rFonts w:ascii="Calibri" w:hAnsi="Calibri" w:cs="Calibri"/>
                <w:color w:val="000000"/>
                <w:lang w:eastAsia="en-IN"/>
              </w:rPr>
              <w:t> </w:t>
            </w:r>
          </w:p>
        </w:tc>
        <w:tc>
          <w:tcPr>
            <w:tcW w:w="900" w:type="dxa"/>
            <w:tcBorders>
              <w:top w:val="single" w:sz="6" w:space="0" w:color="auto"/>
              <w:left w:val="single" w:sz="6" w:space="0" w:color="auto"/>
              <w:bottom w:val="single" w:sz="6" w:space="0" w:color="auto"/>
              <w:right w:val="single" w:sz="6" w:space="0" w:color="auto"/>
            </w:tcBorders>
            <w:hideMark/>
          </w:tcPr>
          <w:p w14:paraId="66C2AD4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7–20 digits (normalized)</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557F929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Yes</w:t>
            </w:r>
            <w:r w:rsidRPr="0059076D">
              <w:rPr>
                <w:rFonts w:ascii="Calibri" w:hAnsi="Calibri" w:cs="Calibri"/>
                <w:color w:val="000000"/>
                <w:lang w:eastAsia="en-IN"/>
              </w:rPr>
              <w:t> </w:t>
            </w:r>
          </w:p>
        </w:tc>
        <w:tc>
          <w:tcPr>
            <w:tcW w:w="1095" w:type="dxa"/>
            <w:tcBorders>
              <w:top w:val="single" w:sz="6" w:space="0" w:color="auto"/>
              <w:left w:val="single" w:sz="6" w:space="0" w:color="auto"/>
              <w:bottom w:val="single" w:sz="6" w:space="0" w:color="auto"/>
              <w:right w:val="single" w:sz="6" w:space="0" w:color="auto"/>
            </w:tcBorders>
            <w:hideMark/>
          </w:tcPr>
          <w:p w14:paraId="1A28152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Numeric after normalization; show inline error on invalid phone.</w:t>
            </w:r>
            <w:r w:rsidRPr="0059076D">
              <w:rPr>
                <w:rFonts w:ascii="Calibri" w:hAnsi="Calibri" w:cs="Calibri"/>
                <w:color w:val="000000"/>
                <w:lang w:eastAsia="en-IN"/>
              </w:rPr>
              <w:t> </w:t>
            </w:r>
          </w:p>
        </w:tc>
      </w:tr>
      <w:tr w:rsidR="00386CB5" w:rsidRPr="00C65D82" w14:paraId="469C24CE" w14:textId="77777777">
        <w:trPr>
          <w:trHeight w:val="615"/>
        </w:trPr>
        <w:tc>
          <w:tcPr>
            <w:tcW w:w="645" w:type="dxa"/>
            <w:tcBorders>
              <w:top w:val="single" w:sz="6" w:space="0" w:color="auto"/>
              <w:left w:val="single" w:sz="6" w:space="0" w:color="auto"/>
              <w:bottom w:val="single" w:sz="6" w:space="0" w:color="auto"/>
              <w:right w:val="single" w:sz="6" w:space="0" w:color="auto"/>
            </w:tcBorders>
            <w:hideMark/>
          </w:tcPr>
          <w:p w14:paraId="08EEA3D5"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Editor – Parsed View</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460FEA0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Education</w:t>
            </w:r>
            <w:r w:rsidRPr="0059076D">
              <w:rPr>
                <w:rFonts w:ascii="Calibri" w:hAnsi="Calibri" w:cs="Calibri"/>
                <w:color w:val="000000"/>
                <w:lang w:eastAsia="en-IN"/>
              </w:rPr>
              <w:t> </w:t>
            </w:r>
          </w:p>
        </w:tc>
        <w:tc>
          <w:tcPr>
            <w:tcW w:w="975" w:type="dxa"/>
            <w:tcBorders>
              <w:top w:val="single" w:sz="6" w:space="0" w:color="auto"/>
              <w:left w:val="single" w:sz="6" w:space="0" w:color="auto"/>
              <w:bottom w:val="single" w:sz="6" w:space="0" w:color="auto"/>
              <w:right w:val="single" w:sz="6" w:space="0" w:color="auto"/>
            </w:tcBorders>
            <w:hideMark/>
          </w:tcPr>
          <w:p w14:paraId="6B914170"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School</w:t>
            </w:r>
            <w:r w:rsidRPr="0059076D">
              <w:rPr>
                <w:rFonts w:ascii="Calibri" w:hAnsi="Calibri" w:cs="Calibri"/>
                <w:color w:val="000000"/>
                <w:lang w:eastAsia="en-IN"/>
              </w:rPr>
              <w:t> </w:t>
            </w:r>
          </w:p>
        </w:tc>
        <w:tc>
          <w:tcPr>
            <w:tcW w:w="990" w:type="dxa"/>
            <w:tcBorders>
              <w:top w:val="single" w:sz="6" w:space="0" w:color="auto"/>
              <w:left w:val="single" w:sz="6" w:space="0" w:color="auto"/>
              <w:bottom w:val="single" w:sz="6" w:space="0" w:color="auto"/>
              <w:right w:val="single" w:sz="6" w:space="0" w:color="auto"/>
            </w:tcBorders>
            <w:hideMark/>
          </w:tcPr>
          <w:p w14:paraId="3E88696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Parsed institution name; editable.</w:t>
            </w:r>
            <w:r w:rsidRPr="0059076D">
              <w:rPr>
                <w:rFonts w:ascii="Calibri" w:hAnsi="Calibri" w:cs="Calibri"/>
                <w:color w:val="000000"/>
                <w:lang w:eastAsia="en-IN"/>
              </w:rPr>
              <w:t> </w:t>
            </w:r>
          </w:p>
        </w:tc>
        <w:tc>
          <w:tcPr>
            <w:tcW w:w="990" w:type="dxa"/>
            <w:tcBorders>
              <w:top w:val="single" w:sz="6" w:space="0" w:color="auto"/>
              <w:left w:val="single" w:sz="6" w:space="0" w:color="auto"/>
              <w:bottom w:val="single" w:sz="6" w:space="0" w:color="auto"/>
              <w:right w:val="single" w:sz="6" w:space="0" w:color="auto"/>
            </w:tcBorders>
            <w:hideMark/>
          </w:tcPr>
          <w:p w14:paraId="1240C79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Text Input</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5A35117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975" w:type="dxa"/>
            <w:tcBorders>
              <w:top w:val="single" w:sz="6" w:space="0" w:color="auto"/>
              <w:left w:val="single" w:sz="6" w:space="0" w:color="auto"/>
              <w:bottom w:val="single" w:sz="6" w:space="0" w:color="auto"/>
              <w:right w:val="single" w:sz="6" w:space="0" w:color="auto"/>
            </w:tcBorders>
            <w:hideMark/>
          </w:tcPr>
          <w:p w14:paraId="40ECE65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Alphanumeric &amp; punctuation</w:t>
            </w:r>
            <w:r w:rsidRPr="0059076D">
              <w:rPr>
                <w:rFonts w:ascii="Calibri" w:hAnsi="Calibri" w:cs="Calibri"/>
                <w:color w:val="000000"/>
                <w:lang w:eastAsia="en-IN"/>
              </w:rPr>
              <w:t> </w:t>
            </w:r>
          </w:p>
        </w:tc>
        <w:tc>
          <w:tcPr>
            <w:tcW w:w="900" w:type="dxa"/>
            <w:tcBorders>
              <w:top w:val="single" w:sz="6" w:space="0" w:color="auto"/>
              <w:left w:val="single" w:sz="6" w:space="0" w:color="auto"/>
              <w:bottom w:val="single" w:sz="6" w:space="0" w:color="auto"/>
              <w:right w:val="single" w:sz="6" w:space="0" w:color="auto"/>
            </w:tcBorders>
            <w:hideMark/>
          </w:tcPr>
          <w:p w14:paraId="5B4E6496"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2–120 chars</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6975B06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Yes</w:t>
            </w:r>
            <w:r w:rsidRPr="0059076D">
              <w:rPr>
                <w:rFonts w:ascii="Calibri" w:hAnsi="Calibri" w:cs="Calibri"/>
                <w:color w:val="000000"/>
                <w:lang w:eastAsia="en-IN"/>
              </w:rPr>
              <w:t> </w:t>
            </w:r>
          </w:p>
        </w:tc>
        <w:tc>
          <w:tcPr>
            <w:tcW w:w="1095" w:type="dxa"/>
            <w:tcBorders>
              <w:top w:val="single" w:sz="6" w:space="0" w:color="auto"/>
              <w:left w:val="single" w:sz="6" w:space="0" w:color="auto"/>
              <w:bottom w:val="single" w:sz="6" w:space="0" w:color="auto"/>
              <w:right w:val="single" w:sz="6" w:space="0" w:color="auto"/>
            </w:tcBorders>
            <w:hideMark/>
          </w:tcPr>
          <w:p w14:paraId="62FE0895"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Required; not all-numeric; trim.</w:t>
            </w:r>
            <w:r w:rsidRPr="0059076D">
              <w:rPr>
                <w:rFonts w:ascii="Calibri" w:hAnsi="Calibri" w:cs="Calibri"/>
                <w:color w:val="000000"/>
                <w:lang w:eastAsia="en-IN"/>
              </w:rPr>
              <w:t> </w:t>
            </w:r>
          </w:p>
        </w:tc>
      </w:tr>
      <w:tr w:rsidR="00386CB5" w:rsidRPr="00C65D82" w14:paraId="00A0B320" w14:textId="77777777">
        <w:trPr>
          <w:trHeight w:val="615"/>
        </w:trPr>
        <w:tc>
          <w:tcPr>
            <w:tcW w:w="645" w:type="dxa"/>
            <w:tcBorders>
              <w:top w:val="single" w:sz="6" w:space="0" w:color="auto"/>
              <w:left w:val="single" w:sz="6" w:space="0" w:color="auto"/>
              <w:bottom w:val="single" w:sz="6" w:space="0" w:color="auto"/>
              <w:right w:val="single" w:sz="6" w:space="0" w:color="auto"/>
            </w:tcBorders>
            <w:hideMark/>
          </w:tcPr>
          <w:p w14:paraId="6F3CC32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Editor – Parsed View</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0917CAF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Education</w:t>
            </w:r>
            <w:r w:rsidRPr="0059076D">
              <w:rPr>
                <w:rFonts w:ascii="Calibri" w:hAnsi="Calibri" w:cs="Calibri"/>
                <w:color w:val="000000"/>
                <w:lang w:eastAsia="en-IN"/>
              </w:rPr>
              <w:t> </w:t>
            </w:r>
          </w:p>
        </w:tc>
        <w:tc>
          <w:tcPr>
            <w:tcW w:w="975" w:type="dxa"/>
            <w:tcBorders>
              <w:top w:val="single" w:sz="6" w:space="0" w:color="auto"/>
              <w:left w:val="single" w:sz="6" w:space="0" w:color="auto"/>
              <w:bottom w:val="single" w:sz="6" w:space="0" w:color="auto"/>
              <w:right w:val="single" w:sz="6" w:space="0" w:color="auto"/>
            </w:tcBorders>
            <w:hideMark/>
          </w:tcPr>
          <w:p w14:paraId="70D171A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Location</w:t>
            </w:r>
            <w:r w:rsidRPr="0059076D">
              <w:rPr>
                <w:rFonts w:ascii="Calibri" w:hAnsi="Calibri" w:cs="Calibri"/>
                <w:color w:val="000000"/>
                <w:lang w:eastAsia="en-IN"/>
              </w:rPr>
              <w:t> </w:t>
            </w:r>
          </w:p>
        </w:tc>
        <w:tc>
          <w:tcPr>
            <w:tcW w:w="990" w:type="dxa"/>
            <w:tcBorders>
              <w:top w:val="single" w:sz="6" w:space="0" w:color="auto"/>
              <w:left w:val="single" w:sz="6" w:space="0" w:color="auto"/>
              <w:bottom w:val="single" w:sz="6" w:space="0" w:color="auto"/>
              <w:right w:val="single" w:sz="6" w:space="0" w:color="auto"/>
            </w:tcBorders>
            <w:hideMark/>
          </w:tcPr>
          <w:p w14:paraId="2E02791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Parsed school location; editable.</w:t>
            </w:r>
            <w:r w:rsidRPr="0059076D">
              <w:rPr>
                <w:rFonts w:ascii="Calibri" w:hAnsi="Calibri" w:cs="Calibri"/>
                <w:color w:val="000000"/>
                <w:lang w:eastAsia="en-IN"/>
              </w:rPr>
              <w:t> </w:t>
            </w:r>
          </w:p>
        </w:tc>
        <w:tc>
          <w:tcPr>
            <w:tcW w:w="990" w:type="dxa"/>
            <w:tcBorders>
              <w:top w:val="single" w:sz="6" w:space="0" w:color="auto"/>
              <w:left w:val="single" w:sz="6" w:space="0" w:color="auto"/>
              <w:bottom w:val="single" w:sz="6" w:space="0" w:color="auto"/>
              <w:right w:val="single" w:sz="6" w:space="0" w:color="auto"/>
            </w:tcBorders>
            <w:hideMark/>
          </w:tcPr>
          <w:p w14:paraId="2FEC951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Text Input</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22215BF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975" w:type="dxa"/>
            <w:tcBorders>
              <w:top w:val="single" w:sz="6" w:space="0" w:color="auto"/>
              <w:left w:val="single" w:sz="6" w:space="0" w:color="auto"/>
              <w:bottom w:val="single" w:sz="6" w:space="0" w:color="auto"/>
              <w:right w:val="single" w:sz="6" w:space="0" w:color="auto"/>
            </w:tcBorders>
            <w:hideMark/>
          </w:tcPr>
          <w:p w14:paraId="74D2ECA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City, State/Country</w:t>
            </w:r>
            <w:r w:rsidRPr="0059076D">
              <w:rPr>
                <w:rFonts w:ascii="Calibri" w:hAnsi="Calibri" w:cs="Calibri"/>
                <w:color w:val="000000"/>
                <w:lang w:eastAsia="en-IN"/>
              </w:rPr>
              <w:t> </w:t>
            </w:r>
          </w:p>
        </w:tc>
        <w:tc>
          <w:tcPr>
            <w:tcW w:w="900" w:type="dxa"/>
            <w:tcBorders>
              <w:top w:val="single" w:sz="6" w:space="0" w:color="auto"/>
              <w:left w:val="single" w:sz="6" w:space="0" w:color="auto"/>
              <w:bottom w:val="single" w:sz="6" w:space="0" w:color="auto"/>
              <w:right w:val="single" w:sz="6" w:space="0" w:color="auto"/>
            </w:tcBorders>
            <w:hideMark/>
          </w:tcPr>
          <w:p w14:paraId="5ACE74A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2–100 chars</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3D5EE3C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No</w:t>
            </w:r>
            <w:r w:rsidRPr="0059076D">
              <w:rPr>
                <w:rFonts w:ascii="Calibri" w:hAnsi="Calibri" w:cs="Calibri"/>
                <w:color w:val="000000"/>
                <w:lang w:eastAsia="en-IN"/>
              </w:rPr>
              <w:t> </w:t>
            </w:r>
          </w:p>
        </w:tc>
        <w:tc>
          <w:tcPr>
            <w:tcW w:w="1095" w:type="dxa"/>
            <w:tcBorders>
              <w:top w:val="single" w:sz="6" w:space="0" w:color="auto"/>
              <w:left w:val="single" w:sz="6" w:space="0" w:color="auto"/>
              <w:bottom w:val="single" w:sz="6" w:space="0" w:color="auto"/>
              <w:right w:val="single" w:sz="6" w:space="0" w:color="auto"/>
            </w:tcBorders>
            <w:hideMark/>
          </w:tcPr>
          <w:p w14:paraId="7C55BF81"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xml:space="preserve">If provided, </w:t>
            </w:r>
            <w:proofErr w:type="gramStart"/>
            <w:r w:rsidRPr="0059076D">
              <w:rPr>
                <w:rFonts w:ascii="Calibri" w:hAnsi="Calibri" w:cs="Calibri"/>
                <w:color w:val="000000"/>
                <w:lang w:val="en-US" w:eastAsia="en-IN"/>
              </w:rPr>
              <w:t>must</w:t>
            </w:r>
            <w:proofErr w:type="gramEnd"/>
            <w:r w:rsidRPr="0059076D">
              <w:rPr>
                <w:rFonts w:ascii="Calibri" w:hAnsi="Calibri" w:cs="Calibri"/>
                <w:color w:val="000000"/>
                <w:lang w:val="en-US" w:eastAsia="en-IN"/>
              </w:rPr>
              <w:t xml:space="preserve"> include </w:t>
            </w:r>
            <w:proofErr w:type="gramStart"/>
            <w:r w:rsidRPr="0059076D">
              <w:rPr>
                <w:rFonts w:ascii="Calibri" w:hAnsi="Calibri" w:cs="Calibri"/>
                <w:color w:val="000000"/>
                <w:lang w:val="en-US" w:eastAsia="en-IN"/>
              </w:rPr>
              <w:t>letters;</w:t>
            </w:r>
            <w:proofErr w:type="gramEnd"/>
            <w:r w:rsidRPr="0059076D">
              <w:rPr>
                <w:rFonts w:ascii="Calibri" w:hAnsi="Calibri" w:cs="Calibri"/>
                <w:color w:val="000000"/>
                <w:lang w:val="en-US" w:eastAsia="en-IN"/>
              </w:rPr>
              <w:t xml:space="preserve"> trim.</w:t>
            </w:r>
            <w:r w:rsidRPr="0059076D">
              <w:rPr>
                <w:rFonts w:ascii="Calibri" w:hAnsi="Calibri" w:cs="Calibri"/>
                <w:color w:val="000000"/>
                <w:lang w:eastAsia="en-IN"/>
              </w:rPr>
              <w:t> </w:t>
            </w:r>
          </w:p>
        </w:tc>
      </w:tr>
      <w:tr w:rsidR="00386CB5" w:rsidRPr="00C65D82" w14:paraId="59BE3D93" w14:textId="77777777">
        <w:trPr>
          <w:trHeight w:val="615"/>
        </w:trPr>
        <w:tc>
          <w:tcPr>
            <w:tcW w:w="645" w:type="dxa"/>
            <w:tcBorders>
              <w:top w:val="single" w:sz="6" w:space="0" w:color="auto"/>
              <w:left w:val="single" w:sz="6" w:space="0" w:color="auto"/>
              <w:bottom w:val="single" w:sz="6" w:space="0" w:color="auto"/>
              <w:right w:val="single" w:sz="6" w:space="0" w:color="auto"/>
            </w:tcBorders>
            <w:hideMark/>
          </w:tcPr>
          <w:p w14:paraId="30047E76"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Editor – Parsed View</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3774324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Education</w:t>
            </w:r>
            <w:r w:rsidRPr="0059076D">
              <w:rPr>
                <w:rFonts w:ascii="Calibri" w:hAnsi="Calibri" w:cs="Calibri"/>
                <w:color w:val="000000"/>
                <w:lang w:eastAsia="en-IN"/>
              </w:rPr>
              <w:t> </w:t>
            </w:r>
          </w:p>
        </w:tc>
        <w:tc>
          <w:tcPr>
            <w:tcW w:w="975" w:type="dxa"/>
            <w:tcBorders>
              <w:top w:val="single" w:sz="6" w:space="0" w:color="auto"/>
              <w:left w:val="single" w:sz="6" w:space="0" w:color="auto"/>
              <w:bottom w:val="single" w:sz="6" w:space="0" w:color="auto"/>
              <w:right w:val="single" w:sz="6" w:space="0" w:color="auto"/>
            </w:tcBorders>
            <w:hideMark/>
          </w:tcPr>
          <w:p w14:paraId="7FBAE3F0"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Graduation Year</w:t>
            </w:r>
            <w:r w:rsidRPr="0059076D">
              <w:rPr>
                <w:rFonts w:ascii="Calibri" w:hAnsi="Calibri" w:cs="Calibri"/>
                <w:color w:val="000000"/>
                <w:lang w:eastAsia="en-IN"/>
              </w:rPr>
              <w:t> </w:t>
            </w:r>
          </w:p>
        </w:tc>
        <w:tc>
          <w:tcPr>
            <w:tcW w:w="990" w:type="dxa"/>
            <w:tcBorders>
              <w:top w:val="single" w:sz="6" w:space="0" w:color="auto"/>
              <w:left w:val="single" w:sz="6" w:space="0" w:color="auto"/>
              <w:bottom w:val="single" w:sz="6" w:space="0" w:color="auto"/>
              <w:right w:val="single" w:sz="6" w:space="0" w:color="auto"/>
            </w:tcBorders>
            <w:hideMark/>
          </w:tcPr>
          <w:p w14:paraId="3FC7719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Parsed graduation year; editable.</w:t>
            </w:r>
            <w:r w:rsidRPr="0059076D">
              <w:rPr>
                <w:rFonts w:ascii="Calibri" w:hAnsi="Calibri" w:cs="Calibri"/>
                <w:color w:val="000000"/>
                <w:lang w:eastAsia="en-IN"/>
              </w:rPr>
              <w:t> </w:t>
            </w:r>
          </w:p>
        </w:tc>
        <w:tc>
          <w:tcPr>
            <w:tcW w:w="990" w:type="dxa"/>
            <w:tcBorders>
              <w:top w:val="single" w:sz="6" w:space="0" w:color="auto"/>
              <w:left w:val="single" w:sz="6" w:space="0" w:color="auto"/>
              <w:bottom w:val="single" w:sz="6" w:space="0" w:color="auto"/>
              <w:right w:val="single" w:sz="6" w:space="0" w:color="auto"/>
            </w:tcBorders>
            <w:hideMark/>
          </w:tcPr>
          <w:p w14:paraId="615E5E96"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Number/Input</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7C5F966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975" w:type="dxa"/>
            <w:tcBorders>
              <w:top w:val="single" w:sz="6" w:space="0" w:color="auto"/>
              <w:left w:val="single" w:sz="6" w:space="0" w:color="auto"/>
              <w:bottom w:val="single" w:sz="6" w:space="0" w:color="auto"/>
              <w:right w:val="single" w:sz="6" w:space="0" w:color="auto"/>
            </w:tcBorders>
            <w:hideMark/>
          </w:tcPr>
          <w:p w14:paraId="7A1AD00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4-digit year</w:t>
            </w:r>
            <w:r w:rsidRPr="0059076D">
              <w:rPr>
                <w:rFonts w:ascii="Calibri" w:hAnsi="Calibri" w:cs="Calibri"/>
                <w:color w:val="000000"/>
                <w:lang w:eastAsia="en-IN"/>
              </w:rPr>
              <w:t> </w:t>
            </w:r>
          </w:p>
        </w:tc>
        <w:tc>
          <w:tcPr>
            <w:tcW w:w="900" w:type="dxa"/>
            <w:tcBorders>
              <w:top w:val="single" w:sz="6" w:space="0" w:color="auto"/>
              <w:left w:val="single" w:sz="6" w:space="0" w:color="auto"/>
              <w:bottom w:val="single" w:sz="6" w:space="0" w:color="auto"/>
              <w:right w:val="single" w:sz="6" w:space="0" w:color="auto"/>
            </w:tcBorders>
            <w:hideMark/>
          </w:tcPr>
          <w:p w14:paraId="71AC77A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4 chars</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0078633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No</w:t>
            </w:r>
            <w:r w:rsidRPr="0059076D">
              <w:rPr>
                <w:rFonts w:ascii="Calibri" w:hAnsi="Calibri" w:cs="Calibri"/>
                <w:color w:val="000000"/>
                <w:lang w:eastAsia="en-IN"/>
              </w:rPr>
              <w:t> </w:t>
            </w:r>
          </w:p>
        </w:tc>
        <w:tc>
          <w:tcPr>
            <w:tcW w:w="1095" w:type="dxa"/>
            <w:tcBorders>
              <w:top w:val="single" w:sz="6" w:space="0" w:color="auto"/>
              <w:left w:val="single" w:sz="6" w:space="0" w:color="auto"/>
              <w:bottom w:val="single" w:sz="6" w:space="0" w:color="auto"/>
              <w:right w:val="single" w:sz="6" w:space="0" w:color="auto"/>
            </w:tcBorders>
            <w:hideMark/>
          </w:tcPr>
          <w:p w14:paraId="2584264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If provided, numeric and within 1900–2100.</w:t>
            </w:r>
            <w:r w:rsidRPr="0059076D">
              <w:rPr>
                <w:rFonts w:ascii="Calibri" w:hAnsi="Calibri" w:cs="Calibri"/>
                <w:color w:val="000000"/>
                <w:lang w:eastAsia="en-IN"/>
              </w:rPr>
              <w:t> </w:t>
            </w:r>
          </w:p>
        </w:tc>
      </w:tr>
      <w:tr w:rsidR="00386CB5" w:rsidRPr="00C65D82" w14:paraId="2D012580" w14:textId="77777777">
        <w:trPr>
          <w:trHeight w:val="615"/>
        </w:trPr>
        <w:tc>
          <w:tcPr>
            <w:tcW w:w="645" w:type="dxa"/>
            <w:tcBorders>
              <w:top w:val="single" w:sz="6" w:space="0" w:color="auto"/>
              <w:left w:val="single" w:sz="6" w:space="0" w:color="auto"/>
              <w:bottom w:val="single" w:sz="6" w:space="0" w:color="auto"/>
              <w:right w:val="single" w:sz="6" w:space="0" w:color="auto"/>
            </w:tcBorders>
            <w:hideMark/>
          </w:tcPr>
          <w:p w14:paraId="724D216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Editor – Parsed View</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14086636"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Education</w:t>
            </w:r>
            <w:r w:rsidRPr="0059076D">
              <w:rPr>
                <w:rFonts w:ascii="Calibri" w:hAnsi="Calibri" w:cs="Calibri"/>
                <w:color w:val="000000"/>
                <w:lang w:eastAsia="en-IN"/>
              </w:rPr>
              <w:t> </w:t>
            </w:r>
          </w:p>
        </w:tc>
        <w:tc>
          <w:tcPr>
            <w:tcW w:w="975" w:type="dxa"/>
            <w:tcBorders>
              <w:top w:val="single" w:sz="6" w:space="0" w:color="auto"/>
              <w:left w:val="single" w:sz="6" w:space="0" w:color="auto"/>
              <w:bottom w:val="single" w:sz="6" w:space="0" w:color="auto"/>
              <w:right w:val="single" w:sz="6" w:space="0" w:color="auto"/>
            </w:tcBorders>
            <w:hideMark/>
          </w:tcPr>
          <w:p w14:paraId="2145D2C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GPA</w:t>
            </w:r>
            <w:r w:rsidRPr="0059076D">
              <w:rPr>
                <w:rFonts w:ascii="Calibri" w:hAnsi="Calibri" w:cs="Calibri"/>
                <w:color w:val="000000"/>
                <w:lang w:eastAsia="en-IN"/>
              </w:rPr>
              <w:t> </w:t>
            </w:r>
          </w:p>
        </w:tc>
        <w:tc>
          <w:tcPr>
            <w:tcW w:w="990" w:type="dxa"/>
            <w:tcBorders>
              <w:top w:val="single" w:sz="6" w:space="0" w:color="auto"/>
              <w:left w:val="single" w:sz="6" w:space="0" w:color="auto"/>
              <w:bottom w:val="single" w:sz="6" w:space="0" w:color="auto"/>
              <w:right w:val="single" w:sz="6" w:space="0" w:color="auto"/>
            </w:tcBorders>
            <w:hideMark/>
          </w:tcPr>
          <w:p w14:paraId="0EB4CA4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Parsed GPA; editable, optional.</w:t>
            </w:r>
            <w:r w:rsidRPr="0059076D">
              <w:rPr>
                <w:rFonts w:ascii="Calibri" w:hAnsi="Calibri" w:cs="Calibri"/>
                <w:color w:val="000000"/>
                <w:lang w:eastAsia="en-IN"/>
              </w:rPr>
              <w:t> </w:t>
            </w:r>
          </w:p>
        </w:tc>
        <w:tc>
          <w:tcPr>
            <w:tcW w:w="990" w:type="dxa"/>
            <w:tcBorders>
              <w:top w:val="single" w:sz="6" w:space="0" w:color="auto"/>
              <w:left w:val="single" w:sz="6" w:space="0" w:color="auto"/>
              <w:bottom w:val="single" w:sz="6" w:space="0" w:color="auto"/>
              <w:right w:val="single" w:sz="6" w:space="0" w:color="auto"/>
            </w:tcBorders>
            <w:hideMark/>
          </w:tcPr>
          <w:p w14:paraId="48BFF9E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Number/Input</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07E2E80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975" w:type="dxa"/>
            <w:tcBorders>
              <w:top w:val="single" w:sz="6" w:space="0" w:color="auto"/>
              <w:left w:val="single" w:sz="6" w:space="0" w:color="auto"/>
              <w:bottom w:val="single" w:sz="6" w:space="0" w:color="auto"/>
              <w:right w:val="single" w:sz="6" w:space="0" w:color="auto"/>
            </w:tcBorders>
            <w:hideMark/>
          </w:tcPr>
          <w:p w14:paraId="26EC884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0.0–4.0</w:t>
            </w:r>
            <w:r w:rsidRPr="0059076D">
              <w:rPr>
                <w:rFonts w:ascii="Calibri" w:hAnsi="Calibri" w:cs="Calibri"/>
                <w:color w:val="000000"/>
                <w:lang w:eastAsia="en-IN"/>
              </w:rPr>
              <w:t> </w:t>
            </w:r>
          </w:p>
        </w:tc>
        <w:tc>
          <w:tcPr>
            <w:tcW w:w="900" w:type="dxa"/>
            <w:tcBorders>
              <w:top w:val="single" w:sz="6" w:space="0" w:color="auto"/>
              <w:left w:val="single" w:sz="6" w:space="0" w:color="auto"/>
              <w:bottom w:val="single" w:sz="6" w:space="0" w:color="auto"/>
              <w:right w:val="single" w:sz="6" w:space="0" w:color="auto"/>
            </w:tcBorders>
            <w:hideMark/>
          </w:tcPr>
          <w:p w14:paraId="5B359C15"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up to 4 chars</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32B1AE9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No</w:t>
            </w:r>
            <w:r w:rsidRPr="0059076D">
              <w:rPr>
                <w:rFonts w:ascii="Calibri" w:hAnsi="Calibri" w:cs="Calibri"/>
                <w:color w:val="000000"/>
                <w:lang w:eastAsia="en-IN"/>
              </w:rPr>
              <w:t> </w:t>
            </w:r>
          </w:p>
        </w:tc>
        <w:tc>
          <w:tcPr>
            <w:tcW w:w="1095" w:type="dxa"/>
            <w:tcBorders>
              <w:top w:val="single" w:sz="6" w:space="0" w:color="auto"/>
              <w:left w:val="single" w:sz="6" w:space="0" w:color="auto"/>
              <w:bottom w:val="single" w:sz="6" w:space="0" w:color="auto"/>
              <w:right w:val="single" w:sz="6" w:space="0" w:color="auto"/>
            </w:tcBorders>
            <w:hideMark/>
          </w:tcPr>
          <w:p w14:paraId="6584A6D5"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If provided, numeric; 0.0 ≤ GPA ≤ 4.0; up to one decimal.</w:t>
            </w:r>
            <w:r w:rsidRPr="0059076D">
              <w:rPr>
                <w:rFonts w:ascii="Calibri" w:hAnsi="Calibri" w:cs="Calibri"/>
                <w:color w:val="000000"/>
                <w:lang w:eastAsia="en-IN"/>
              </w:rPr>
              <w:t> </w:t>
            </w:r>
          </w:p>
        </w:tc>
      </w:tr>
      <w:tr w:rsidR="00386CB5" w:rsidRPr="00C65D82" w14:paraId="5CB8DA1D" w14:textId="77777777">
        <w:trPr>
          <w:trHeight w:val="1245"/>
        </w:trPr>
        <w:tc>
          <w:tcPr>
            <w:tcW w:w="645" w:type="dxa"/>
            <w:tcBorders>
              <w:top w:val="single" w:sz="6" w:space="0" w:color="auto"/>
              <w:left w:val="single" w:sz="6" w:space="0" w:color="auto"/>
              <w:bottom w:val="single" w:sz="6" w:space="0" w:color="auto"/>
              <w:right w:val="single" w:sz="6" w:space="0" w:color="auto"/>
            </w:tcBorders>
            <w:hideMark/>
          </w:tcPr>
          <w:p w14:paraId="20087D76"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Editor – Parsed View</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00C1E92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Work Experience (repeatable)</w:t>
            </w:r>
            <w:r w:rsidRPr="0059076D">
              <w:rPr>
                <w:rFonts w:ascii="Calibri" w:hAnsi="Calibri" w:cs="Calibri"/>
                <w:color w:val="000000"/>
                <w:lang w:eastAsia="en-IN"/>
              </w:rPr>
              <w:t> </w:t>
            </w:r>
          </w:p>
        </w:tc>
        <w:tc>
          <w:tcPr>
            <w:tcW w:w="975" w:type="dxa"/>
            <w:tcBorders>
              <w:top w:val="single" w:sz="6" w:space="0" w:color="auto"/>
              <w:left w:val="single" w:sz="6" w:space="0" w:color="auto"/>
              <w:bottom w:val="single" w:sz="6" w:space="0" w:color="auto"/>
              <w:right w:val="single" w:sz="6" w:space="0" w:color="auto"/>
            </w:tcBorders>
            <w:hideMark/>
          </w:tcPr>
          <w:p w14:paraId="2A1ACD2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Experience Entry</w:t>
            </w:r>
            <w:r w:rsidRPr="0059076D">
              <w:rPr>
                <w:rFonts w:ascii="Calibri" w:hAnsi="Calibri" w:cs="Calibri"/>
                <w:color w:val="000000"/>
                <w:lang w:eastAsia="en-IN"/>
              </w:rPr>
              <w:t> </w:t>
            </w:r>
          </w:p>
        </w:tc>
        <w:tc>
          <w:tcPr>
            <w:tcW w:w="990" w:type="dxa"/>
            <w:tcBorders>
              <w:top w:val="single" w:sz="6" w:space="0" w:color="auto"/>
              <w:left w:val="single" w:sz="6" w:space="0" w:color="auto"/>
              <w:bottom w:val="single" w:sz="6" w:space="0" w:color="auto"/>
              <w:right w:val="single" w:sz="6" w:space="0" w:color="auto"/>
            </w:tcBorders>
            <w:hideMark/>
          </w:tcPr>
          <w:p w14:paraId="613DCD73" w14:textId="21CFBEB8"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Employer, Role/Title, Location, Start Date, End Date/Present, Description</w:t>
            </w:r>
            <w:r w:rsidR="00DD6D66">
              <w:rPr>
                <w:rFonts w:ascii="Calibri" w:hAnsi="Calibri" w:cs="Calibri"/>
                <w:color w:val="000000"/>
                <w:lang w:val="en-US" w:eastAsia="en-IN"/>
              </w:rPr>
              <w:t>:</w:t>
            </w:r>
            <w:r w:rsidRPr="0059076D">
              <w:rPr>
                <w:rFonts w:ascii="Calibri" w:hAnsi="Calibri" w:cs="Calibri"/>
                <w:color w:val="000000"/>
                <w:lang w:val="en-US" w:eastAsia="en-IN"/>
              </w:rPr>
              <w:t xml:space="preserve"> (rich text).</w:t>
            </w:r>
            <w:r w:rsidRPr="0059076D">
              <w:rPr>
                <w:rFonts w:ascii="Calibri" w:hAnsi="Calibri" w:cs="Calibri"/>
                <w:color w:val="000000"/>
                <w:lang w:eastAsia="en-IN"/>
              </w:rPr>
              <w:t> </w:t>
            </w:r>
          </w:p>
        </w:tc>
        <w:tc>
          <w:tcPr>
            <w:tcW w:w="990" w:type="dxa"/>
            <w:tcBorders>
              <w:top w:val="single" w:sz="6" w:space="0" w:color="auto"/>
              <w:left w:val="single" w:sz="6" w:space="0" w:color="auto"/>
              <w:bottom w:val="single" w:sz="6" w:space="0" w:color="auto"/>
              <w:right w:val="single" w:sz="6" w:space="0" w:color="auto"/>
            </w:tcBorders>
            <w:hideMark/>
          </w:tcPr>
          <w:p w14:paraId="1AFFB086"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Field Group</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5E23CA8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Add/Remove entry</w:t>
            </w:r>
            <w:r w:rsidRPr="0059076D">
              <w:rPr>
                <w:rFonts w:ascii="Calibri" w:hAnsi="Calibri" w:cs="Calibri"/>
                <w:color w:val="000000"/>
                <w:lang w:eastAsia="en-IN"/>
              </w:rPr>
              <w:t> </w:t>
            </w:r>
          </w:p>
        </w:tc>
        <w:tc>
          <w:tcPr>
            <w:tcW w:w="975" w:type="dxa"/>
            <w:tcBorders>
              <w:top w:val="single" w:sz="6" w:space="0" w:color="auto"/>
              <w:left w:val="single" w:sz="6" w:space="0" w:color="auto"/>
              <w:bottom w:val="single" w:sz="6" w:space="0" w:color="auto"/>
              <w:right w:val="single" w:sz="6" w:space="0" w:color="auto"/>
            </w:tcBorders>
            <w:hideMark/>
          </w:tcPr>
          <w:p w14:paraId="1E1CE885"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Text/date values</w:t>
            </w:r>
            <w:r w:rsidRPr="0059076D">
              <w:rPr>
                <w:rFonts w:ascii="Calibri" w:hAnsi="Calibri" w:cs="Calibri"/>
                <w:color w:val="000000"/>
                <w:lang w:eastAsia="en-IN"/>
              </w:rPr>
              <w:t> </w:t>
            </w:r>
          </w:p>
        </w:tc>
        <w:tc>
          <w:tcPr>
            <w:tcW w:w="900" w:type="dxa"/>
            <w:tcBorders>
              <w:top w:val="single" w:sz="6" w:space="0" w:color="auto"/>
              <w:left w:val="single" w:sz="6" w:space="0" w:color="auto"/>
              <w:bottom w:val="single" w:sz="6" w:space="0" w:color="auto"/>
              <w:right w:val="single" w:sz="6" w:space="0" w:color="auto"/>
            </w:tcBorders>
            <w:hideMark/>
          </w:tcPr>
          <w:p w14:paraId="5611037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65BFD60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No (fields within may be required per design)</w:t>
            </w:r>
            <w:r w:rsidRPr="0059076D">
              <w:rPr>
                <w:rFonts w:ascii="Calibri" w:hAnsi="Calibri" w:cs="Calibri"/>
                <w:color w:val="000000"/>
                <w:lang w:eastAsia="en-IN"/>
              </w:rPr>
              <w:t> </w:t>
            </w:r>
          </w:p>
        </w:tc>
        <w:tc>
          <w:tcPr>
            <w:tcW w:w="1095" w:type="dxa"/>
            <w:tcBorders>
              <w:top w:val="single" w:sz="6" w:space="0" w:color="auto"/>
              <w:left w:val="single" w:sz="6" w:space="0" w:color="auto"/>
              <w:bottom w:val="single" w:sz="6" w:space="0" w:color="auto"/>
              <w:right w:val="single" w:sz="6" w:space="0" w:color="auto"/>
            </w:tcBorders>
            <w:hideMark/>
          </w:tcPr>
          <w:p w14:paraId="0B83DCC3" w14:textId="25773E4D"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xml:space="preserve">Validate dates (Start ≤ End); </w:t>
            </w:r>
            <w:r w:rsidR="00DD6D66">
              <w:rPr>
                <w:rFonts w:ascii="Calibri" w:hAnsi="Calibri" w:cs="Calibri"/>
                <w:color w:val="000000"/>
                <w:lang w:val="en-US" w:eastAsia="en-IN"/>
              </w:rPr>
              <w:t>Description:</w:t>
            </w:r>
            <w:r w:rsidRPr="0059076D">
              <w:rPr>
                <w:rFonts w:ascii="Calibri" w:hAnsi="Calibri" w:cs="Calibri"/>
                <w:color w:val="000000"/>
                <w:lang w:val="en-US" w:eastAsia="en-IN"/>
              </w:rPr>
              <w:t xml:space="preserve"> length ≤ 2000 chars; safe formatting only (no images/tables).</w:t>
            </w:r>
            <w:r w:rsidRPr="0059076D">
              <w:rPr>
                <w:rFonts w:ascii="Calibri" w:hAnsi="Calibri" w:cs="Calibri"/>
                <w:color w:val="000000"/>
                <w:lang w:eastAsia="en-IN"/>
              </w:rPr>
              <w:t> </w:t>
            </w:r>
          </w:p>
        </w:tc>
      </w:tr>
      <w:tr w:rsidR="00386CB5" w:rsidRPr="00C65D82" w14:paraId="6EE769D3" w14:textId="77777777">
        <w:trPr>
          <w:trHeight w:val="615"/>
        </w:trPr>
        <w:tc>
          <w:tcPr>
            <w:tcW w:w="645" w:type="dxa"/>
            <w:tcBorders>
              <w:top w:val="single" w:sz="6" w:space="0" w:color="auto"/>
              <w:left w:val="single" w:sz="6" w:space="0" w:color="auto"/>
              <w:bottom w:val="single" w:sz="6" w:space="0" w:color="auto"/>
              <w:right w:val="single" w:sz="6" w:space="0" w:color="auto"/>
            </w:tcBorders>
            <w:hideMark/>
          </w:tcPr>
          <w:p w14:paraId="3A9469F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Editor – Parsed View</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6AB31ED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Skills</w:t>
            </w:r>
            <w:r w:rsidRPr="0059076D">
              <w:rPr>
                <w:rFonts w:ascii="Calibri" w:hAnsi="Calibri" w:cs="Calibri"/>
                <w:color w:val="000000"/>
                <w:lang w:eastAsia="en-IN"/>
              </w:rPr>
              <w:t> </w:t>
            </w:r>
          </w:p>
        </w:tc>
        <w:tc>
          <w:tcPr>
            <w:tcW w:w="975" w:type="dxa"/>
            <w:tcBorders>
              <w:top w:val="single" w:sz="6" w:space="0" w:color="auto"/>
              <w:left w:val="single" w:sz="6" w:space="0" w:color="auto"/>
              <w:bottom w:val="single" w:sz="6" w:space="0" w:color="auto"/>
              <w:right w:val="single" w:sz="6" w:space="0" w:color="auto"/>
            </w:tcBorders>
            <w:hideMark/>
          </w:tcPr>
          <w:p w14:paraId="74B3420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Skills List</w:t>
            </w:r>
            <w:r w:rsidRPr="0059076D">
              <w:rPr>
                <w:rFonts w:ascii="Calibri" w:hAnsi="Calibri" w:cs="Calibri"/>
                <w:color w:val="000000"/>
                <w:lang w:eastAsia="en-IN"/>
              </w:rPr>
              <w:t> </w:t>
            </w:r>
          </w:p>
        </w:tc>
        <w:tc>
          <w:tcPr>
            <w:tcW w:w="990" w:type="dxa"/>
            <w:tcBorders>
              <w:top w:val="single" w:sz="6" w:space="0" w:color="auto"/>
              <w:left w:val="single" w:sz="6" w:space="0" w:color="auto"/>
              <w:bottom w:val="single" w:sz="6" w:space="0" w:color="auto"/>
              <w:right w:val="single" w:sz="6" w:space="0" w:color="auto"/>
            </w:tcBorders>
            <w:hideMark/>
          </w:tcPr>
          <w:p w14:paraId="1BF9B0A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Parsed skills as tags; editable (add/remove).</w:t>
            </w:r>
            <w:r w:rsidRPr="0059076D">
              <w:rPr>
                <w:rFonts w:ascii="Calibri" w:hAnsi="Calibri" w:cs="Calibri"/>
                <w:color w:val="000000"/>
                <w:lang w:eastAsia="en-IN"/>
              </w:rPr>
              <w:t> </w:t>
            </w:r>
          </w:p>
        </w:tc>
        <w:tc>
          <w:tcPr>
            <w:tcW w:w="990" w:type="dxa"/>
            <w:tcBorders>
              <w:top w:val="single" w:sz="6" w:space="0" w:color="auto"/>
              <w:left w:val="single" w:sz="6" w:space="0" w:color="auto"/>
              <w:bottom w:val="single" w:sz="6" w:space="0" w:color="auto"/>
              <w:right w:val="single" w:sz="6" w:space="0" w:color="auto"/>
            </w:tcBorders>
            <w:hideMark/>
          </w:tcPr>
          <w:p w14:paraId="54FBF9D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Chips/Tags Input</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61ABDBB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Add, Remove</w:t>
            </w:r>
            <w:r w:rsidRPr="0059076D">
              <w:rPr>
                <w:rFonts w:ascii="Calibri" w:hAnsi="Calibri" w:cs="Calibri"/>
                <w:color w:val="000000"/>
                <w:lang w:eastAsia="en-IN"/>
              </w:rPr>
              <w:t> </w:t>
            </w:r>
          </w:p>
        </w:tc>
        <w:tc>
          <w:tcPr>
            <w:tcW w:w="975" w:type="dxa"/>
            <w:tcBorders>
              <w:top w:val="single" w:sz="6" w:space="0" w:color="auto"/>
              <w:left w:val="single" w:sz="6" w:space="0" w:color="auto"/>
              <w:bottom w:val="single" w:sz="6" w:space="0" w:color="auto"/>
              <w:right w:val="single" w:sz="6" w:space="0" w:color="auto"/>
            </w:tcBorders>
            <w:hideMark/>
          </w:tcPr>
          <w:p w14:paraId="19198B1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Each skill 1–40 chars</w:t>
            </w:r>
            <w:r w:rsidRPr="0059076D">
              <w:rPr>
                <w:rFonts w:ascii="Calibri" w:hAnsi="Calibri" w:cs="Calibri"/>
                <w:color w:val="000000"/>
                <w:lang w:eastAsia="en-IN"/>
              </w:rPr>
              <w:t> </w:t>
            </w:r>
          </w:p>
        </w:tc>
        <w:tc>
          <w:tcPr>
            <w:tcW w:w="900" w:type="dxa"/>
            <w:tcBorders>
              <w:top w:val="single" w:sz="6" w:space="0" w:color="auto"/>
              <w:left w:val="single" w:sz="6" w:space="0" w:color="auto"/>
              <w:bottom w:val="single" w:sz="6" w:space="0" w:color="auto"/>
              <w:right w:val="single" w:sz="6" w:space="0" w:color="auto"/>
            </w:tcBorders>
            <w:hideMark/>
          </w:tcPr>
          <w:p w14:paraId="03FA02B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Up to 50 skills</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29470F0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No</w:t>
            </w:r>
            <w:r w:rsidRPr="0059076D">
              <w:rPr>
                <w:rFonts w:ascii="Calibri" w:hAnsi="Calibri" w:cs="Calibri"/>
                <w:color w:val="000000"/>
                <w:lang w:eastAsia="en-IN"/>
              </w:rPr>
              <w:t> </w:t>
            </w:r>
          </w:p>
        </w:tc>
        <w:tc>
          <w:tcPr>
            <w:tcW w:w="1095" w:type="dxa"/>
            <w:tcBorders>
              <w:top w:val="single" w:sz="6" w:space="0" w:color="auto"/>
              <w:left w:val="single" w:sz="6" w:space="0" w:color="auto"/>
              <w:bottom w:val="single" w:sz="6" w:space="0" w:color="auto"/>
              <w:right w:val="single" w:sz="6" w:space="0" w:color="auto"/>
            </w:tcBorders>
            <w:hideMark/>
          </w:tcPr>
          <w:p w14:paraId="2617821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De-duplicate case-insensitive; trim each tag; disallow empty tags.</w:t>
            </w:r>
            <w:r w:rsidRPr="0059076D">
              <w:rPr>
                <w:rFonts w:ascii="Calibri" w:hAnsi="Calibri" w:cs="Calibri"/>
                <w:color w:val="000000"/>
                <w:lang w:eastAsia="en-IN"/>
              </w:rPr>
              <w:t> </w:t>
            </w:r>
          </w:p>
        </w:tc>
      </w:tr>
      <w:tr w:rsidR="00386CB5" w:rsidRPr="00C65D82" w14:paraId="776471BC" w14:textId="77777777">
        <w:trPr>
          <w:trHeight w:val="1245"/>
        </w:trPr>
        <w:tc>
          <w:tcPr>
            <w:tcW w:w="645" w:type="dxa"/>
            <w:tcBorders>
              <w:top w:val="single" w:sz="6" w:space="0" w:color="auto"/>
              <w:left w:val="single" w:sz="6" w:space="0" w:color="auto"/>
              <w:bottom w:val="single" w:sz="6" w:space="0" w:color="auto"/>
              <w:right w:val="single" w:sz="6" w:space="0" w:color="auto"/>
            </w:tcBorders>
            <w:hideMark/>
          </w:tcPr>
          <w:p w14:paraId="3ED3B4F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Editor – Parsed View</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5AD173F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Additional Information</w:t>
            </w:r>
            <w:r w:rsidRPr="0059076D">
              <w:rPr>
                <w:rFonts w:ascii="Calibri" w:hAnsi="Calibri" w:cs="Calibri"/>
                <w:color w:val="000000"/>
                <w:lang w:eastAsia="en-IN"/>
              </w:rPr>
              <w:t> </w:t>
            </w:r>
          </w:p>
        </w:tc>
        <w:tc>
          <w:tcPr>
            <w:tcW w:w="975" w:type="dxa"/>
            <w:tcBorders>
              <w:top w:val="single" w:sz="6" w:space="0" w:color="auto"/>
              <w:left w:val="single" w:sz="6" w:space="0" w:color="auto"/>
              <w:bottom w:val="single" w:sz="6" w:space="0" w:color="auto"/>
              <w:right w:val="single" w:sz="6" w:space="0" w:color="auto"/>
            </w:tcBorders>
            <w:hideMark/>
          </w:tcPr>
          <w:p w14:paraId="305AB295"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Additional Info</w:t>
            </w:r>
            <w:r w:rsidRPr="0059076D">
              <w:rPr>
                <w:rFonts w:ascii="Calibri" w:hAnsi="Calibri" w:cs="Calibri"/>
                <w:color w:val="000000"/>
                <w:lang w:eastAsia="en-IN"/>
              </w:rPr>
              <w:t> </w:t>
            </w:r>
          </w:p>
        </w:tc>
        <w:tc>
          <w:tcPr>
            <w:tcW w:w="990" w:type="dxa"/>
            <w:tcBorders>
              <w:top w:val="single" w:sz="6" w:space="0" w:color="auto"/>
              <w:left w:val="single" w:sz="6" w:space="0" w:color="auto"/>
              <w:bottom w:val="single" w:sz="6" w:space="0" w:color="auto"/>
              <w:right w:val="single" w:sz="6" w:space="0" w:color="auto"/>
            </w:tcBorders>
            <w:hideMark/>
          </w:tcPr>
          <w:p w14:paraId="2281CE8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xml:space="preserve">Bucket for content the parser couldn’t map to standard </w:t>
            </w:r>
            <w:proofErr w:type="gramStart"/>
            <w:r w:rsidRPr="0059076D">
              <w:rPr>
                <w:rFonts w:ascii="Calibri" w:hAnsi="Calibri" w:cs="Calibri"/>
                <w:color w:val="000000"/>
                <w:lang w:val="en-US" w:eastAsia="en-IN"/>
              </w:rPr>
              <w:t>fields;</w:t>
            </w:r>
            <w:proofErr w:type="gramEnd"/>
            <w:r w:rsidRPr="0059076D">
              <w:rPr>
                <w:rFonts w:ascii="Calibri" w:hAnsi="Calibri" w:cs="Calibri"/>
                <w:color w:val="000000"/>
                <w:lang w:val="en-US" w:eastAsia="en-IN"/>
              </w:rPr>
              <w:t xml:space="preserve"> editable notes.</w:t>
            </w:r>
            <w:r w:rsidRPr="0059076D">
              <w:rPr>
                <w:rFonts w:ascii="Calibri" w:hAnsi="Calibri" w:cs="Calibri"/>
                <w:color w:val="000000"/>
                <w:lang w:eastAsia="en-IN"/>
              </w:rPr>
              <w:t> </w:t>
            </w:r>
          </w:p>
        </w:tc>
        <w:tc>
          <w:tcPr>
            <w:tcW w:w="990" w:type="dxa"/>
            <w:tcBorders>
              <w:top w:val="single" w:sz="6" w:space="0" w:color="auto"/>
              <w:left w:val="single" w:sz="6" w:space="0" w:color="auto"/>
              <w:bottom w:val="single" w:sz="6" w:space="0" w:color="auto"/>
              <w:right w:val="single" w:sz="6" w:space="0" w:color="auto"/>
            </w:tcBorders>
            <w:hideMark/>
          </w:tcPr>
          <w:p w14:paraId="68DCE70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Text Area</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7D99185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975" w:type="dxa"/>
            <w:tcBorders>
              <w:top w:val="single" w:sz="6" w:space="0" w:color="auto"/>
              <w:left w:val="single" w:sz="6" w:space="0" w:color="auto"/>
              <w:bottom w:val="single" w:sz="6" w:space="0" w:color="auto"/>
              <w:right w:val="single" w:sz="6" w:space="0" w:color="auto"/>
            </w:tcBorders>
            <w:hideMark/>
          </w:tcPr>
          <w:p w14:paraId="7548B9E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Free text</w:t>
            </w:r>
            <w:r w:rsidRPr="0059076D">
              <w:rPr>
                <w:rFonts w:ascii="Calibri" w:hAnsi="Calibri" w:cs="Calibri"/>
                <w:color w:val="000000"/>
                <w:lang w:eastAsia="en-IN"/>
              </w:rPr>
              <w:t> </w:t>
            </w:r>
          </w:p>
        </w:tc>
        <w:tc>
          <w:tcPr>
            <w:tcW w:w="900" w:type="dxa"/>
            <w:tcBorders>
              <w:top w:val="single" w:sz="6" w:space="0" w:color="auto"/>
              <w:left w:val="single" w:sz="6" w:space="0" w:color="auto"/>
              <w:bottom w:val="single" w:sz="6" w:space="0" w:color="auto"/>
              <w:right w:val="single" w:sz="6" w:space="0" w:color="auto"/>
            </w:tcBorders>
            <w:hideMark/>
          </w:tcPr>
          <w:p w14:paraId="021067D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Up to 5000 chars</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4A6BD73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No</w:t>
            </w:r>
            <w:r w:rsidRPr="0059076D">
              <w:rPr>
                <w:rFonts w:ascii="Calibri" w:hAnsi="Calibri" w:cs="Calibri"/>
                <w:color w:val="000000"/>
                <w:lang w:eastAsia="en-IN"/>
              </w:rPr>
              <w:t> </w:t>
            </w:r>
          </w:p>
        </w:tc>
        <w:tc>
          <w:tcPr>
            <w:tcW w:w="1095" w:type="dxa"/>
            <w:tcBorders>
              <w:top w:val="single" w:sz="6" w:space="0" w:color="auto"/>
              <w:left w:val="single" w:sz="6" w:space="0" w:color="auto"/>
              <w:bottom w:val="single" w:sz="6" w:space="0" w:color="auto"/>
              <w:right w:val="single" w:sz="6" w:space="0" w:color="auto"/>
            </w:tcBorders>
            <w:hideMark/>
          </w:tcPr>
          <w:p w14:paraId="262BBFA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Optional; sanitize input.</w:t>
            </w:r>
            <w:r w:rsidRPr="0059076D">
              <w:rPr>
                <w:rFonts w:ascii="Calibri" w:hAnsi="Calibri" w:cs="Calibri"/>
                <w:color w:val="000000"/>
                <w:lang w:eastAsia="en-IN"/>
              </w:rPr>
              <w:t> </w:t>
            </w:r>
          </w:p>
        </w:tc>
      </w:tr>
      <w:tr w:rsidR="00386CB5" w:rsidRPr="00C65D82" w14:paraId="26A6FBBE" w14:textId="77777777">
        <w:trPr>
          <w:trHeight w:val="2805"/>
        </w:trPr>
        <w:tc>
          <w:tcPr>
            <w:tcW w:w="645" w:type="dxa"/>
            <w:tcBorders>
              <w:top w:val="single" w:sz="6" w:space="0" w:color="auto"/>
              <w:left w:val="single" w:sz="6" w:space="0" w:color="auto"/>
              <w:bottom w:val="single" w:sz="6" w:space="0" w:color="auto"/>
              <w:right w:val="single" w:sz="6" w:space="0" w:color="auto"/>
            </w:tcBorders>
            <w:hideMark/>
          </w:tcPr>
          <w:p w14:paraId="636C341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Editor – Actions</w:t>
            </w:r>
            <w:r w:rsidRPr="0059076D">
              <w:rPr>
                <w:rFonts w:ascii="Calibri" w:hAnsi="Calibri" w:cs="Calibri"/>
                <w:color w:val="000000"/>
                <w:lang w:eastAsia="en-IN"/>
              </w:rPr>
              <w:t> </w:t>
            </w:r>
          </w:p>
        </w:tc>
        <w:tc>
          <w:tcPr>
            <w:tcW w:w="885" w:type="dxa"/>
            <w:tcBorders>
              <w:top w:val="single" w:sz="6" w:space="0" w:color="auto"/>
              <w:left w:val="single" w:sz="6" w:space="0" w:color="auto"/>
              <w:bottom w:val="single" w:sz="6" w:space="0" w:color="auto"/>
              <w:right w:val="single" w:sz="6" w:space="0" w:color="auto"/>
            </w:tcBorders>
            <w:hideMark/>
          </w:tcPr>
          <w:p w14:paraId="4917BE8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Save Resume</w:t>
            </w:r>
            <w:r w:rsidRPr="0059076D">
              <w:rPr>
                <w:rFonts w:ascii="Calibri" w:hAnsi="Calibri" w:cs="Calibri"/>
                <w:color w:val="000000"/>
                <w:lang w:eastAsia="en-IN"/>
              </w:rPr>
              <w:t> </w:t>
            </w:r>
          </w:p>
        </w:tc>
        <w:tc>
          <w:tcPr>
            <w:tcW w:w="975" w:type="dxa"/>
            <w:tcBorders>
              <w:top w:val="single" w:sz="6" w:space="0" w:color="auto"/>
              <w:left w:val="single" w:sz="6" w:space="0" w:color="auto"/>
              <w:bottom w:val="single" w:sz="6" w:space="0" w:color="auto"/>
              <w:right w:val="single" w:sz="6" w:space="0" w:color="auto"/>
            </w:tcBorders>
            <w:hideMark/>
          </w:tcPr>
          <w:p w14:paraId="2EF64A1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Saves parsed/edited resume to profile (defaults to Secondary).</w:t>
            </w:r>
            <w:r w:rsidRPr="0059076D">
              <w:rPr>
                <w:rFonts w:ascii="Calibri" w:hAnsi="Calibri" w:cs="Calibri"/>
                <w:color w:val="000000"/>
                <w:lang w:eastAsia="en-IN"/>
              </w:rPr>
              <w:t> </w:t>
            </w:r>
          </w:p>
        </w:tc>
        <w:tc>
          <w:tcPr>
            <w:tcW w:w="990" w:type="dxa"/>
            <w:tcBorders>
              <w:top w:val="single" w:sz="6" w:space="0" w:color="auto"/>
              <w:left w:val="single" w:sz="6" w:space="0" w:color="auto"/>
              <w:bottom w:val="single" w:sz="6" w:space="0" w:color="auto"/>
              <w:right w:val="single" w:sz="6" w:space="0" w:color="auto"/>
            </w:tcBorders>
            <w:hideMark/>
          </w:tcPr>
          <w:p w14:paraId="3986366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Primary Button</w:t>
            </w:r>
            <w:r w:rsidRPr="0059076D">
              <w:rPr>
                <w:rFonts w:ascii="Calibri" w:hAnsi="Calibri" w:cs="Calibri"/>
                <w:color w:val="000000"/>
                <w:lang w:eastAsia="en-IN"/>
              </w:rPr>
              <w:t> </w:t>
            </w:r>
          </w:p>
        </w:tc>
        <w:tc>
          <w:tcPr>
            <w:tcW w:w="990" w:type="dxa"/>
            <w:tcBorders>
              <w:top w:val="single" w:sz="6" w:space="0" w:color="auto"/>
              <w:left w:val="single" w:sz="6" w:space="0" w:color="auto"/>
              <w:bottom w:val="single" w:sz="6" w:space="0" w:color="auto"/>
              <w:right w:val="single" w:sz="6" w:space="0" w:color="auto"/>
            </w:tcBorders>
            <w:hideMark/>
          </w:tcPr>
          <w:p w14:paraId="6CE17DD5"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Click</w:t>
            </w:r>
            <w:r w:rsidRPr="0059076D">
              <w:rPr>
                <w:rFonts w:ascii="Calibri" w:hAnsi="Calibri" w:cs="Calibri"/>
                <w:color w:val="000000"/>
                <w:lang w:eastAsia="en-IN"/>
              </w:rPr>
              <w:t> </w:t>
            </w:r>
          </w:p>
        </w:tc>
        <w:tc>
          <w:tcPr>
            <w:tcW w:w="915" w:type="dxa"/>
            <w:tcBorders>
              <w:top w:val="single" w:sz="6" w:space="0" w:color="auto"/>
              <w:left w:val="single" w:sz="6" w:space="0" w:color="auto"/>
              <w:bottom w:val="single" w:sz="6" w:space="0" w:color="auto"/>
              <w:right w:val="single" w:sz="6" w:space="0" w:color="auto"/>
            </w:tcBorders>
            <w:hideMark/>
          </w:tcPr>
          <w:p w14:paraId="21A5369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object with unique name</w:t>
            </w:r>
            <w:r w:rsidRPr="0059076D">
              <w:rPr>
                <w:rFonts w:ascii="Calibri" w:hAnsi="Calibri" w:cs="Calibri"/>
                <w:color w:val="000000"/>
                <w:lang w:eastAsia="en-IN"/>
              </w:rPr>
              <w:t> </w:t>
            </w:r>
          </w:p>
        </w:tc>
        <w:tc>
          <w:tcPr>
            <w:tcW w:w="975" w:type="dxa"/>
            <w:tcBorders>
              <w:top w:val="single" w:sz="6" w:space="0" w:color="auto"/>
              <w:left w:val="single" w:sz="6" w:space="0" w:color="auto"/>
              <w:bottom w:val="single" w:sz="6" w:space="0" w:color="auto"/>
              <w:right w:val="single" w:sz="6" w:space="0" w:color="auto"/>
            </w:tcBorders>
            <w:hideMark/>
          </w:tcPr>
          <w:p w14:paraId="5A2CDD9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900" w:type="dxa"/>
            <w:tcBorders>
              <w:top w:val="single" w:sz="6" w:space="0" w:color="auto"/>
              <w:left w:val="single" w:sz="6" w:space="0" w:color="auto"/>
              <w:bottom w:val="single" w:sz="6" w:space="0" w:color="auto"/>
              <w:right w:val="single" w:sz="6" w:space="0" w:color="auto"/>
            </w:tcBorders>
            <w:hideMark/>
          </w:tcPr>
          <w:p w14:paraId="063E627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Yes</w:t>
            </w:r>
            <w:r w:rsidRPr="0059076D">
              <w:rPr>
                <w:rFonts w:ascii="Calibri" w:hAnsi="Calibri" w:cs="Calibri"/>
                <w:color w:val="000000"/>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2254634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Enforce unique resume name per student; if name conflicts, prompt to rename. If total resumes would exceed 5, block with limit message.</w:t>
            </w:r>
            <w:r w:rsidRPr="0059076D">
              <w:rPr>
                <w:rFonts w:ascii="Calibri" w:hAnsi="Calibri" w:cs="Calibri"/>
                <w:color w:val="000000"/>
                <w:lang w:eastAsia="en-IN"/>
              </w:rPr>
              <w:t> </w:t>
            </w:r>
          </w:p>
        </w:tc>
        <w:tc>
          <w:tcPr>
            <w:tcW w:w="1095" w:type="dxa"/>
            <w:tcBorders>
              <w:top w:val="single" w:sz="6" w:space="0" w:color="auto"/>
              <w:left w:val="single" w:sz="6" w:space="0" w:color="auto"/>
              <w:bottom w:val="single" w:sz="6" w:space="0" w:color="auto"/>
              <w:right w:val="single" w:sz="6" w:space="0" w:color="auto"/>
            </w:tcBorders>
            <w:hideMark/>
          </w:tcPr>
          <w:p w14:paraId="1A721BF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bl>
    <w:p w14:paraId="6F145FEB" w14:textId="77777777" w:rsidR="00386CB5" w:rsidRDefault="00386CB5" w:rsidP="00386CB5">
      <w:pPr>
        <w:textAlignment w:val="baseline"/>
        <w:rPr>
          <w:rFonts w:ascii="Calibri" w:hAnsi="Calibri" w:cs="Calibri"/>
          <w:lang w:eastAsia="en-IN"/>
        </w:rPr>
      </w:pPr>
      <w:r w:rsidRPr="0059076D">
        <w:rPr>
          <w:rFonts w:ascii="Calibri" w:hAnsi="Calibri" w:cs="Calibri"/>
          <w:lang w:eastAsia="en-IN"/>
        </w:rPr>
        <w:t> </w:t>
      </w:r>
    </w:p>
    <w:p w14:paraId="79F93643" w14:textId="77777777" w:rsidR="00BE7E38" w:rsidRPr="0059076D" w:rsidRDefault="00BE7E38" w:rsidP="00BE7E38">
      <w:pPr>
        <w:pStyle w:val="Heading3"/>
        <w:rPr>
          <w:rFonts w:ascii="Calibri" w:hAnsi="Calibri" w:cs="Calibri"/>
          <w:sz w:val="18"/>
          <w:szCs w:val="18"/>
          <w:lang w:eastAsia="en-IN"/>
        </w:rPr>
      </w:pPr>
      <w:r w:rsidRPr="00B450AE">
        <w:rPr>
          <w:rFonts w:ascii="Calibri" w:hAnsi="Calibri" w:cs="Calibri"/>
          <w:lang w:val="en-US"/>
        </w:rPr>
        <w:t xml:space="preserve">Screenshot: </w:t>
      </w:r>
    </w:p>
    <w:p w14:paraId="68A3AACA" w14:textId="77777777" w:rsidR="00BE7E38" w:rsidRPr="0059076D" w:rsidRDefault="00BE7E38" w:rsidP="00BE7E38">
      <w:pPr>
        <w:keepNext/>
        <w:textAlignment w:val="baseline"/>
        <w:rPr>
          <w:rFonts w:ascii="Calibri" w:hAnsi="Calibri" w:cs="Calibri"/>
        </w:rPr>
      </w:pPr>
      <w:r w:rsidRPr="0059076D">
        <w:rPr>
          <w:rFonts w:ascii="Calibri" w:hAnsi="Calibri" w:cs="Calibri"/>
          <w:noProof/>
          <w:sz w:val="18"/>
          <w:szCs w:val="18"/>
          <w:lang w:eastAsia="en-IN"/>
        </w:rPr>
        <w:drawing>
          <wp:inline distT="0" distB="0" distL="0" distR="0" wp14:anchorId="34BAC99A" wp14:editId="7CD4EE49">
            <wp:extent cx="5722620" cy="2400300"/>
            <wp:effectExtent l="0" t="0" r="0" b="0"/>
            <wp:docPr id="46"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 screenshot of a computer&#10;&#10;AI-generated content may be incorr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2620" cy="2400300"/>
                    </a:xfrm>
                    <a:prstGeom prst="rect">
                      <a:avLst/>
                    </a:prstGeom>
                    <a:noFill/>
                    <a:ln>
                      <a:noFill/>
                    </a:ln>
                  </pic:spPr>
                </pic:pic>
              </a:graphicData>
            </a:graphic>
          </wp:inline>
        </w:drawing>
      </w:r>
    </w:p>
    <w:p w14:paraId="69DBEA5C" w14:textId="2D87DAB0" w:rsidR="00BE7E38" w:rsidRPr="0059076D" w:rsidRDefault="00BE7E38" w:rsidP="00BE7E38">
      <w:pPr>
        <w:pStyle w:val="Caption"/>
        <w:jc w:val="center"/>
        <w:rPr>
          <w:rFonts w:ascii="Calibri" w:hAnsi="Calibri" w:cs="Calibri"/>
        </w:rPr>
      </w:pPr>
      <w:r w:rsidRPr="0059076D">
        <w:rPr>
          <w:rFonts w:ascii="Calibri" w:hAnsi="Calibri" w:cs="Calibri"/>
        </w:rPr>
        <w:t xml:space="preserve">Figure </w:t>
      </w:r>
      <w:r w:rsidRPr="0059076D">
        <w:rPr>
          <w:rFonts w:ascii="Calibri" w:hAnsi="Calibri" w:cs="Calibri"/>
        </w:rPr>
        <w:fldChar w:fldCharType="begin"/>
      </w:r>
      <w:r w:rsidRPr="0059076D">
        <w:rPr>
          <w:rFonts w:ascii="Calibri" w:hAnsi="Calibri" w:cs="Calibri"/>
        </w:rPr>
        <w:instrText xml:space="preserve"> SEQ Figure \* ARABIC </w:instrText>
      </w:r>
      <w:r w:rsidRPr="0059076D">
        <w:rPr>
          <w:rFonts w:ascii="Calibri" w:hAnsi="Calibri" w:cs="Calibri"/>
        </w:rPr>
        <w:fldChar w:fldCharType="separate"/>
      </w:r>
      <w:r w:rsidRPr="0059076D">
        <w:rPr>
          <w:rFonts w:ascii="Calibri" w:hAnsi="Calibri" w:cs="Calibri"/>
        </w:rPr>
        <w:fldChar w:fldCharType="end"/>
      </w:r>
      <w:r w:rsidRPr="0059076D">
        <w:rPr>
          <w:rFonts w:ascii="Calibri" w:hAnsi="Calibri" w:cs="Calibri"/>
        </w:rPr>
        <w:t>: Upload your Resume section</w:t>
      </w:r>
    </w:p>
    <w:p w14:paraId="6B676E23" w14:textId="77777777" w:rsidR="00BE7E38" w:rsidRPr="0059076D" w:rsidRDefault="00BE7E38" w:rsidP="00386CB5">
      <w:pPr>
        <w:textAlignment w:val="baseline"/>
        <w:rPr>
          <w:rFonts w:ascii="Calibri" w:hAnsi="Calibri" w:cs="Calibri"/>
          <w:sz w:val="18"/>
          <w:szCs w:val="18"/>
          <w:lang w:eastAsia="en-IN"/>
        </w:rPr>
      </w:pPr>
    </w:p>
    <w:p w14:paraId="7BB0A78A" w14:textId="18E4C807" w:rsidR="00386CB5" w:rsidRPr="0059076D" w:rsidRDefault="00386CB5" w:rsidP="004F751A">
      <w:pPr>
        <w:pStyle w:val="Heading3"/>
        <w:rPr>
          <w:rFonts w:ascii="Calibri" w:hAnsi="Calibri" w:cs="Calibri"/>
          <w:sz w:val="18"/>
          <w:szCs w:val="18"/>
          <w:lang w:eastAsia="en-IN"/>
        </w:rPr>
      </w:pPr>
      <w:r w:rsidRPr="00B450AE">
        <w:rPr>
          <w:rFonts w:ascii="Calibri" w:hAnsi="Calibri" w:cs="Calibri"/>
        </w:rPr>
        <w:t>Involved APIs</w:t>
      </w:r>
      <w:r w:rsidR="00BE7E38" w:rsidRPr="00B450AE">
        <w:rPr>
          <w:rFonts w:ascii="Calibri" w:hAnsi="Calibri" w:cs="Calibri"/>
        </w:rPr>
        <w:t xml:space="preserve">: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30"/>
        <w:gridCol w:w="4290"/>
        <w:gridCol w:w="988"/>
        <w:gridCol w:w="1676"/>
        <w:gridCol w:w="1426"/>
      </w:tblGrid>
      <w:tr w:rsidR="00386CB5" w:rsidRPr="00C65D82" w14:paraId="1A7C23CC" w14:textId="77777777">
        <w:tc>
          <w:tcPr>
            <w:tcW w:w="660" w:type="dxa"/>
            <w:tcBorders>
              <w:top w:val="single" w:sz="6" w:space="0" w:color="auto"/>
              <w:left w:val="single" w:sz="6" w:space="0" w:color="auto"/>
              <w:bottom w:val="single" w:sz="6" w:space="0" w:color="auto"/>
              <w:right w:val="single" w:sz="6" w:space="0" w:color="auto"/>
            </w:tcBorders>
            <w:hideMark/>
          </w:tcPr>
          <w:p w14:paraId="43184BFF" w14:textId="77777777" w:rsidR="00386CB5" w:rsidRPr="0059076D" w:rsidRDefault="00386CB5" w:rsidP="00386CB5">
            <w:pPr>
              <w:textAlignment w:val="baseline"/>
              <w:rPr>
                <w:rFonts w:ascii="Calibri" w:hAnsi="Calibri" w:cs="Calibri"/>
                <w:lang w:eastAsia="en-IN"/>
              </w:rPr>
            </w:pPr>
            <w:r w:rsidRPr="0059076D">
              <w:rPr>
                <w:rFonts w:ascii="Calibri" w:hAnsi="Calibri" w:cs="Calibri"/>
                <w:b/>
                <w:lang w:val="en-US"/>
              </w:rPr>
              <w:t>API ID</w:t>
            </w:r>
            <w:r w:rsidRPr="0059076D">
              <w:rPr>
                <w:rFonts w:ascii="Calibri" w:hAnsi="Calibri" w:cs="Calibri"/>
                <w:lang w:eastAsia="en-IN"/>
              </w:rPr>
              <w:t> </w:t>
            </w:r>
          </w:p>
        </w:tc>
        <w:tc>
          <w:tcPr>
            <w:tcW w:w="4305" w:type="dxa"/>
            <w:tcBorders>
              <w:top w:val="single" w:sz="6" w:space="0" w:color="auto"/>
              <w:left w:val="single" w:sz="6" w:space="0" w:color="auto"/>
              <w:bottom w:val="single" w:sz="6" w:space="0" w:color="auto"/>
              <w:right w:val="single" w:sz="6" w:space="0" w:color="auto"/>
            </w:tcBorders>
            <w:hideMark/>
          </w:tcPr>
          <w:p w14:paraId="16286103" w14:textId="77777777" w:rsidR="00386CB5" w:rsidRPr="0059076D" w:rsidRDefault="00386CB5" w:rsidP="00386CB5">
            <w:pPr>
              <w:textAlignment w:val="baseline"/>
              <w:rPr>
                <w:rFonts w:ascii="Calibri" w:hAnsi="Calibri" w:cs="Calibri"/>
                <w:lang w:eastAsia="en-IN"/>
              </w:rPr>
            </w:pPr>
            <w:r w:rsidRPr="0059076D">
              <w:rPr>
                <w:rFonts w:ascii="Calibri" w:hAnsi="Calibri" w:cs="Calibri"/>
                <w:b/>
                <w:lang w:val="en-US"/>
              </w:rPr>
              <w:t>Endpoint</w:t>
            </w:r>
            <w:r w:rsidRPr="0059076D">
              <w:rPr>
                <w:rFonts w:ascii="Calibri" w:hAnsi="Calibri" w:cs="Calibri"/>
                <w:lang w:eastAsia="en-IN"/>
              </w:rPr>
              <w:t> </w:t>
            </w:r>
          </w:p>
        </w:tc>
        <w:tc>
          <w:tcPr>
            <w:tcW w:w="1005" w:type="dxa"/>
            <w:tcBorders>
              <w:top w:val="single" w:sz="6" w:space="0" w:color="auto"/>
              <w:left w:val="single" w:sz="6" w:space="0" w:color="auto"/>
              <w:bottom w:val="single" w:sz="6" w:space="0" w:color="auto"/>
              <w:right w:val="single" w:sz="6" w:space="0" w:color="auto"/>
            </w:tcBorders>
            <w:hideMark/>
          </w:tcPr>
          <w:p w14:paraId="261E6EBB" w14:textId="77777777" w:rsidR="00386CB5" w:rsidRPr="0059076D" w:rsidRDefault="00386CB5" w:rsidP="00386CB5">
            <w:pPr>
              <w:textAlignment w:val="baseline"/>
              <w:rPr>
                <w:rFonts w:ascii="Calibri" w:hAnsi="Calibri" w:cs="Calibri"/>
                <w:lang w:eastAsia="en-IN"/>
              </w:rPr>
            </w:pPr>
            <w:r w:rsidRPr="0059076D">
              <w:rPr>
                <w:rFonts w:ascii="Calibri" w:hAnsi="Calibri" w:cs="Calibri"/>
                <w:b/>
                <w:lang w:val="en-US"/>
              </w:rPr>
              <w:t>Method</w:t>
            </w:r>
            <w:r w:rsidRPr="0059076D">
              <w:rPr>
                <w:rFonts w:ascii="Calibri" w:hAnsi="Calibri" w:cs="Calibri"/>
                <w:lang w:eastAsia="en-IN"/>
              </w:rPr>
              <w:t> </w:t>
            </w:r>
          </w:p>
        </w:tc>
        <w:tc>
          <w:tcPr>
            <w:tcW w:w="1740" w:type="dxa"/>
            <w:tcBorders>
              <w:top w:val="single" w:sz="6" w:space="0" w:color="auto"/>
              <w:left w:val="single" w:sz="6" w:space="0" w:color="auto"/>
              <w:bottom w:val="single" w:sz="6" w:space="0" w:color="auto"/>
              <w:right w:val="single" w:sz="6" w:space="0" w:color="auto"/>
            </w:tcBorders>
            <w:hideMark/>
          </w:tcPr>
          <w:p w14:paraId="788AD013" w14:textId="444B42D3" w:rsidR="00386CB5" w:rsidRPr="0059076D" w:rsidRDefault="00386CB5" w:rsidP="00386CB5">
            <w:pPr>
              <w:textAlignment w:val="baseline"/>
              <w:rPr>
                <w:rFonts w:ascii="Calibri" w:hAnsi="Calibri" w:cs="Calibri"/>
                <w:lang w:eastAsia="en-IN"/>
              </w:rPr>
            </w:pPr>
            <w:r w:rsidRPr="0059076D">
              <w:rPr>
                <w:rFonts w:ascii="Calibri" w:hAnsi="Calibri" w:cs="Calibri"/>
                <w:b/>
                <w:lang w:val="en-US"/>
              </w:rPr>
              <w:t>Description</w:t>
            </w:r>
            <w:r w:rsidR="00DD6D66">
              <w:rPr>
                <w:rFonts w:ascii="Calibri" w:hAnsi="Calibri" w:cs="Calibri"/>
                <w:b/>
                <w:lang w:val="en-US"/>
              </w:rPr>
              <w:t xml:space="preserve">: </w:t>
            </w:r>
          </w:p>
        </w:tc>
        <w:tc>
          <w:tcPr>
            <w:tcW w:w="1485" w:type="dxa"/>
            <w:tcBorders>
              <w:top w:val="single" w:sz="6" w:space="0" w:color="auto"/>
              <w:left w:val="single" w:sz="6" w:space="0" w:color="auto"/>
              <w:bottom w:val="single" w:sz="6" w:space="0" w:color="auto"/>
              <w:right w:val="single" w:sz="6" w:space="0" w:color="auto"/>
            </w:tcBorders>
            <w:hideMark/>
          </w:tcPr>
          <w:p w14:paraId="005D686F" w14:textId="77777777" w:rsidR="00386CB5" w:rsidRPr="0059076D" w:rsidRDefault="00386CB5" w:rsidP="00386CB5">
            <w:pPr>
              <w:textAlignment w:val="baseline"/>
              <w:rPr>
                <w:rFonts w:ascii="Calibri" w:hAnsi="Calibri" w:cs="Calibri"/>
                <w:lang w:eastAsia="en-IN"/>
              </w:rPr>
            </w:pPr>
            <w:r w:rsidRPr="0059076D">
              <w:rPr>
                <w:rFonts w:ascii="Calibri" w:hAnsi="Calibri" w:cs="Calibri"/>
                <w:b/>
                <w:lang w:val="en-US"/>
              </w:rPr>
              <w:t>When is it called?</w:t>
            </w:r>
            <w:r w:rsidRPr="0059076D">
              <w:rPr>
                <w:rFonts w:ascii="Calibri" w:hAnsi="Calibri" w:cs="Calibri"/>
                <w:lang w:eastAsia="en-IN"/>
              </w:rPr>
              <w:t> </w:t>
            </w:r>
          </w:p>
        </w:tc>
      </w:tr>
      <w:tr w:rsidR="00386CB5" w:rsidRPr="00C65D82" w14:paraId="2E385C92" w14:textId="77777777">
        <w:tc>
          <w:tcPr>
            <w:tcW w:w="660" w:type="dxa"/>
            <w:tcBorders>
              <w:top w:val="single" w:sz="6" w:space="0" w:color="auto"/>
              <w:left w:val="single" w:sz="6" w:space="0" w:color="auto"/>
              <w:bottom w:val="single" w:sz="6" w:space="0" w:color="auto"/>
              <w:right w:val="single" w:sz="6" w:space="0" w:color="auto"/>
            </w:tcBorders>
            <w:hideMark/>
          </w:tcPr>
          <w:p w14:paraId="277608CD"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API-UP-01</w:t>
            </w:r>
            <w:r w:rsidRPr="0059076D">
              <w:rPr>
                <w:rFonts w:ascii="Calibri" w:hAnsi="Calibri" w:cs="Calibri"/>
                <w:lang w:eastAsia="en-IN"/>
              </w:rPr>
              <w:t> </w:t>
            </w:r>
          </w:p>
        </w:tc>
        <w:tc>
          <w:tcPr>
            <w:tcW w:w="4305" w:type="dxa"/>
            <w:tcBorders>
              <w:top w:val="single" w:sz="6" w:space="0" w:color="auto"/>
              <w:left w:val="single" w:sz="6" w:space="0" w:color="auto"/>
              <w:bottom w:val="single" w:sz="6" w:space="0" w:color="auto"/>
              <w:right w:val="single" w:sz="6" w:space="0" w:color="auto"/>
            </w:tcBorders>
            <w:hideMark/>
          </w:tcPr>
          <w:p w14:paraId="763C7173"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/resumes/upload</w:t>
            </w:r>
            <w:r w:rsidRPr="0059076D">
              <w:rPr>
                <w:rFonts w:ascii="Calibri" w:hAnsi="Calibri" w:cs="Calibri"/>
                <w:lang w:eastAsia="en-IN"/>
              </w:rPr>
              <w:t> </w:t>
            </w:r>
          </w:p>
        </w:tc>
        <w:tc>
          <w:tcPr>
            <w:tcW w:w="1005" w:type="dxa"/>
            <w:tcBorders>
              <w:top w:val="single" w:sz="6" w:space="0" w:color="auto"/>
              <w:left w:val="single" w:sz="6" w:space="0" w:color="auto"/>
              <w:bottom w:val="single" w:sz="6" w:space="0" w:color="auto"/>
              <w:right w:val="single" w:sz="6" w:space="0" w:color="auto"/>
            </w:tcBorders>
            <w:hideMark/>
          </w:tcPr>
          <w:p w14:paraId="07D9380D"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POST</w:t>
            </w:r>
            <w:r w:rsidRPr="0059076D">
              <w:rPr>
                <w:rFonts w:ascii="Calibri" w:hAnsi="Calibri" w:cs="Calibri"/>
                <w:lang w:eastAsia="en-IN"/>
              </w:rPr>
              <w:t> </w:t>
            </w:r>
          </w:p>
        </w:tc>
        <w:tc>
          <w:tcPr>
            <w:tcW w:w="1740" w:type="dxa"/>
            <w:tcBorders>
              <w:top w:val="single" w:sz="6" w:space="0" w:color="auto"/>
              <w:left w:val="single" w:sz="6" w:space="0" w:color="auto"/>
              <w:bottom w:val="single" w:sz="6" w:space="0" w:color="auto"/>
              <w:right w:val="single" w:sz="6" w:space="0" w:color="auto"/>
            </w:tcBorders>
            <w:hideMark/>
          </w:tcPr>
          <w:p w14:paraId="3347F429"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Uploads the file to the server.</w:t>
            </w:r>
            <w:r w:rsidRPr="0059076D">
              <w:rPr>
                <w:rFonts w:ascii="Calibri" w:hAnsi="Calibri" w:cs="Calibri"/>
                <w:lang w:eastAsia="en-IN"/>
              </w:rPr>
              <w:t> </w:t>
            </w:r>
          </w:p>
        </w:tc>
        <w:tc>
          <w:tcPr>
            <w:tcW w:w="1485" w:type="dxa"/>
            <w:tcBorders>
              <w:top w:val="single" w:sz="6" w:space="0" w:color="auto"/>
              <w:left w:val="single" w:sz="6" w:space="0" w:color="auto"/>
              <w:bottom w:val="single" w:sz="6" w:space="0" w:color="auto"/>
              <w:right w:val="single" w:sz="6" w:space="0" w:color="auto"/>
            </w:tcBorders>
            <w:hideMark/>
          </w:tcPr>
          <w:p w14:paraId="6A6E8D87"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When student selects and uploads a resume.</w:t>
            </w:r>
            <w:r w:rsidRPr="0059076D">
              <w:rPr>
                <w:rFonts w:ascii="Calibri" w:hAnsi="Calibri" w:cs="Calibri"/>
                <w:lang w:eastAsia="en-IN"/>
              </w:rPr>
              <w:t> </w:t>
            </w:r>
          </w:p>
        </w:tc>
      </w:tr>
      <w:tr w:rsidR="00386CB5" w:rsidRPr="00C65D82" w14:paraId="38E761BD" w14:textId="77777777">
        <w:tc>
          <w:tcPr>
            <w:tcW w:w="660" w:type="dxa"/>
            <w:tcBorders>
              <w:top w:val="single" w:sz="6" w:space="0" w:color="auto"/>
              <w:left w:val="single" w:sz="6" w:space="0" w:color="auto"/>
              <w:bottom w:val="single" w:sz="6" w:space="0" w:color="auto"/>
              <w:right w:val="single" w:sz="6" w:space="0" w:color="auto"/>
            </w:tcBorders>
            <w:hideMark/>
          </w:tcPr>
          <w:p w14:paraId="43440F6D"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API-UP-02</w:t>
            </w:r>
            <w:r w:rsidRPr="0059076D">
              <w:rPr>
                <w:rFonts w:ascii="Calibri" w:hAnsi="Calibri" w:cs="Calibri"/>
                <w:lang w:eastAsia="en-IN"/>
              </w:rPr>
              <w:t> </w:t>
            </w:r>
          </w:p>
        </w:tc>
        <w:tc>
          <w:tcPr>
            <w:tcW w:w="4305" w:type="dxa"/>
            <w:tcBorders>
              <w:top w:val="single" w:sz="6" w:space="0" w:color="auto"/>
              <w:left w:val="single" w:sz="6" w:space="0" w:color="auto"/>
              <w:bottom w:val="single" w:sz="6" w:space="0" w:color="auto"/>
              <w:right w:val="single" w:sz="6" w:space="0" w:color="auto"/>
            </w:tcBorders>
            <w:hideMark/>
          </w:tcPr>
          <w:p w14:paraId="25109FE4"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/resumes/read</w:t>
            </w:r>
            <w:r w:rsidRPr="0059076D">
              <w:rPr>
                <w:rFonts w:ascii="Calibri" w:hAnsi="Calibri" w:cs="Calibri"/>
                <w:lang w:eastAsia="en-IN"/>
              </w:rPr>
              <w:t> </w:t>
            </w:r>
          </w:p>
        </w:tc>
        <w:tc>
          <w:tcPr>
            <w:tcW w:w="1005" w:type="dxa"/>
            <w:tcBorders>
              <w:top w:val="single" w:sz="6" w:space="0" w:color="auto"/>
              <w:left w:val="single" w:sz="6" w:space="0" w:color="auto"/>
              <w:bottom w:val="single" w:sz="6" w:space="0" w:color="auto"/>
              <w:right w:val="single" w:sz="6" w:space="0" w:color="auto"/>
            </w:tcBorders>
            <w:hideMark/>
          </w:tcPr>
          <w:p w14:paraId="09D2B8C3"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POST</w:t>
            </w:r>
            <w:r w:rsidRPr="0059076D">
              <w:rPr>
                <w:rFonts w:ascii="Calibri" w:hAnsi="Calibri" w:cs="Calibri"/>
                <w:lang w:eastAsia="en-IN"/>
              </w:rPr>
              <w:t> </w:t>
            </w:r>
          </w:p>
        </w:tc>
        <w:tc>
          <w:tcPr>
            <w:tcW w:w="1740" w:type="dxa"/>
            <w:tcBorders>
              <w:top w:val="single" w:sz="6" w:space="0" w:color="auto"/>
              <w:left w:val="single" w:sz="6" w:space="0" w:color="auto"/>
              <w:bottom w:val="single" w:sz="6" w:space="0" w:color="auto"/>
              <w:right w:val="single" w:sz="6" w:space="0" w:color="auto"/>
            </w:tcBorders>
            <w:hideMark/>
          </w:tcPr>
          <w:p w14:paraId="7406B687"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Reads the resume file and fills details.</w:t>
            </w:r>
            <w:r w:rsidRPr="0059076D">
              <w:rPr>
                <w:rFonts w:ascii="Calibri" w:hAnsi="Calibri" w:cs="Calibri"/>
                <w:lang w:eastAsia="en-IN"/>
              </w:rPr>
              <w:t> </w:t>
            </w:r>
          </w:p>
        </w:tc>
        <w:tc>
          <w:tcPr>
            <w:tcW w:w="1485" w:type="dxa"/>
            <w:tcBorders>
              <w:top w:val="single" w:sz="6" w:space="0" w:color="auto"/>
              <w:left w:val="single" w:sz="6" w:space="0" w:color="auto"/>
              <w:bottom w:val="single" w:sz="6" w:space="0" w:color="auto"/>
              <w:right w:val="single" w:sz="6" w:space="0" w:color="auto"/>
            </w:tcBorders>
            <w:hideMark/>
          </w:tcPr>
          <w:p w14:paraId="409540E5"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Right after upload succeeds.</w:t>
            </w:r>
            <w:r w:rsidRPr="0059076D">
              <w:rPr>
                <w:rFonts w:ascii="Calibri" w:hAnsi="Calibri" w:cs="Calibri"/>
                <w:lang w:eastAsia="en-IN"/>
              </w:rPr>
              <w:t> </w:t>
            </w:r>
          </w:p>
        </w:tc>
      </w:tr>
      <w:tr w:rsidR="00386CB5" w:rsidRPr="00C65D82" w14:paraId="1E7DE8E0" w14:textId="77777777">
        <w:tc>
          <w:tcPr>
            <w:tcW w:w="660" w:type="dxa"/>
            <w:tcBorders>
              <w:top w:val="single" w:sz="6" w:space="0" w:color="auto"/>
              <w:left w:val="single" w:sz="6" w:space="0" w:color="auto"/>
              <w:bottom w:val="single" w:sz="6" w:space="0" w:color="auto"/>
              <w:right w:val="single" w:sz="6" w:space="0" w:color="auto"/>
            </w:tcBorders>
            <w:hideMark/>
          </w:tcPr>
          <w:p w14:paraId="1F9D739E"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API-UP-03</w:t>
            </w:r>
            <w:r w:rsidRPr="0059076D">
              <w:rPr>
                <w:rFonts w:ascii="Calibri" w:hAnsi="Calibri" w:cs="Calibri"/>
                <w:lang w:eastAsia="en-IN"/>
              </w:rPr>
              <w:t> </w:t>
            </w:r>
          </w:p>
        </w:tc>
        <w:tc>
          <w:tcPr>
            <w:tcW w:w="4305" w:type="dxa"/>
            <w:tcBorders>
              <w:top w:val="single" w:sz="6" w:space="0" w:color="auto"/>
              <w:left w:val="single" w:sz="6" w:space="0" w:color="auto"/>
              <w:bottom w:val="single" w:sz="6" w:space="0" w:color="auto"/>
              <w:right w:val="single" w:sz="6" w:space="0" w:color="auto"/>
            </w:tcBorders>
            <w:hideMark/>
          </w:tcPr>
          <w:p w14:paraId="766933B6"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/resumes/{</w:t>
            </w:r>
            <w:proofErr w:type="spellStart"/>
            <w:r w:rsidRPr="0059076D">
              <w:rPr>
                <w:rFonts w:ascii="Calibri" w:hAnsi="Calibri" w:cs="Calibri"/>
                <w:lang w:val="en-US" w:eastAsia="en-IN"/>
              </w:rPr>
              <w:t>resumeId</w:t>
            </w:r>
            <w:proofErr w:type="spellEnd"/>
            <w:r w:rsidRPr="0059076D">
              <w:rPr>
                <w:rFonts w:ascii="Calibri" w:hAnsi="Calibri" w:cs="Calibri"/>
                <w:lang w:val="en-US" w:eastAsia="en-IN"/>
              </w:rPr>
              <w:t>}/save</w:t>
            </w:r>
            <w:r w:rsidRPr="0059076D">
              <w:rPr>
                <w:rFonts w:ascii="Calibri" w:hAnsi="Calibri" w:cs="Calibri"/>
                <w:lang w:eastAsia="en-IN"/>
              </w:rPr>
              <w:t> </w:t>
            </w:r>
          </w:p>
        </w:tc>
        <w:tc>
          <w:tcPr>
            <w:tcW w:w="1005" w:type="dxa"/>
            <w:tcBorders>
              <w:top w:val="single" w:sz="6" w:space="0" w:color="auto"/>
              <w:left w:val="single" w:sz="6" w:space="0" w:color="auto"/>
              <w:bottom w:val="single" w:sz="6" w:space="0" w:color="auto"/>
              <w:right w:val="single" w:sz="6" w:space="0" w:color="auto"/>
            </w:tcBorders>
            <w:hideMark/>
          </w:tcPr>
          <w:p w14:paraId="3CF1B99D"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POST</w:t>
            </w:r>
            <w:r w:rsidRPr="0059076D">
              <w:rPr>
                <w:rFonts w:ascii="Calibri" w:hAnsi="Calibri" w:cs="Calibri"/>
                <w:lang w:eastAsia="en-IN"/>
              </w:rPr>
              <w:t> </w:t>
            </w:r>
          </w:p>
        </w:tc>
        <w:tc>
          <w:tcPr>
            <w:tcW w:w="1740" w:type="dxa"/>
            <w:tcBorders>
              <w:top w:val="single" w:sz="6" w:space="0" w:color="auto"/>
              <w:left w:val="single" w:sz="6" w:space="0" w:color="auto"/>
              <w:bottom w:val="single" w:sz="6" w:space="0" w:color="auto"/>
              <w:right w:val="single" w:sz="6" w:space="0" w:color="auto"/>
            </w:tcBorders>
            <w:hideMark/>
          </w:tcPr>
          <w:p w14:paraId="206A967A"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Saves the uploaded resume into the student’s profile.</w:t>
            </w:r>
            <w:r w:rsidRPr="0059076D">
              <w:rPr>
                <w:rFonts w:ascii="Calibri" w:hAnsi="Calibri" w:cs="Calibri"/>
                <w:lang w:eastAsia="en-IN"/>
              </w:rPr>
              <w:t> </w:t>
            </w:r>
          </w:p>
        </w:tc>
        <w:tc>
          <w:tcPr>
            <w:tcW w:w="1485" w:type="dxa"/>
            <w:tcBorders>
              <w:top w:val="single" w:sz="6" w:space="0" w:color="auto"/>
              <w:left w:val="single" w:sz="6" w:space="0" w:color="auto"/>
              <w:bottom w:val="single" w:sz="6" w:space="0" w:color="auto"/>
              <w:right w:val="single" w:sz="6" w:space="0" w:color="auto"/>
            </w:tcBorders>
            <w:hideMark/>
          </w:tcPr>
          <w:p w14:paraId="341B8303"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When student clicks Save Resume.</w:t>
            </w:r>
            <w:r w:rsidRPr="0059076D">
              <w:rPr>
                <w:rFonts w:ascii="Calibri" w:hAnsi="Calibri" w:cs="Calibri"/>
                <w:lang w:eastAsia="en-IN"/>
              </w:rPr>
              <w:t> </w:t>
            </w:r>
          </w:p>
        </w:tc>
      </w:tr>
      <w:tr w:rsidR="00386CB5" w:rsidRPr="00C65D82" w14:paraId="3D4F34AF" w14:textId="77777777">
        <w:tc>
          <w:tcPr>
            <w:tcW w:w="660" w:type="dxa"/>
            <w:tcBorders>
              <w:top w:val="single" w:sz="6" w:space="0" w:color="auto"/>
              <w:left w:val="single" w:sz="6" w:space="0" w:color="auto"/>
              <w:bottom w:val="single" w:sz="6" w:space="0" w:color="auto"/>
              <w:right w:val="single" w:sz="6" w:space="0" w:color="auto"/>
            </w:tcBorders>
            <w:hideMark/>
          </w:tcPr>
          <w:p w14:paraId="5F5BAA98"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API-UP-04</w:t>
            </w:r>
            <w:r w:rsidRPr="0059076D">
              <w:rPr>
                <w:rFonts w:ascii="Calibri" w:hAnsi="Calibri" w:cs="Calibri"/>
                <w:lang w:eastAsia="en-IN"/>
              </w:rPr>
              <w:t> </w:t>
            </w:r>
          </w:p>
        </w:tc>
        <w:tc>
          <w:tcPr>
            <w:tcW w:w="4305" w:type="dxa"/>
            <w:tcBorders>
              <w:top w:val="single" w:sz="6" w:space="0" w:color="auto"/>
              <w:left w:val="single" w:sz="6" w:space="0" w:color="auto"/>
              <w:bottom w:val="single" w:sz="6" w:space="0" w:color="auto"/>
              <w:right w:val="single" w:sz="6" w:space="0" w:color="auto"/>
            </w:tcBorders>
            <w:hideMark/>
          </w:tcPr>
          <w:p w14:paraId="5AAC8586"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/resumes/{</w:t>
            </w:r>
            <w:proofErr w:type="spellStart"/>
            <w:r w:rsidRPr="0059076D">
              <w:rPr>
                <w:rFonts w:ascii="Calibri" w:hAnsi="Calibri" w:cs="Calibri"/>
                <w:lang w:val="en-US" w:eastAsia="en-IN"/>
              </w:rPr>
              <w:t>resumeId</w:t>
            </w:r>
            <w:proofErr w:type="spellEnd"/>
            <w:r w:rsidRPr="0059076D">
              <w:rPr>
                <w:rFonts w:ascii="Calibri" w:hAnsi="Calibri" w:cs="Calibri"/>
                <w:lang w:val="en-US" w:eastAsia="en-IN"/>
              </w:rPr>
              <w:t>}/</w:t>
            </w:r>
            <w:proofErr w:type="spellStart"/>
            <w:r w:rsidRPr="0059076D">
              <w:rPr>
                <w:rFonts w:ascii="Calibri" w:hAnsi="Calibri" w:cs="Calibri"/>
                <w:lang w:val="en-US" w:eastAsia="en-IN"/>
              </w:rPr>
              <w:t>setPrimary</w:t>
            </w:r>
            <w:proofErr w:type="spellEnd"/>
            <w:r w:rsidRPr="0059076D">
              <w:rPr>
                <w:rFonts w:ascii="Calibri" w:hAnsi="Calibri" w:cs="Calibri"/>
                <w:lang w:eastAsia="en-IN"/>
              </w:rPr>
              <w:t> </w:t>
            </w:r>
          </w:p>
        </w:tc>
        <w:tc>
          <w:tcPr>
            <w:tcW w:w="1005" w:type="dxa"/>
            <w:tcBorders>
              <w:top w:val="single" w:sz="6" w:space="0" w:color="auto"/>
              <w:left w:val="single" w:sz="6" w:space="0" w:color="auto"/>
              <w:bottom w:val="single" w:sz="6" w:space="0" w:color="auto"/>
              <w:right w:val="single" w:sz="6" w:space="0" w:color="auto"/>
            </w:tcBorders>
            <w:hideMark/>
          </w:tcPr>
          <w:p w14:paraId="278B4CA2"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PUT</w:t>
            </w:r>
            <w:r w:rsidRPr="0059076D">
              <w:rPr>
                <w:rFonts w:ascii="Calibri" w:hAnsi="Calibri" w:cs="Calibri"/>
                <w:lang w:eastAsia="en-IN"/>
              </w:rPr>
              <w:t> </w:t>
            </w:r>
          </w:p>
        </w:tc>
        <w:tc>
          <w:tcPr>
            <w:tcW w:w="1740" w:type="dxa"/>
            <w:tcBorders>
              <w:top w:val="single" w:sz="6" w:space="0" w:color="auto"/>
              <w:left w:val="single" w:sz="6" w:space="0" w:color="auto"/>
              <w:bottom w:val="single" w:sz="6" w:space="0" w:color="auto"/>
              <w:right w:val="single" w:sz="6" w:space="0" w:color="auto"/>
            </w:tcBorders>
            <w:hideMark/>
          </w:tcPr>
          <w:p w14:paraId="2607AC5C"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Sets uploaded resume as Primary.</w:t>
            </w:r>
            <w:r w:rsidRPr="0059076D">
              <w:rPr>
                <w:rFonts w:ascii="Calibri" w:hAnsi="Calibri" w:cs="Calibri"/>
                <w:lang w:eastAsia="en-IN"/>
              </w:rPr>
              <w:t> </w:t>
            </w:r>
          </w:p>
        </w:tc>
        <w:tc>
          <w:tcPr>
            <w:tcW w:w="1485" w:type="dxa"/>
            <w:tcBorders>
              <w:top w:val="single" w:sz="6" w:space="0" w:color="auto"/>
              <w:left w:val="single" w:sz="6" w:space="0" w:color="auto"/>
              <w:bottom w:val="single" w:sz="6" w:space="0" w:color="auto"/>
              <w:right w:val="single" w:sz="6" w:space="0" w:color="auto"/>
            </w:tcBorders>
            <w:hideMark/>
          </w:tcPr>
          <w:p w14:paraId="0F6C002B"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When student chooses “Set as Primary.”</w:t>
            </w:r>
            <w:r w:rsidRPr="0059076D">
              <w:rPr>
                <w:rFonts w:ascii="Calibri" w:hAnsi="Calibri" w:cs="Calibri"/>
                <w:lang w:eastAsia="en-IN"/>
              </w:rPr>
              <w:t> </w:t>
            </w:r>
          </w:p>
        </w:tc>
      </w:tr>
      <w:tr w:rsidR="00386CB5" w:rsidRPr="00C65D82" w14:paraId="298B17F7" w14:textId="77777777">
        <w:tc>
          <w:tcPr>
            <w:tcW w:w="660" w:type="dxa"/>
            <w:tcBorders>
              <w:top w:val="single" w:sz="6" w:space="0" w:color="auto"/>
              <w:left w:val="single" w:sz="6" w:space="0" w:color="auto"/>
              <w:bottom w:val="single" w:sz="6" w:space="0" w:color="auto"/>
              <w:right w:val="single" w:sz="6" w:space="0" w:color="auto"/>
            </w:tcBorders>
            <w:hideMark/>
          </w:tcPr>
          <w:p w14:paraId="22A4E6DB"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API-UP-05</w:t>
            </w:r>
            <w:r w:rsidRPr="0059076D">
              <w:rPr>
                <w:rFonts w:ascii="Calibri" w:hAnsi="Calibri" w:cs="Calibri"/>
                <w:lang w:eastAsia="en-IN"/>
              </w:rPr>
              <w:t> </w:t>
            </w:r>
          </w:p>
        </w:tc>
        <w:tc>
          <w:tcPr>
            <w:tcW w:w="4305" w:type="dxa"/>
            <w:tcBorders>
              <w:top w:val="single" w:sz="6" w:space="0" w:color="auto"/>
              <w:left w:val="single" w:sz="6" w:space="0" w:color="auto"/>
              <w:bottom w:val="single" w:sz="6" w:space="0" w:color="auto"/>
              <w:right w:val="single" w:sz="6" w:space="0" w:color="auto"/>
            </w:tcBorders>
            <w:hideMark/>
          </w:tcPr>
          <w:p w14:paraId="2B392BC3"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`/resumes/{</w:t>
            </w:r>
            <w:proofErr w:type="spellStart"/>
            <w:r w:rsidRPr="0059076D">
              <w:rPr>
                <w:rFonts w:ascii="Calibri" w:hAnsi="Calibri" w:cs="Calibri"/>
                <w:lang w:val="en-US" w:eastAsia="en-IN"/>
              </w:rPr>
              <w:t>resumeId</w:t>
            </w:r>
            <w:proofErr w:type="spellEnd"/>
            <w:r w:rsidRPr="0059076D">
              <w:rPr>
                <w:rFonts w:ascii="Calibri" w:hAnsi="Calibri" w:cs="Calibri"/>
                <w:lang w:val="en-US" w:eastAsia="en-IN"/>
              </w:rPr>
              <w:t>}/</w:t>
            </w:r>
            <w:proofErr w:type="spellStart"/>
            <w:r w:rsidRPr="0059076D">
              <w:rPr>
                <w:rFonts w:ascii="Calibri" w:hAnsi="Calibri" w:cs="Calibri"/>
                <w:lang w:val="en-US" w:eastAsia="en-IN"/>
              </w:rPr>
              <w:t>export?format</w:t>
            </w:r>
            <w:proofErr w:type="spellEnd"/>
            <w:r w:rsidRPr="0059076D">
              <w:rPr>
                <w:rFonts w:ascii="Calibri" w:hAnsi="Calibri" w:cs="Calibri"/>
                <w:lang w:val="en-US" w:eastAsia="en-IN"/>
              </w:rPr>
              <w:t>=pdf</w:t>
            </w:r>
            <w:r w:rsidRPr="0059076D">
              <w:rPr>
                <w:rFonts w:ascii="Calibri" w:hAnsi="Calibri" w:cs="Calibri"/>
                <w:lang w:eastAsia="en-IN"/>
              </w:rPr>
              <w:t> </w:t>
            </w:r>
          </w:p>
        </w:tc>
        <w:tc>
          <w:tcPr>
            <w:tcW w:w="1005" w:type="dxa"/>
            <w:tcBorders>
              <w:top w:val="single" w:sz="6" w:space="0" w:color="auto"/>
              <w:left w:val="single" w:sz="6" w:space="0" w:color="auto"/>
              <w:bottom w:val="single" w:sz="6" w:space="0" w:color="auto"/>
              <w:right w:val="single" w:sz="6" w:space="0" w:color="auto"/>
            </w:tcBorders>
            <w:hideMark/>
          </w:tcPr>
          <w:p w14:paraId="4B50A743"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docx</w:t>
            </w:r>
            <w:r w:rsidRPr="0059076D">
              <w:rPr>
                <w:rFonts w:ascii="Calibri" w:hAnsi="Calibri" w:cs="Calibri"/>
                <w:lang w:eastAsia="en-IN"/>
              </w:rPr>
              <w:t> </w:t>
            </w:r>
          </w:p>
        </w:tc>
        <w:tc>
          <w:tcPr>
            <w:tcW w:w="1740" w:type="dxa"/>
            <w:tcBorders>
              <w:top w:val="single" w:sz="6" w:space="0" w:color="auto"/>
              <w:left w:val="single" w:sz="6" w:space="0" w:color="auto"/>
              <w:bottom w:val="single" w:sz="6" w:space="0" w:color="auto"/>
              <w:right w:val="single" w:sz="6" w:space="0" w:color="auto"/>
            </w:tcBorders>
            <w:hideMark/>
          </w:tcPr>
          <w:p w14:paraId="702DA3DB"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txt`</w:t>
            </w:r>
            <w:r w:rsidRPr="0059076D">
              <w:rPr>
                <w:rFonts w:ascii="Calibri" w:hAnsi="Calibri" w:cs="Calibri"/>
                <w:lang w:eastAsia="en-IN"/>
              </w:rPr>
              <w:t> </w:t>
            </w:r>
          </w:p>
        </w:tc>
        <w:tc>
          <w:tcPr>
            <w:tcW w:w="1485" w:type="dxa"/>
            <w:tcBorders>
              <w:top w:val="single" w:sz="6" w:space="0" w:color="auto"/>
              <w:left w:val="single" w:sz="6" w:space="0" w:color="auto"/>
              <w:bottom w:val="single" w:sz="6" w:space="0" w:color="auto"/>
              <w:right w:val="single" w:sz="6" w:space="0" w:color="auto"/>
            </w:tcBorders>
            <w:hideMark/>
          </w:tcPr>
          <w:p w14:paraId="21F405B1"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GET</w:t>
            </w:r>
            <w:r w:rsidRPr="0059076D">
              <w:rPr>
                <w:rFonts w:ascii="Calibri" w:hAnsi="Calibri" w:cs="Calibri"/>
                <w:lang w:eastAsia="en-IN"/>
              </w:rPr>
              <w:t> </w:t>
            </w:r>
          </w:p>
        </w:tc>
      </w:tr>
    </w:tbl>
    <w:p w14:paraId="58232F34" w14:textId="77777777" w:rsidR="00386CB5" w:rsidRPr="0059076D" w:rsidRDefault="00386CB5" w:rsidP="00386CB5">
      <w:pPr>
        <w:textAlignment w:val="baseline"/>
        <w:rPr>
          <w:rFonts w:ascii="Calibri" w:hAnsi="Calibri" w:cs="Calibri"/>
          <w:sz w:val="18"/>
          <w:szCs w:val="18"/>
          <w:lang w:eastAsia="en-IN"/>
        </w:rPr>
      </w:pPr>
      <w:r w:rsidRPr="0059076D">
        <w:rPr>
          <w:rFonts w:ascii="Calibri" w:hAnsi="Calibri" w:cs="Calibri"/>
          <w:lang w:eastAsia="en-IN"/>
        </w:rPr>
        <w:t> </w:t>
      </w:r>
    </w:p>
    <w:p w14:paraId="58D6BAE0" w14:textId="77777777" w:rsidR="00386CB5" w:rsidRPr="0059076D" w:rsidRDefault="00386CB5" w:rsidP="00386CB5">
      <w:pPr>
        <w:textAlignment w:val="baseline"/>
        <w:rPr>
          <w:rFonts w:ascii="Calibri" w:hAnsi="Calibri" w:cs="Calibri"/>
          <w:sz w:val="18"/>
          <w:szCs w:val="18"/>
          <w:lang w:eastAsia="en-IN"/>
        </w:rPr>
      </w:pPr>
      <w:r w:rsidRPr="0059076D">
        <w:rPr>
          <w:rFonts w:ascii="Calibri" w:hAnsi="Calibri" w:cs="Calibri"/>
          <w:color w:val="4472C4"/>
          <w:sz w:val="40"/>
          <w:szCs w:val="40"/>
          <w:lang w:eastAsia="en-IN"/>
        </w:rPr>
        <w:t> </w:t>
      </w:r>
    </w:p>
    <w:p w14:paraId="6962A240" w14:textId="77777777" w:rsidR="004F751A" w:rsidRPr="0059076D" w:rsidRDefault="004F751A">
      <w:pPr>
        <w:rPr>
          <w:rFonts w:ascii="Calibri" w:hAnsi="Calibri" w:cs="Calibri"/>
          <w:color w:val="2F5496"/>
          <w:sz w:val="40"/>
          <w:szCs w:val="40"/>
          <w:lang w:eastAsia="en-IN"/>
        </w:rPr>
      </w:pPr>
      <w:r w:rsidRPr="0059076D">
        <w:rPr>
          <w:rFonts w:ascii="Calibri" w:hAnsi="Calibri" w:cs="Calibri"/>
          <w:color w:val="2F5496"/>
          <w:sz w:val="40"/>
          <w:szCs w:val="40"/>
          <w:lang w:eastAsia="en-IN"/>
        </w:rPr>
        <w:br w:type="page"/>
      </w:r>
    </w:p>
    <w:p w14:paraId="40CC0D2D" w14:textId="4428EA4B" w:rsidR="00386CB5" w:rsidRPr="0059076D" w:rsidRDefault="00386CB5" w:rsidP="007A5555">
      <w:pPr>
        <w:pStyle w:val="Heading1"/>
        <w:rPr>
          <w:rFonts w:ascii="Calibri" w:hAnsi="Calibri" w:cs="Calibri"/>
          <w:sz w:val="18"/>
          <w:szCs w:val="18"/>
          <w:lang w:eastAsia="en-IN"/>
        </w:rPr>
      </w:pPr>
      <w:r w:rsidRPr="0059076D">
        <w:rPr>
          <w:rFonts w:ascii="Calibri" w:hAnsi="Calibri" w:cs="Calibri"/>
          <w:lang w:eastAsia="en-IN"/>
        </w:rPr>
        <w:t xml:space="preserve">Use </w:t>
      </w:r>
      <w:r w:rsidR="00875E5F">
        <w:rPr>
          <w:rFonts w:ascii="Calibri" w:hAnsi="Calibri" w:cs="Calibri"/>
          <w:lang w:eastAsia="en-IN"/>
        </w:rPr>
        <w:t>C</w:t>
      </w:r>
      <w:r w:rsidRPr="0059076D">
        <w:rPr>
          <w:rFonts w:ascii="Calibri" w:hAnsi="Calibri" w:cs="Calibri"/>
          <w:lang w:eastAsia="en-IN"/>
        </w:rPr>
        <w:t xml:space="preserve">ase </w:t>
      </w:r>
      <w:r w:rsidR="004F751A" w:rsidRPr="0059076D">
        <w:rPr>
          <w:rFonts w:ascii="Calibri" w:hAnsi="Calibri" w:cs="Calibri"/>
          <w:lang w:eastAsia="en-IN"/>
        </w:rPr>
        <w:t>1</w:t>
      </w:r>
      <w:r w:rsidR="00EB63AA">
        <w:rPr>
          <w:rFonts w:ascii="Calibri" w:hAnsi="Calibri" w:cs="Calibri"/>
          <w:lang w:eastAsia="en-IN"/>
        </w:rPr>
        <w:t>5</w:t>
      </w:r>
      <w:r w:rsidRPr="0059076D">
        <w:rPr>
          <w:rFonts w:ascii="Calibri" w:hAnsi="Calibri" w:cs="Calibri"/>
          <w:lang w:eastAsia="en-IN"/>
        </w:rPr>
        <w:t>: Manage Resumes  </w:t>
      </w:r>
    </w:p>
    <w:p w14:paraId="6F223D1A" w14:textId="013E5992" w:rsidR="00386CB5" w:rsidRPr="0059076D" w:rsidRDefault="00386CB5" w:rsidP="004F751A">
      <w:pPr>
        <w:pStyle w:val="Heading3"/>
        <w:rPr>
          <w:rFonts w:ascii="Calibri" w:hAnsi="Calibri" w:cs="Calibri"/>
          <w:sz w:val="18"/>
          <w:szCs w:val="18"/>
          <w:lang w:eastAsia="en-IN"/>
        </w:rPr>
      </w:pPr>
      <w:r w:rsidRPr="00B450AE">
        <w:rPr>
          <w:rFonts w:ascii="Calibri" w:hAnsi="Calibri" w:cs="Calibri"/>
        </w:rPr>
        <w:t>Description</w:t>
      </w:r>
      <w:r w:rsidR="00DD6D66" w:rsidRPr="00B450AE">
        <w:rPr>
          <w:rFonts w:ascii="Calibri" w:hAnsi="Calibri" w:cs="Calibri"/>
        </w:rPr>
        <w:t xml:space="preserve">: </w:t>
      </w:r>
    </w:p>
    <w:p w14:paraId="0F8F12C6" w14:textId="77777777" w:rsidR="00386CB5" w:rsidRPr="0059076D" w:rsidRDefault="00386CB5" w:rsidP="00386CB5">
      <w:pPr>
        <w:textAlignment w:val="baseline"/>
        <w:rPr>
          <w:rFonts w:ascii="Calibri" w:hAnsi="Calibri" w:cs="Calibri"/>
          <w:sz w:val="18"/>
          <w:szCs w:val="18"/>
          <w:lang w:eastAsia="en-IN"/>
        </w:rPr>
      </w:pPr>
      <w:r w:rsidRPr="0059076D">
        <w:rPr>
          <w:rFonts w:ascii="Calibri" w:hAnsi="Calibri" w:cs="Calibri"/>
          <w:lang w:eastAsia="en-IN"/>
        </w:rPr>
        <w:t>This use case describes how a student manages their resumes within the Resume Builder module. It covers actions such as updating, renaming, setting a resume as primary, deleting secondary resumes, making a copy, and downloading or exporting resumes in ATS-compliant formats (PDF, DOCX, TXT). </w:t>
      </w:r>
    </w:p>
    <w:p w14:paraId="7ECFE103" w14:textId="701AC3F9" w:rsidR="00386CB5" w:rsidRPr="0059076D" w:rsidRDefault="00386CB5" w:rsidP="004F751A">
      <w:pPr>
        <w:pStyle w:val="Heading3"/>
        <w:rPr>
          <w:rFonts w:ascii="Calibri" w:hAnsi="Calibri" w:cs="Calibri"/>
          <w:sz w:val="18"/>
          <w:szCs w:val="18"/>
          <w:lang w:eastAsia="en-IN"/>
        </w:rPr>
      </w:pPr>
      <w:r w:rsidRPr="00B450AE">
        <w:rPr>
          <w:rFonts w:ascii="Calibri" w:hAnsi="Calibri" w:cs="Calibri"/>
        </w:rPr>
        <w:t>Actors</w:t>
      </w:r>
      <w:r w:rsidR="00DD6D66" w:rsidRPr="00B450AE">
        <w:rPr>
          <w:rFonts w:ascii="Calibri" w:hAnsi="Calibri" w:cs="Calibri"/>
        </w:rPr>
        <w:t xml:space="preserve">: </w:t>
      </w:r>
    </w:p>
    <w:p w14:paraId="07F81AF1" w14:textId="77777777" w:rsidR="00386CB5" w:rsidRPr="0059076D" w:rsidRDefault="00386CB5" w:rsidP="004B3FFC">
      <w:pPr>
        <w:numPr>
          <w:ilvl w:val="0"/>
          <w:numId w:val="116"/>
        </w:numPr>
        <w:ind w:left="1080" w:firstLine="0"/>
        <w:textAlignment w:val="baseline"/>
        <w:rPr>
          <w:rFonts w:ascii="Calibri" w:hAnsi="Calibri" w:cs="Calibri"/>
          <w:lang w:eastAsia="en-IN"/>
        </w:rPr>
      </w:pPr>
      <w:r w:rsidRPr="0059076D">
        <w:rPr>
          <w:rFonts w:ascii="Calibri" w:hAnsi="Calibri" w:cs="Calibri"/>
          <w:lang w:eastAsia="en-IN"/>
        </w:rPr>
        <w:t>Primary Actor: Student </w:t>
      </w:r>
    </w:p>
    <w:p w14:paraId="542E43ED" w14:textId="77777777" w:rsidR="00386CB5" w:rsidRPr="0059076D" w:rsidRDefault="00386CB5" w:rsidP="004B3FFC">
      <w:pPr>
        <w:numPr>
          <w:ilvl w:val="0"/>
          <w:numId w:val="117"/>
        </w:numPr>
        <w:ind w:left="1080" w:firstLine="0"/>
        <w:textAlignment w:val="baseline"/>
        <w:rPr>
          <w:rFonts w:ascii="Calibri" w:hAnsi="Calibri" w:cs="Calibri"/>
          <w:lang w:eastAsia="en-IN"/>
        </w:rPr>
      </w:pPr>
      <w:r w:rsidRPr="0059076D">
        <w:rPr>
          <w:rFonts w:ascii="Calibri" w:hAnsi="Calibri" w:cs="Calibri"/>
          <w:lang w:eastAsia="en-IN"/>
        </w:rPr>
        <w:t>Supporting Actors: Parent (view-only) </w:t>
      </w:r>
    </w:p>
    <w:p w14:paraId="0DF0B3AB" w14:textId="36D9B10F" w:rsidR="00386CB5" w:rsidRPr="0059076D" w:rsidRDefault="00386CB5" w:rsidP="004F751A">
      <w:pPr>
        <w:pStyle w:val="Heading3"/>
        <w:rPr>
          <w:rFonts w:ascii="Calibri" w:hAnsi="Calibri" w:cs="Calibri"/>
          <w:sz w:val="18"/>
          <w:szCs w:val="18"/>
          <w:lang w:eastAsia="en-IN"/>
        </w:rPr>
      </w:pPr>
      <w:r w:rsidRPr="00B450AE">
        <w:rPr>
          <w:rFonts w:ascii="Calibri" w:hAnsi="Calibri" w:cs="Calibri"/>
        </w:rPr>
        <w:t>Goal</w:t>
      </w:r>
      <w:r w:rsidR="00DD6D66" w:rsidRPr="00B450AE">
        <w:rPr>
          <w:rFonts w:ascii="Calibri" w:hAnsi="Calibri" w:cs="Calibri"/>
        </w:rPr>
        <w:t xml:space="preserve">: </w:t>
      </w:r>
    </w:p>
    <w:p w14:paraId="66294F0E" w14:textId="77777777" w:rsidR="00386CB5" w:rsidRPr="0059076D" w:rsidRDefault="00386CB5" w:rsidP="00386CB5">
      <w:pPr>
        <w:textAlignment w:val="baseline"/>
        <w:rPr>
          <w:rFonts w:ascii="Calibri" w:hAnsi="Calibri" w:cs="Calibri"/>
          <w:sz w:val="18"/>
          <w:szCs w:val="18"/>
          <w:lang w:eastAsia="en-IN"/>
        </w:rPr>
      </w:pPr>
      <w:r w:rsidRPr="0059076D">
        <w:rPr>
          <w:rFonts w:ascii="Calibri" w:hAnsi="Calibri" w:cs="Calibri"/>
          <w:lang w:eastAsia="en-IN"/>
        </w:rPr>
        <w:t>Enable students to manage multiple resumes effectively, ensuring one is always primary, and allow exporting resumes in standardized formats that are ATS-friendly. </w:t>
      </w:r>
    </w:p>
    <w:p w14:paraId="59CAC52B" w14:textId="007BE2F0" w:rsidR="00386CB5" w:rsidRPr="0059076D" w:rsidRDefault="00386CB5" w:rsidP="004F751A">
      <w:pPr>
        <w:pStyle w:val="Heading3"/>
        <w:rPr>
          <w:rFonts w:ascii="Calibri" w:hAnsi="Calibri" w:cs="Calibri"/>
          <w:sz w:val="18"/>
          <w:szCs w:val="18"/>
          <w:lang w:eastAsia="en-IN"/>
        </w:rPr>
      </w:pPr>
      <w:r w:rsidRPr="00B450AE">
        <w:rPr>
          <w:rFonts w:ascii="Calibri" w:hAnsi="Calibri" w:cs="Calibri"/>
        </w:rPr>
        <w:t>Trigger</w:t>
      </w:r>
      <w:r w:rsidR="00DD6D66" w:rsidRPr="00B450AE">
        <w:rPr>
          <w:rFonts w:ascii="Calibri" w:hAnsi="Calibri" w:cs="Calibri"/>
        </w:rPr>
        <w:t xml:space="preserve">: </w:t>
      </w:r>
    </w:p>
    <w:p w14:paraId="52FAF0D7" w14:textId="77777777" w:rsidR="00386CB5" w:rsidRPr="0059076D" w:rsidRDefault="00386CB5" w:rsidP="00386CB5">
      <w:pPr>
        <w:textAlignment w:val="baseline"/>
        <w:rPr>
          <w:rFonts w:ascii="Calibri" w:hAnsi="Calibri" w:cs="Calibri"/>
          <w:sz w:val="18"/>
          <w:szCs w:val="18"/>
          <w:lang w:eastAsia="en-IN"/>
        </w:rPr>
      </w:pPr>
      <w:r w:rsidRPr="0059076D">
        <w:rPr>
          <w:rFonts w:ascii="Calibri" w:hAnsi="Calibri" w:cs="Calibri"/>
          <w:lang w:eastAsia="en-IN"/>
        </w:rPr>
        <w:t>Student navigates to Resume Builder → Your Resumes Table and clicks the 3-dot menu at the end of a resume entry in the “Your Resumes” table. </w:t>
      </w:r>
    </w:p>
    <w:p w14:paraId="7FF6495C" w14:textId="5255882D" w:rsidR="00386CB5" w:rsidRPr="0059076D" w:rsidRDefault="00386CB5" w:rsidP="004F751A">
      <w:pPr>
        <w:pStyle w:val="Heading3"/>
        <w:rPr>
          <w:rFonts w:ascii="Calibri" w:hAnsi="Calibri" w:cs="Calibri"/>
          <w:sz w:val="18"/>
          <w:szCs w:val="18"/>
          <w:lang w:eastAsia="en-IN"/>
        </w:rPr>
      </w:pPr>
      <w:r w:rsidRPr="00B450AE">
        <w:rPr>
          <w:rFonts w:ascii="Calibri" w:hAnsi="Calibri" w:cs="Calibri"/>
        </w:rPr>
        <w:t>Business Rules</w:t>
      </w:r>
      <w:r w:rsidR="00DD6D66" w:rsidRPr="00B450AE">
        <w:rPr>
          <w:rFonts w:ascii="Calibri" w:hAnsi="Calibri" w:cs="Calibri"/>
        </w:rPr>
        <w:t xml:space="preserve">: </w:t>
      </w:r>
    </w:p>
    <w:p w14:paraId="266945C9" w14:textId="77777777" w:rsidR="00386CB5" w:rsidRPr="0059076D" w:rsidRDefault="00386CB5" w:rsidP="004B3FFC">
      <w:pPr>
        <w:numPr>
          <w:ilvl w:val="0"/>
          <w:numId w:val="118"/>
        </w:numPr>
        <w:ind w:left="1080" w:firstLine="0"/>
        <w:textAlignment w:val="baseline"/>
        <w:rPr>
          <w:rFonts w:ascii="Calibri" w:hAnsi="Calibri" w:cs="Calibri"/>
          <w:lang w:eastAsia="en-IN"/>
        </w:rPr>
      </w:pPr>
      <w:r w:rsidRPr="0059076D">
        <w:rPr>
          <w:rFonts w:ascii="Calibri" w:hAnsi="Calibri" w:cs="Calibri"/>
          <w:lang w:eastAsia="en-IN"/>
        </w:rPr>
        <w:t>A maximum of 5 resumes can be created per student. </w:t>
      </w:r>
    </w:p>
    <w:p w14:paraId="2FA6F122" w14:textId="77777777" w:rsidR="00386CB5" w:rsidRPr="0059076D" w:rsidRDefault="00386CB5" w:rsidP="004B3FFC">
      <w:pPr>
        <w:numPr>
          <w:ilvl w:val="0"/>
          <w:numId w:val="119"/>
        </w:numPr>
        <w:ind w:left="1080" w:firstLine="0"/>
        <w:textAlignment w:val="baseline"/>
        <w:rPr>
          <w:rFonts w:ascii="Calibri" w:hAnsi="Calibri" w:cs="Calibri"/>
          <w:bCs/>
          <w:lang w:eastAsia="en-IN"/>
        </w:rPr>
      </w:pPr>
      <w:r w:rsidRPr="0059076D">
        <w:rPr>
          <w:rFonts w:ascii="Calibri" w:hAnsi="Calibri" w:cs="Calibri"/>
          <w:bCs/>
        </w:rPr>
        <w:t>Primary Resume:</w:t>
      </w:r>
      <w:r w:rsidRPr="0059076D">
        <w:rPr>
          <w:rFonts w:ascii="Calibri" w:hAnsi="Calibri" w:cs="Calibri"/>
          <w:bCs/>
          <w:lang w:eastAsia="en-IN"/>
        </w:rPr>
        <w:t xml:space="preserve"> Exactly </w:t>
      </w:r>
      <w:r w:rsidRPr="0059076D">
        <w:rPr>
          <w:rFonts w:ascii="Calibri" w:hAnsi="Calibri" w:cs="Calibri"/>
          <w:bCs/>
        </w:rPr>
        <w:t>1 resume must always be marked as Primary</w:t>
      </w:r>
      <w:r w:rsidRPr="0059076D">
        <w:rPr>
          <w:rFonts w:ascii="Calibri" w:hAnsi="Calibri" w:cs="Calibri"/>
          <w:bCs/>
          <w:lang w:eastAsia="en-IN"/>
        </w:rPr>
        <w:t>. </w:t>
      </w:r>
    </w:p>
    <w:p w14:paraId="327D7946" w14:textId="77777777" w:rsidR="00386CB5" w:rsidRPr="0059076D" w:rsidRDefault="00386CB5" w:rsidP="004B3FFC">
      <w:pPr>
        <w:numPr>
          <w:ilvl w:val="0"/>
          <w:numId w:val="120"/>
        </w:numPr>
        <w:ind w:left="1800" w:firstLine="0"/>
        <w:textAlignment w:val="baseline"/>
        <w:rPr>
          <w:rFonts w:ascii="Calibri" w:hAnsi="Calibri" w:cs="Calibri"/>
          <w:lang w:eastAsia="en-IN"/>
        </w:rPr>
      </w:pPr>
      <w:r w:rsidRPr="0059076D">
        <w:rPr>
          <w:rFonts w:ascii="Calibri" w:hAnsi="Calibri" w:cs="Calibri"/>
          <w:lang w:eastAsia="en-IN"/>
        </w:rPr>
        <w:t>The Primary resume is the default/shared/exported resume unless another is explicitly chosen. </w:t>
      </w:r>
    </w:p>
    <w:p w14:paraId="12A236B1" w14:textId="77777777" w:rsidR="00386CB5" w:rsidRPr="0059076D" w:rsidRDefault="00386CB5" w:rsidP="004B3FFC">
      <w:pPr>
        <w:numPr>
          <w:ilvl w:val="0"/>
          <w:numId w:val="121"/>
        </w:numPr>
        <w:ind w:left="1800" w:firstLine="0"/>
        <w:textAlignment w:val="baseline"/>
        <w:rPr>
          <w:rFonts w:ascii="Calibri" w:hAnsi="Calibri" w:cs="Calibri"/>
          <w:lang w:eastAsia="en-IN"/>
        </w:rPr>
      </w:pPr>
      <w:r w:rsidRPr="0059076D">
        <w:rPr>
          <w:rFonts w:ascii="Calibri" w:hAnsi="Calibri" w:cs="Calibri"/>
          <w:lang w:eastAsia="en-IN"/>
        </w:rPr>
        <w:t>It cannot be deleted, only edited, renamed, downloaded, copied, or shared. </w:t>
      </w:r>
    </w:p>
    <w:p w14:paraId="7418E9FB" w14:textId="77777777" w:rsidR="00386CB5" w:rsidRPr="0059076D" w:rsidRDefault="00386CB5" w:rsidP="004B3FFC">
      <w:pPr>
        <w:numPr>
          <w:ilvl w:val="0"/>
          <w:numId w:val="122"/>
        </w:numPr>
        <w:ind w:left="1800" w:firstLine="0"/>
        <w:textAlignment w:val="baseline"/>
        <w:rPr>
          <w:rFonts w:ascii="Calibri" w:hAnsi="Calibri" w:cs="Calibri"/>
          <w:lang w:eastAsia="en-IN"/>
        </w:rPr>
      </w:pPr>
      <w:r w:rsidRPr="0059076D">
        <w:rPr>
          <w:rFonts w:ascii="Calibri" w:hAnsi="Calibri" w:cs="Calibri"/>
          <w:lang w:eastAsia="en-IN"/>
        </w:rPr>
        <w:t>Remaining 4 Resumes: </w:t>
      </w:r>
    </w:p>
    <w:p w14:paraId="7AD53F89" w14:textId="77777777" w:rsidR="00386CB5" w:rsidRPr="0059076D" w:rsidRDefault="00386CB5" w:rsidP="004B3FFC">
      <w:pPr>
        <w:numPr>
          <w:ilvl w:val="0"/>
          <w:numId w:val="123"/>
        </w:numPr>
        <w:ind w:left="1800" w:firstLine="0"/>
        <w:textAlignment w:val="baseline"/>
        <w:rPr>
          <w:rFonts w:ascii="Calibri" w:hAnsi="Calibri" w:cs="Calibri"/>
          <w:lang w:eastAsia="en-IN"/>
        </w:rPr>
      </w:pPr>
      <w:r w:rsidRPr="0059076D">
        <w:rPr>
          <w:rFonts w:ascii="Calibri" w:hAnsi="Calibri" w:cs="Calibri"/>
          <w:lang w:eastAsia="en-IN"/>
        </w:rPr>
        <w:t>These are classified as Secondary Resumes. </w:t>
      </w:r>
    </w:p>
    <w:p w14:paraId="61F366A0" w14:textId="77777777" w:rsidR="00386CB5" w:rsidRPr="0059076D" w:rsidRDefault="00386CB5" w:rsidP="004B3FFC">
      <w:pPr>
        <w:numPr>
          <w:ilvl w:val="0"/>
          <w:numId w:val="124"/>
        </w:numPr>
        <w:ind w:left="1800" w:firstLine="0"/>
        <w:textAlignment w:val="baseline"/>
        <w:rPr>
          <w:rFonts w:ascii="Calibri" w:hAnsi="Calibri" w:cs="Calibri"/>
          <w:lang w:eastAsia="en-IN"/>
        </w:rPr>
      </w:pPr>
      <w:r w:rsidRPr="0059076D">
        <w:rPr>
          <w:rFonts w:ascii="Calibri" w:hAnsi="Calibri" w:cs="Calibri"/>
          <w:lang w:eastAsia="en-IN"/>
        </w:rPr>
        <w:t>A student may have 0 to 4 secondary resumes in addition to the Primary. </w:t>
      </w:r>
    </w:p>
    <w:p w14:paraId="51B4EBB4" w14:textId="77777777" w:rsidR="00386CB5" w:rsidRPr="0059076D" w:rsidRDefault="00386CB5" w:rsidP="004B3FFC">
      <w:pPr>
        <w:numPr>
          <w:ilvl w:val="0"/>
          <w:numId w:val="125"/>
        </w:numPr>
        <w:ind w:left="1800" w:firstLine="0"/>
        <w:textAlignment w:val="baseline"/>
        <w:rPr>
          <w:rFonts w:ascii="Calibri" w:hAnsi="Calibri" w:cs="Calibri"/>
          <w:lang w:eastAsia="en-IN"/>
        </w:rPr>
      </w:pPr>
      <w:r w:rsidRPr="0059076D">
        <w:rPr>
          <w:rFonts w:ascii="Calibri" w:hAnsi="Calibri" w:cs="Calibri"/>
          <w:lang w:eastAsia="en-IN"/>
        </w:rPr>
        <w:t>Secondary resumes can be renamed, edited, downloaded/exported, shared, copied, &amp; deleted  </w:t>
      </w:r>
    </w:p>
    <w:p w14:paraId="24C34198" w14:textId="77777777" w:rsidR="00386CB5" w:rsidRPr="0059076D" w:rsidRDefault="00386CB5" w:rsidP="004B3FFC">
      <w:pPr>
        <w:numPr>
          <w:ilvl w:val="0"/>
          <w:numId w:val="126"/>
        </w:numPr>
        <w:ind w:left="1800" w:firstLine="0"/>
        <w:textAlignment w:val="baseline"/>
        <w:rPr>
          <w:rFonts w:ascii="Calibri" w:hAnsi="Calibri" w:cs="Calibri"/>
          <w:lang w:eastAsia="en-IN"/>
        </w:rPr>
      </w:pPr>
      <w:r w:rsidRPr="0059076D">
        <w:rPr>
          <w:rFonts w:ascii="Calibri" w:hAnsi="Calibri" w:cs="Calibri"/>
          <w:lang w:eastAsia="en-IN"/>
        </w:rPr>
        <w:t>Any Secondary resume can be promoted to Primary via the “Set as Primary” action (making the old Primary a Secondary). </w:t>
      </w:r>
    </w:p>
    <w:p w14:paraId="71B81897" w14:textId="77777777" w:rsidR="00386CB5" w:rsidRPr="0059076D" w:rsidRDefault="00386CB5" w:rsidP="004B3FFC">
      <w:pPr>
        <w:numPr>
          <w:ilvl w:val="0"/>
          <w:numId w:val="127"/>
        </w:numPr>
        <w:ind w:left="1080" w:firstLine="0"/>
        <w:textAlignment w:val="baseline"/>
        <w:rPr>
          <w:rFonts w:ascii="Calibri" w:hAnsi="Calibri" w:cs="Calibri"/>
          <w:lang w:eastAsia="en-IN"/>
        </w:rPr>
      </w:pPr>
      <w:r w:rsidRPr="0059076D">
        <w:rPr>
          <w:rFonts w:ascii="Calibri" w:hAnsi="Calibri" w:cs="Calibri"/>
          <w:lang w:eastAsia="en-IN"/>
        </w:rPr>
        <w:t>Resumes can be exported in PDF, DOCX, or TXT formats. </w:t>
      </w:r>
    </w:p>
    <w:p w14:paraId="68984440" w14:textId="356442D1" w:rsidR="00386CB5" w:rsidRPr="0059076D" w:rsidRDefault="00386CB5" w:rsidP="004B3FFC">
      <w:pPr>
        <w:numPr>
          <w:ilvl w:val="0"/>
          <w:numId w:val="128"/>
        </w:numPr>
        <w:ind w:left="1080" w:firstLine="0"/>
        <w:textAlignment w:val="baseline"/>
        <w:rPr>
          <w:rFonts w:ascii="Calibri" w:hAnsi="Calibri" w:cs="Calibri"/>
          <w:lang w:eastAsia="en-IN"/>
        </w:rPr>
      </w:pPr>
      <w:r w:rsidRPr="0059076D">
        <w:rPr>
          <w:rFonts w:ascii="Calibri" w:hAnsi="Calibri" w:cs="Calibri"/>
          <w:color w:val="498205"/>
          <w:lang w:eastAsia="en-IN"/>
        </w:rPr>
        <w:t> </w:t>
      </w:r>
      <w:r w:rsidRPr="0059076D">
        <w:rPr>
          <w:rFonts w:ascii="Calibri" w:hAnsi="Calibri" w:cs="Calibri"/>
          <w:lang w:eastAsia="en-IN"/>
        </w:rPr>
        <w:t>Copying a resume creates a new draft with “Copy” appended to the title. Set as Primary option is only available for non-primary resumes. </w:t>
      </w:r>
    </w:p>
    <w:p w14:paraId="347F313A" w14:textId="77777777" w:rsidR="00386CB5" w:rsidRPr="0059076D" w:rsidRDefault="00386CB5" w:rsidP="004B3FFC">
      <w:pPr>
        <w:numPr>
          <w:ilvl w:val="0"/>
          <w:numId w:val="129"/>
        </w:numPr>
        <w:ind w:left="1080" w:firstLine="0"/>
        <w:textAlignment w:val="baseline"/>
        <w:rPr>
          <w:rFonts w:ascii="Calibri" w:hAnsi="Calibri" w:cs="Calibri"/>
          <w:lang w:eastAsia="en-IN"/>
        </w:rPr>
      </w:pPr>
      <w:r w:rsidRPr="0059076D">
        <w:rPr>
          <w:rFonts w:ascii="Calibri" w:hAnsi="Calibri" w:cs="Calibri"/>
          <w:lang w:eastAsia="en-IN"/>
        </w:rPr>
        <w:t>Sharing a resume requires selecting at least one provider or authorized recipient. </w:t>
      </w:r>
    </w:p>
    <w:p w14:paraId="0E906014" w14:textId="77777777" w:rsidR="00386CB5" w:rsidRPr="0059076D" w:rsidRDefault="00386CB5" w:rsidP="004B3FFC">
      <w:pPr>
        <w:numPr>
          <w:ilvl w:val="0"/>
          <w:numId w:val="130"/>
        </w:numPr>
        <w:ind w:left="1080" w:firstLine="0"/>
        <w:textAlignment w:val="baseline"/>
        <w:rPr>
          <w:rFonts w:ascii="Calibri" w:hAnsi="Calibri" w:cs="Calibri"/>
          <w:lang w:eastAsia="en-IN"/>
        </w:rPr>
      </w:pPr>
      <w:r w:rsidRPr="0059076D">
        <w:rPr>
          <w:rFonts w:ascii="Calibri" w:hAnsi="Calibri" w:cs="Calibri"/>
          <w:lang w:eastAsia="en-IN"/>
        </w:rPr>
        <w:t>Exported resumes must comply with ATS standards: </w:t>
      </w:r>
    </w:p>
    <w:p w14:paraId="53C2A938" w14:textId="77777777" w:rsidR="00386CB5" w:rsidRPr="0059076D" w:rsidRDefault="00386CB5" w:rsidP="004B3FFC">
      <w:pPr>
        <w:numPr>
          <w:ilvl w:val="0"/>
          <w:numId w:val="131"/>
        </w:numPr>
        <w:ind w:left="1800" w:firstLine="0"/>
        <w:textAlignment w:val="baseline"/>
        <w:rPr>
          <w:rFonts w:ascii="Calibri" w:hAnsi="Calibri" w:cs="Calibri"/>
          <w:lang w:eastAsia="en-IN"/>
        </w:rPr>
      </w:pPr>
      <w:r w:rsidRPr="0059076D">
        <w:rPr>
          <w:rFonts w:ascii="Calibri" w:hAnsi="Calibri" w:cs="Calibri"/>
          <w:lang w:eastAsia="en-IN"/>
        </w:rPr>
        <w:t>Supported formats: PDF, DOCX, TXT. </w:t>
      </w:r>
    </w:p>
    <w:p w14:paraId="6DE2ADE5" w14:textId="77777777" w:rsidR="00386CB5" w:rsidRPr="0059076D" w:rsidRDefault="00386CB5" w:rsidP="004B3FFC">
      <w:pPr>
        <w:numPr>
          <w:ilvl w:val="0"/>
          <w:numId w:val="132"/>
        </w:numPr>
        <w:ind w:left="1800" w:firstLine="0"/>
        <w:textAlignment w:val="baseline"/>
        <w:rPr>
          <w:rFonts w:ascii="Calibri" w:hAnsi="Calibri" w:cs="Calibri"/>
          <w:lang w:eastAsia="en-IN"/>
        </w:rPr>
      </w:pPr>
      <w:r w:rsidRPr="0059076D">
        <w:rPr>
          <w:rFonts w:ascii="Calibri" w:hAnsi="Calibri" w:cs="Calibri"/>
          <w:lang w:eastAsia="en-IN"/>
        </w:rPr>
        <w:t>No images, tables, or graphics. </w:t>
      </w:r>
    </w:p>
    <w:p w14:paraId="2C362141" w14:textId="77777777" w:rsidR="00386CB5" w:rsidRPr="0059076D" w:rsidRDefault="00386CB5" w:rsidP="004B3FFC">
      <w:pPr>
        <w:numPr>
          <w:ilvl w:val="0"/>
          <w:numId w:val="133"/>
        </w:numPr>
        <w:ind w:left="1800" w:firstLine="0"/>
        <w:textAlignment w:val="baseline"/>
        <w:rPr>
          <w:rFonts w:ascii="Calibri" w:hAnsi="Calibri" w:cs="Calibri"/>
          <w:lang w:eastAsia="en-IN"/>
        </w:rPr>
      </w:pPr>
      <w:r w:rsidRPr="0059076D">
        <w:rPr>
          <w:rFonts w:ascii="Calibri" w:hAnsi="Calibri" w:cs="Calibri"/>
          <w:lang w:eastAsia="en-IN"/>
        </w:rPr>
        <w:t>Standard fonts (Arial, Calibri, Times). </w:t>
      </w:r>
    </w:p>
    <w:p w14:paraId="33A68638" w14:textId="77777777" w:rsidR="00386CB5" w:rsidRPr="0059076D" w:rsidRDefault="00386CB5" w:rsidP="004B3FFC">
      <w:pPr>
        <w:numPr>
          <w:ilvl w:val="0"/>
          <w:numId w:val="134"/>
        </w:numPr>
        <w:ind w:left="1800" w:firstLine="0"/>
        <w:textAlignment w:val="baseline"/>
        <w:rPr>
          <w:rFonts w:ascii="Calibri" w:hAnsi="Calibri" w:cs="Calibri"/>
          <w:lang w:eastAsia="en-IN"/>
        </w:rPr>
      </w:pPr>
      <w:r w:rsidRPr="0059076D">
        <w:rPr>
          <w:rFonts w:ascii="Calibri" w:hAnsi="Calibri" w:cs="Calibri"/>
          <w:lang w:eastAsia="en-IN"/>
        </w:rPr>
        <w:t>Consistent date formatting (MMM YYYY). </w:t>
      </w:r>
    </w:p>
    <w:p w14:paraId="1677D063" w14:textId="77777777" w:rsidR="00386CB5" w:rsidRPr="0059076D" w:rsidRDefault="00386CB5" w:rsidP="004B3FFC">
      <w:pPr>
        <w:numPr>
          <w:ilvl w:val="0"/>
          <w:numId w:val="135"/>
        </w:numPr>
        <w:ind w:left="1800" w:firstLine="0"/>
        <w:textAlignment w:val="baseline"/>
        <w:rPr>
          <w:rFonts w:ascii="Calibri" w:hAnsi="Calibri" w:cs="Calibri"/>
          <w:lang w:eastAsia="en-IN"/>
        </w:rPr>
      </w:pPr>
      <w:r w:rsidRPr="0059076D">
        <w:rPr>
          <w:rFonts w:ascii="Calibri" w:hAnsi="Calibri" w:cs="Calibri"/>
          <w:lang w:eastAsia="en-IN"/>
        </w:rPr>
        <w:t>Bulleted responsibilities only. </w:t>
      </w:r>
    </w:p>
    <w:p w14:paraId="0D8228BB" w14:textId="77777777" w:rsidR="00386CB5" w:rsidRPr="0059076D" w:rsidRDefault="00386CB5" w:rsidP="004B3FFC">
      <w:pPr>
        <w:numPr>
          <w:ilvl w:val="0"/>
          <w:numId w:val="136"/>
        </w:numPr>
        <w:ind w:left="1080" w:firstLine="0"/>
        <w:textAlignment w:val="baseline"/>
        <w:rPr>
          <w:rFonts w:ascii="Calibri" w:hAnsi="Calibri" w:cs="Calibri"/>
          <w:lang w:eastAsia="en-IN"/>
        </w:rPr>
      </w:pPr>
      <w:r w:rsidRPr="0059076D">
        <w:rPr>
          <w:rFonts w:ascii="Calibri" w:hAnsi="Calibri" w:cs="Calibri"/>
          <w:lang w:eastAsia="en-IN"/>
        </w:rPr>
        <w:t>Download actions should complete within ≤5 seconds for text formats. </w:t>
      </w:r>
    </w:p>
    <w:p w14:paraId="55613B57" w14:textId="77777777" w:rsidR="00386CB5" w:rsidRPr="0059076D" w:rsidRDefault="00386CB5" w:rsidP="004B3FFC">
      <w:pPr>
        <w:numPr>
          <w:ilvl w:val="0"/>
          <w:numId w:val="137"/>
        </w:numPr>
        <w:ind w:left="1080" w:firstLine="0"/>
        <w:textAlignment w:val="baseline"/>
        <w:rPr>
          <w:rFonts w:ascii="Calibri" w:hAnsi="Calibri" w:cs="Calibri"/>
          <w:lang w:eastAsia="en-IN"/>
        </w:rPr>
      </w:pPr>
      <w:r w:rsidRPr="0059076D">
        <w:rPr>
          <w:rFonts w:ascii="Calibri" w:hAnsi="Calibri" w:cs="Calibri"/>
          <w:lang w:eastAsia="en-IN"/>
        </w:rPr>
        <w:t xml:space="preserve">All actions must be audit-logged with </w:t>
      </w:r>
      <w:proofErr w:type="spellStart"/>
      <w:r w:rsidRPr="0059076D">
        <w:rPr>
          <w:rFonts w:ascii="Calibri" w:hAnsi="Calibri" w:cs="Calibri"/>
          <w:lang w:eastAsia="en-IN"/>
        </w:rPr>
        <w:t>studentId</w:t>
      </w:r>
      <w:proofErr w:type="spellEnd"/>
      <w:r w:rsidRPr="0059076D">
        <w:rPr>
          <w:rFonts w:ascii="Calibri" w:hAnsi="Calibri" w:cs="Calibri"/>
          <w:lang w:eastAsia="en-IN"/>
        </w:rPr>
        <w:t xml:space="preserve">, </w:t>
      </w:r>
      <w:proofErr w:type="spellStart"/>
      <w:r w:rsidRPr="0059076D">
        <w:rPr>
          <w:rFonts w:ascii="Calibri" w:hAnsi="Calibri" w:cs="Calibri"/>
          <w:lang w:eastAsia="en-IN"/>
        </w:rPr>
        <w:t>resumeId</w:t>
      </w:r>
      <w:proofErr w:type="spellEnd"/>
      <w:r w:rsidRPr="0059076D">
        <w:rPr>
          <w:rFonts w:ascii="Calibri" w:hAnsi="Calibri" w:cs="Calibri"/>
          <w:lang w:eastAsia="en-IN"/>
        </w:rPr>
        <w:t>, and timestamp. </w:t>
      </w:r>
    </w:p>
    <w:p w14:paraId="0E2E554C" w14:textId="12E405F9" w:rsidR="00386CB5" w:rsidRPr="0059076D" w:rsidRDefault="00386CB5" w:rsidP="004F751A">
      <w:pPr>
        <w:pStyle w:val="Heading3"/>
        <w:rPr>
          <w:rFonts w:ascii="Calibri" w:hAnsi="Calibri" w:cs="Calibri"/>
          <w:sz w:val="18"/>
          <w:szCs w:val="18"/>
          <w:lang w:eastAsia="en-IN"/>
        </w:rPr>
      </w:pPr>
      <w:r w:rsidRPr="00B450AE">
        <w:rPr>
          <w:rFonts w:ascii="Calibri" w:hAnsi="Calibri" w:cs="Calibri"/>
        </w:rPr>
        <w:t>Pre-Conditions</w:t>
      </w:r>
      <w:r w:rsidR="00DD6D66" w:rsidRPr="00B450AE">
        <w:rPr>
          <w:rFonts w:ascii="Calibri" w:hAnsi="Calibri" w:cs="Calibri"/>
        </w:rPr>
        <w:t xml:space="preserve">: </w:t>
      </w:r>
    </w:p>
    <w:p w14:paraId="228AEC2C" w14:textId="77777777" w:rsidR="00386CB5" w:rsidRPr="0059076D" w:rsidRDefault="00386CB5" w:rsidP="004B3FFC">
      <w:pPr>
        <w:numPr>
          <w:ilvl w:val="0"/>
          <w:numId w:val="138"/>
        </w:numPr>
        <w:ind w:left="1080" w:firstLine="0"/>
        <w:textAlignment w:val="baseline"/>
        <w:rPr>
          <w:rFonts w:ascii="Calibri" w:hAnsi="Calibri" w:cs="Calibri"/>
          <w:lang w:eastAsia="en-IN"/>
        </w:rPr>
      </w:pPr>
      <w:r w:rsidRPr="0059076D">
        <w:rPr>
          <w:rFonts w:ascii="Calibri" w:hAnsi="Calibri" w:cs="Calibri"/>
          <w:lang w:eastAsia="en-IN"/>
        </w:rPr>
        <w:t>Student is logged in and authenticated. </w:t>
      </w:r>
    </w:p>
    <w:p w14:paraId="46932A3A" w14:textId="77777777" w:rsidR="00386CB5" w:rsidRPr="0059076D" w:rsidRDefault="00386CB5" w:rsidP="004B3FFC">
      <w:pPr>
        <w:numPr>
          <w:ilvl w:val="0"/>
          <w:numId w:val="139"/>
        </w:numPr>
        <w:ind w:left="1080" w:firstLine="0"/>
        <w:textAlignment w:val="baseline"/>
        <w:rPr>
          <w:rFonts w:ascii="Calibri" w:hAnsi="Calibri" w:cs="Calibri"/>
          <w:lang w:eastAsia="en-IN"/>
        </w:rPr>
      </w:pPr>
      <w:r w:rsidRPr="0059076D">
        <w:rPr>
          <w:rFonts w:ascii="Calibri" w:hAnsi="Calibri" w:cs="Calibri"/>
          <w:lang w:eastAsia="en-IN"/>
        </w:rPr>
        <w:t>At least one resume exists. </w:t>
      </w:r>
    </w:p>
    <w:p w14:paraId="16C7CF89" w14:textId="77777777" w:rsidR="00386CB5" w:rsidRPr="0059076D" w:rsidRDefault="00386CB5" w:rsidP="004B3FFC">
      <w:pPr>
        <w:numPr>
          <w:ilvl w:val="0"/>
          <w:numId w:val="140"/>
        </w:numPr>
        <w:ind w:left="1080" w:firstLine="0"/>
        <w:textAlignment w:val="baseline"/>
        <w:rPr>
          <w:rFonts w:ascii="Calibri" w:hAnsi="Calibri" w:cs="Calibri"/>
          <w:lang w:eastAsia="en-IN"/>
        </w:rPr>
      </w:pPr>
      <w:r w:rsidRPr="0059076D">
        <w:rPr>
          <w:rFonts w:ascii="Calibri" w:hAnsi="Calibri" w:cs="Calibri"/>
          <w:lang w:eastAsia="en-IN"/>
        </w:rPr>
        <w:t>For delete action: selected resume is not Primary. </w:t>
      </w:r>
    </w:p>
    <w:p w14:paraId="6E81C9D5" w14:textId="40F0182A" w:rsidR="00386CB5" w:rsidRPr="0059076D" w:rsidRDefault="00386CB5" w:rsidP="004F751A">
      <w:pPr>
        <w:pStyle w:val="Heading3"/>
        <w:rPr>
          <w:rFonts w:ascii="Calibri" w:hAnsi="Calibri" w:cs="Calibri"/>
          <w:sz w:val="18"/>
          <w:szCs w:val="18"/>
          <w:lang w:eastAsia="en-IN"/>
        </w:rPr>
      </w:pPr>
      <w:r w:rsidRPr="00B450AE">
        <w:rPr>
          <w:rFonts w:ascii="Calibri" w:hAnsi="Calibri" w:cs="Calibri"/>
        </w:rPr>
        <w:t>Steps</w:t>
      </w:r>
      <w:r w:rsidR="00DD6D66" w:rsidRPr="00B450AE">
        <w:rPr>
          <w:rFonts w:ascii="Calibri" w:hAnsi="Calibri" w:cs="Calibri"/>
        </w:rPr>
        <w:t xml:space="preserve">: </w:t>
      </w:r>
    </w:p>
    <w:p w14:paraId="0428EA71" w14:textId="4F805D64" w:rsidR="00386CB5" w:rsidRPr="0059076D" w:rsidRDefault="00386CB5" w:rsidP="004B3FFC">
      <w:pPr>
        <w:numPr>
          <w:ilvl w:val="0"/>
          <w:numId w:val="141"/>
        </w:numPr>
        <w:ind w:left="1080" w:firstLine="0"/>
        <w:textAlignment w:val="baseline"/>
        <w:rPr>
          <w:rFonts w:ascii="Calibri" w:hAnsi="Calibri" w:cs="Calibri"/>
          <w:lang w:eastAsia="en-IN"/>
        </w:rPr>
      </w:pPr>
      <w:r w:rsidRPr="0059076D">
        <w:rPr>
          <w:rFonts w:ascii="Calibri" w:hAnsi="Calibri" w:cs="Calibri"/>
          <w:lang w:val="en-US" w:eastAsia="en-IN"/>
        </w:rPr>
        <w:t>Student navigates to Resume Builder &gt; Your Resumes.</w:t>
      </w:r>
      <w:r w:rsidRPr="0059076D">
        <w:rPr>
          <w:rFonts w:ascii="Calibri" w:hAnsi="Calibri" w:cs="Calibri"/>
          <w:lang w:eastAsia="en-IN"/>
        </w:rPr>
        <w:t> </w:t>
      </w:r>
    </w:p>
    <w:p w14:paraId="30B6A07B" w14:textId="77777777" w:rsidR="00386CB5" w:rsidRPr="0059076D" w:rsidRDefault="00386CB5" w:rsidP="004B3FFC">
      <w:pPr>
        <w:numPr>
          <w:ilvl w:val="0"/>
          <w:numId w:val="142"/>
        </w:numPr>
        <w:ind w:left="1080" w:firstLine="0"/>
        <w:textAlignment w:val="baseline"/>
        <w:rPr>
          <w:rFonts w:ascii="Calibri" w:hAnsi="Calibri" w:cs="Calibri"/>
          <w:lang w:eastAsia="en-IN"/>
        </w:rPr>
      </w:pPr>
      <w:r w:rsidRPr="0059076D">
        <w:rPr>
          <w:rFonts w:ascii="Calibri" w:hAnsi="Calibri" w:cs="Calibri"/>
          <w:lang w:val="en-US" w:eastAsia="en-IN"/>
        </w:rPr>
        <w:t>System displays a table listing all resumes with their details (Name, Status, Last Modified, Actions).</w:t>
      </w:r>
      <w:r w:rsidRPr="0059076D">
        <w:rPr>
          <w:rFonts w:ascii="Calibri" w:hAnsi="Calibri" w:cs="Calibri"/>
          <w:lang w:eastAsia="en-IN"/>
        </w:rPr>
        <w:t> </w:t>
      </w:r>
    </w:p>
    <w:p w14:paraId="693767B2" w14:textId="77777777" w:rsidR="00386CB5" w:rsidRPr="0059076D" w:rsidRDefault="00386CB5" w:rsidP="004B3FFC">
      <w:pPr>
        <w:numPr>
          <w:ilvl w:val="0"/>
          <w:numId w:val="143"/>
        </w:numPr>
        <w:ind w:left="1080" w:firstLine="0"/>
        <w:textAlignment w:val="baseline"/>
        <w:rPr>
          <w:rFonts w:ascii="Calibri" w:hAnsi="Calibri" w:cs="Calibri"/>
          <w:lang w:eastAsia="en-IN"/>
        </w:rPr>
      </w:pPr>
      <w:r w:rsidRPr="0059076D">
        <w:rPr>
          <w:rFonts w:ascii="Calibri" w:hAnsi="Calibri" w:cs="Calibri"/>
          <w:lang w:val="en-US" w:eastAsia="en-IN"/>
        </w:rPr>
        <w:t>Student clicks the 3-dot menu beside a resume.</w:t>
      </w:r>
      <w:r w:rsidRPr="0059076D">
        <w:rPr>
          <w:rFonts w:ascii="Calibri" w:hAnsi="Calibri" w:cs="Calibri"/>
          <w:lang w:eastAsia="en-IN"/>
        </w:rPr>
        <w:t> </w:t>
      </w:r>
    </w:p>
    <w:p w14:paraId="0D920FC7" w14:textId="77777777" w:rsidR="00386CB5" w:rsidRPr="0059076D" w:rsidRDefault="00386CB5" w:rsidP="004B3FFC">
      <w:pPr>
        <w:numPr>
          <w:ilvl w:val="0"/>
          <w:numId w:val="144"/>
        </w:numPr>
        <w:ind w:left="1080" w:firstLine="0"/>
        <w:textAlignment w:val="baseline"/>
        <w:rPr>
          <w:rFonts w:ascii="Calibri" w:hAnsi="Calibri" w:cs="Calibri"/>
          <w:lang w:eastAsia="en-IN"/>
        </w:rPr>
      </w:pPr>
      <w:r w:rsidRPr="0059076D">
        <w:rPr>
          <w:rFonts w:ascii="Calibri" w:hAnsi="Calibri" w:cs="Calibri"/>
          <w:lang w:val="en-US" w:eastAsia="en-IN"/>
        </w:rPr>
        <w:t>System displays the action options:</w:t>
      </w:r>
      <w:r w:rsidRPr="0059076D">
        <w:rPr>
          <w:rFonts w:ascii="Calibri" w:hAnsi="Calibri" w:cs="Calibri"/>
          <w:lang w:eastAsia="en-IN"/>
        </w:rPr>
        <w:t> </w:t>
      </w:r>
    </w:p>
    <w:p w14:paraId="3773FF4A" w14:textId="77777777" w:rsidR="00386CB5" w:rsidRPr="0059076D" w:rsidRDefault="00386CB5" w:rsidP="004B3FFC">
      <w:pPr>
        <w:numPr>
          <w:ilvl w:val="0"/>
          <w:numId w:val="145"/>
        </w:numPr>
        <w:ind w:left="1800" w:firstLine="0"/>
        <w:textAlignment w:val="baseline"/>
        <w:rPr>
          <w:rFonts w:ascii="Calibri" w:hAnsi="Calibri" w:cs="Calibri"/>
          <w:lang w:eastAsia="en-IN"/>
        </w:rPr>
      </w:pPr>
      <w:r w:rsidRPr="0059076D">
        <w:rPr>
          <w:rFonts w:ascii="Calibri" w:hAnsi="Calibri" w:cs="Calibri"/>
          <w:lang w:val="en-US" w:eastAsia="en-IN"/>
        </w:rPr>
        <w:t>Edit → Opens resume editor.</w:t>
      </w:r>
      <w:r w:rsidRPr="0059076D">
        <w:rPr>
          <w:rFonts w:ascii="Calibri" w:hAnsi="Calibri" w:cs="Calibri"/>
          <w:lang w:eastAsia="en-IN"/>
        </w:rPr>
        <w:t> </w:t>
      </w:r>
    </w:p>
    <w:p w14:paraId="781583FC" w14:textId="77777777" w:rsidR="00386CB5" w:rsidRPr="0059076D" w:rsidRDefault="00386CB5" w:rsidP="004B3FFC">
      <w:pPr>
        <w:numPr>
          <w:ilvl w:val="0"/>
          <w:numId w:val="146"/>
        </w:numPr>
        <w:ind w:left="1800" w:firstLine="0"/>
        <w:textAlignment w:val="baseline"/>
        <w:rPr>
          <w:rFonts w:ascii="Calibri" w:hAnsi="Calibri" w:cs="Calibri"/>
          <w:lang w:eastAsia="en-IN"/>
        </w:rPr>
      </w:pPr>
      <w:r w:rsidRPr="0059076D">
        <w:rPr>
          <w:rFonts w:ascii="Calibri" w:hAnsi="Calibri" w:cs="Calibri"/>
          <w:lang w:val="en-US" w:eastAsia="en-IN"/>
        </w:rPr>
        <w:t>Rename → Opens inline rename modal.</w:t>
      </w:r>
      <w:r w:rsidRPr="0059076D">
        <w:rPr>
          <w:rFonts w:ascii="Calibri" w:hAnsi="Calibri" w:cs="Calibri"/>
          <w:lang w:eastAsia="en-IN"/>
        </w:rPr>
        <w:t> </w:t>
      </w:r>
    </w:p>
    <w:p w14:paraId="6C754D09" w14:textId="77777777" w:rsidR="00386CB5" w:rsidRPr="0059076D" w:rsidRDefault="00386CB5" w:rsidP="004B3FFC">
      <w:pPr>
        <w:numPr>
          <w:ilvl w:val="0"/>
          <w:numId w:val="147"/>
        </w:numPr>
        <w:ind w:left="1800" w:firstLine="0"/>
        <w:textAlignment w:val="baseline"/>
        <w:rPr>
          <w:rFonts w:ascii="Calibri" w:hAnsi="Calibri" w:cs="Calibri"/>
          <w:lang w:eastAsia="en-IN"/>
        </w:rPr>
      </w:pPr>
      <w:r w:rsidRPr="0059076D">
        <w:rPr>
          <w:rFonts w:ascii="Calibri" w:hAnsi="Calibri" w:cs="Calibri"/>
          <w:lang w:val="en-US" w:eastAsia="en-IN"/>
        </w:rPr>
        <w:t>Download → Provides export format options.</w:t>
      </w:r>
      <w:r w:rsidRPr="0059076D">
        <w:rPr>
          <w:rFonts w:ascii="Calibri" w:hAnsi="Calibri" w:cs="Calibri"/>
          <w:lang w:eastAsia="en-IN"/>
        </w:rPr>
        <w:t> </w:t>
      </w:r>
    </w:p>
    <w:p w14:paraId="6B194116" w14:textId="77777777" w:rsidR="00386CB5" w:rsidRPr="0059076D" w:rsidRDefault="00386CB5" w:rsidP="004B3FFC">
      <w:pPr>
        <w:numPr>
          <w:ilvl w:val="0"/>
          <w:numId w:val="148"/>
        </w:numPr>
        <w:ind w:left="1800" w:firstLine="0"/>
        <w:textAlignment w:val="baseline"/>
        <w:rPr>
          <w:rFonts w:ascii="Calibri" w:hAnsi="Calibri" w:cs="Calibri"/>
          <w:lang w:eastAsia="en-IN"/>
        </w:rPr>
      </w:pPr>
      <w:r w:rsidRPr="0059076D">
        <w:rPr>
          <w:rFonts w:ascii="Calibri" w:hAnsi="Calibri" w:cs="Calibri"/>
          <w:lang w:val="en-US" w:eastAsia="en-IN"/>
        </w:rPr>
        <w:t>Make a Copy → Duplicates resume.</w:t>
      </w:r>
      <w:r w:rsidRPr="0059076D">
        <w:rPr>
          <w:rFonts w:ascii="Calibri" w:hAnsi="Calibri" w:cs="Calibri"/>
          <w:lang w:eastAsia="en-IN"/>
        </w:rPr>
        <w:t> </w:t>
      </w:r>
    </w:p>
    <w:p w14:paraId="42E2DBB5" w14:textId="77777777" w:rsidR="00386CB5" w:rsidRPr="0059076D" w:rsidRDefault="00386CB5" w:rsidP="004B3FFC">
      <w:pPr>
        <w:numPr>
          <w:ilvl w:val="0"/>
          <w:numId w:val="149"/>
        </w:numPr>
        <w:ind w:left="1800" w:firstLine="0"/>
        <w:textAlignment w:val="baseline"/>
        <w:rPr>
          <w:rFonts w:ascii="Calibri" w:hAnsi="Calibri" w:cs="Calibri"/>
          <w:lang w:eastAsia="en-IN"/>
        </w:rPr>
      </w:pPr>
      <w:r w:rsidRPr="0059076D">
        <w:rPr>
          <w:rFonts w:ascii="Calibri" w:hAnsi="Calibri" w:cs="Calibri"/>
          <w:lang w:eastAsia="en-IN"/>
        </w:rPr>
        <w:t xml:space="preserve">Set as Primary </w:t>
      </w:r>
      <w:r w:rsidRPr="0059076D">
        <w:rPr>
          <w:rFonts w:ascii="Calibri" w:hAnsi="Calibri" w:cs="Calibri"/>
          <w:lang w:val="en-US" w:eastAsia="en-IN"/>
        </w:rPr>
        <w:t xml:space="preserve">→ </w:t>
      </w:r>
      <w:r w:rsidRPr="0059076D">
        <w:rPr>
          <w:rFonts w:ascii="Calibri" w:hAnsi="Calibri" w:cs="Calibri"/>
          <w:lang w:eastAsia="en-IN"/>
        </w:rPr>
        <w:t>Sets resume as Primary (only for non-primary resumes). </w:t>
      </w:r>
    </w:p>
    <w:p w14:paraId="14138C31" w14:textId="77777777" w:rsidR="00386CB5" w:rsidRPr="0059076D" w:rsidRDefault="00386CB5" w:rsidP="004B3FFC">
      <w:pPr>
        <w:numPr>
          <w:ilvl w:val="0"/>
          <w:numId w:val="150"/>
        </w:numPr>
        <w:ind w:left="1800" w:firstLine="0"/>
        <w:textAlignment w:val="baseline"/>
        <w:rPr>
          <w:rFonts w:ascii="Calibri" w:hAnsi="Calibri" w:cs="Calibri"/>
          <w:lang w:eastAsia="en-IN"/>
        </w:rPr>
      </w:pPr>
      <w:r w:rsidRPr="0059076D">
        <w:rPr>
          <w:rFonts w:ascii="Calibri" w:hAnsi="Calibri" w:cs="Calibri"/>
          <w:lang w:val="en-US" w:eastAsia="en-IN"/>
        </w:rPr>
        <w:t>Share → Opens provider selection modal.</w:t>
      </w:r>
      <w:r w:rsidRPr="0059076D">
        <w:rPr>
          <w:rFonts w:ascii="Calibri" w:hAnsi="Calibri" w:cs="Calibri"/>
          <w:lang w:eastAsia="en-IN"/>
        </w:rPr>
        <w:t> </w:t>
      </w:r>
    </w:p>
    <w:p w14:paraId="4CF5FAAF" w14:textId="77777777" w:rsidR="00386CB5" w:rsidRPr="0059076D" w:rsidRDefault="00386CB5" w:rsidP="004B3FFC">
      <w:pPr>
        <w:numPr>
          <w:ilvl w:val="0"/>
          <w:numId w:val="151"/>
        </w:numPr>
        <w:ind w:left="1800" w:firstLine="0"/>
        <w:textAlignment w:val="baseline"/>
        <w:rPr>
          <w:rFonts w:ascii="Calibri" w:hAnsi="Calibri" w:cs="Calibri"/>
          <w:lang w:eastAsia="en-IN"/>
        </w:rPr>
      </w:pPr>
      <w:r w:rsidRPr="0059076D">
        <w:rPr>
          <w:rFonts w:ascii="Calibri" w:hAnsi="Calibri" w:cs="Calibri"/>
          <w:lang w:val="en-US" w:eastAsia="en-IN"/>
        </w:rPr>
        <w:t>Delete → Deletes resume (if not primary).</w:t>
      </w:r>
      <w:r w:rsidRPr="0059076D">
        <w:rPr>
          <w:rFonts w:ascii="Calibri" w:hAnsi="Calibri" w:cs="Calibri"/>
          <w:lang w:eastAsia="en-IN"/>
        </w:rPr>
        <w:t> </w:t>
      </w:r>
    </w:p>
    <w:p w14:paraId="139EDEF9" w14:textId="77777777" w:rsidR="00386CB5" w:rsidRPr="0059076D" w:rsidRDefault="00386CB5" w:rsidP="004B3FFC">
      <w:pPr>
        <w:numPr>
          <w:ilvl w:val="0"/>
          <w:numId w:val="152"/>
        </w:numPr>
        <w:ind w:left="1080" w:firstLine="0"/>
        <w:textAlignment w:val="baseline"/>
        <w:rPr>
          <w:rFonts w:ascii="Calibri" w:hAnsi="Calibri" w:cs="Calibri"/>
          <w:lang w:eastAsia="en-IN"/>
        </w:rPr>
      </w:pPr>
      <w:r w:rsidRPr="0059076D">
        <w:rPr>
          <w:rFonts w:ascii="Calibri" w:hAnsi="Calibri" w:cs="Calibri"/>
          <w:lang w:val="en-US" w:eastAsia="en-IN"/>
        </w:rPr>
        <w:t>System validates rules (e.g., cannot delete Primary, resume count ≤5).</w:t>
      </w:r>
      <w:r w:rsidRPr="0059076D">
        <w:rPr>
          <w:rFonts w:ascii="Calibri" w:hAnsi="Calibri" w:cs="Calibri"/>
          <w:lang w:eastAsia="en-IN"/>
        </w:rPr>
        <w:t> </w:t>
      </w:r>
    </w:p>
    <w:p w14:paraId="50DCB04D" w14:textId="77777777" w:rsidR="00386CB5" w:rsidRPr="0059076D" w:rsidRDefault="00386CB5" w:rsidP="004B3FFC">
      <w:pPr>
        <w:numPr>
          <w:ilvl w:val="0"/>
          <w:numId w:val="153"/>
        </w:numPr>
        <w:ind w:left="1080" w:firstLine="0"/>
        <w:textAlignment w:val="baseline"/>
        <w:rPr>
          <w:rFonts w:ascii="Calibri" w:hAnsi="Calibri" w:cs="Calibri"/>
          <w:lang w:eastAsia="en-IN"/>
        </w:rPr>
      </w:pPr>
      <w:r w:rsidRPr="0059076D">
        <w:rPr>
          <w:rFonts w:ascii="Calibri" w:hAnsi="Calibri" w:cs="Calibri"/>
          <w:lang w:val="en-US" w:eastAsia="en-IN"/>
        </w:rPr>
        <w:t>System completes the requested action and updates the UI.</w:t>
      </w:r>
      <w:r w:rsidRPr="0059076D">
        <w:rPr>
          <w:rFonts w:ascii="Calibri" w:hAnsi="Calibri" w:cs="Calibri"/>
          <w:lang w:eastAsia="en-IN"/>
        </w:rPr>
        <w:t> </w:t>
      </w:r>
    </w:p>
    <w:p w14:paraId="3D645C81" w14:textId="77777777" w:rsidR="00386CB5" w:rsidRPr="0059076D" w:rsidRDefault="00386CB5" w:rsidP="004B3FFC">
      <w:pPr>
        <w:numPr>
          <w:ilvl w:val="0"/>
          <w:numId w:val="154"/>
        </w:numPr>
        <w:ind w:left="1080" w:firstLine="0"/>
        <w:textAlignment w:val="baseline"/>
        <w:rPr>
          <w:rFonts w:ascii="Calibri" w:hAnsi="Calibri" w:cs="Calibri"/>
          <w:lang w:eastAsia="en-IN"/>
        </w:rPr>
      </w:pPr>
      <w:r w:rsidRPr="0059076D">
        <w:rPr>
          <w:rFonts w:ascii="Calibri" w:hAnsi="Calibri" w:cs="Calibri"/>
          <w:lang w:val="en-US" w:eastAsia="en-IN"/>
        </w:rPr>
        <w:t>Audit event recorded in the backend.</w:t>
      </w:r>
      <w:r w:rsidRPr="0059076D">
        <w:rPr>
          <w:rFonts w:ascii="Calibri" w:hAnsi="Calibri" w:cs="Calibri"/>
          <w:lang w:eastAsia="en-IN"/>
        </w:rPr>
        <w:t> </w:t>
      </w:r>
    </w:p>
    <w:p w14:paraId="4E3D953B" w14:textId="63780F9D" w:rsidR="00386CB5" w:rsidRPr="0059076D" w:rsidRDefault="00386CB5" w:rsidP="004F751A">
      <w:pPr>
        <w:pStyle w:val="Heading3"/>
        <w:rPr>
          <w:rFonts w:ascii="Calibri" w:hAnsi="Calibri" w:cs="Calibri"/>
          <w:sz w:val="18"/>
          <w:szCs w:val="18"/>
          <w:lang w:eastAsia="en-IN"/>
        </w:rPr>
      </w:pPr>
      <w:r w:rsidRPr="00B450AE">
        <w:rPr>
          <w:rFonts w:ascii="Calibri" w:hAnsi="Calibri" w:cs="Calibri"/>
        </w:rPr>
        <w:t>Negative Flow</w:t>
      </w:r>
      <w:r w:rsidR="00DD6D66" w:rsidRPr="00B450AE">
        <w:rPr>
          <w:rFonts w:ascii="Calibri" w:hAnsi="Calibri" w:cs="Calibri"/>
        </w:rPr>
        <w:t xml:space="preserve">: </w:t>
      </w:r>
    </w:p>
    <w:p w14:paraId="2B92E681" w14:textId="77777777" w:rsidR="00386CB5" w:rsidRPr="0059076D" w:rsidRDefault="00386CB5" w:rsidP="004B3FFC">
      <w:pPr>
        <w:numPr>
          <w:ilvl w:val="0"/>
          <w:numId w:val="155"/>
        </w:numPr>
        <w:ind w:left="1080" w:firstLine="0"/>
        <w:textAlignment w:val="baseline"/>
        <w:rPr>
          <w:rFonts w:ascii="Calibri" w:hAnsi="Calibri" w:cs="Calibri"/>
          <w:lang w:eastAsia="en-IN"/>
        </w:rPr>
      </w:pPr>
      <w:r w:rsidRPr="0059076D">
        <w:rPr>
          <w:rFonts w:ascii="Calibri" w:hAnsi="Calibri" w:cs="Calibri"/>
          <w:lang w:eastAsia="en-IN"/>
        </w:rPr>
        <w:t>If the student tries to delete Primary Resume, the Delete option is disabled for Primary Resume. </w:t>
      </w:r>
    </w:p>
    <w:p w14:paraId="3DA1B62F" w14:textId="77777777" w:rsidR="00386CB5" w:rsidRPr="0059076D" w:rsidRDefault="00386CB5" w:rsidP="004B3FFC">
      <w:pPr>
        <w:numPr>
          <w:ilvl w:val="0"/>
          <w:numId w:val="156"/>
        </w:numPr>
        <w:ind w:left="1080" w:firstLine="0"/>
        <w:textAlignment w:val="baseline"/>
        <w:rPr>
          <w:rFonts w:ascii="Calibri" w:hAnsi="Calibri" w:cs="Calibri"/>
          <w:lang w:eastAsia="en-IN"/>
        </w:rPr>
      </w:pPr>
      <w:r w:rsidRPr="0059076D">
        <w:rPr>
          <w:rFonts w:ascii="Calibri" w:hAnsi="Calibri" w:cs="Calibri"/>
          <w:lang w:eastAsia="en-IN"/>
        </w:rPr>
        <w:t xml:space="preserve">If the student has 5 resumes and attempts to copy/create → System displays: </w:t>
      </w:r>
      <w:r w:rsidRPr="0059076D">
        <w:rPr>
          <w:rFonts w:ascii="Calibri" w:hAnsi="Calibri" w:cs="Calibri"/>
          <w:i/>
          <w:iCs/>
          <w:lang w:eastAsia="en-IN"/>
        </w:rPr>
        <w:t>“Resume limit reached. Please delete one to add another.”</w:t>
      </w:r>
      <w:r w:rsidRPr="0059076D">
        <w:rPr>
          <w:rFonts w:ascii="Calibri" w:hAnsi="Calibri" w:cs="Calibri"/>
          <w:lang w:eastAsia="en-IN"/>
        </w:rPr>
        <w:t> </w:t>
      </w:r>
    </w:p>
    <w:p w14:paraId="7FD7024F" w14:textId="77777777" w:rsidR="00386CB5" w:rsidRPr="0059076D" w:rsidRDefault="00386CB5" w:rsidP="004B3FFC">
      <w:pPr>
        <w:numPr>
          <w:ilvl w:val="0"/>
          <w:numId w:val="157"/>
        </w:numPr>
        <w:ind w:left="1080" w:firstLine="0"/>
        <w:textAlignment w:val="baseline"/>
        <w:rPr>
          <w:rFonts w:ascii="Calibri" w:hAnsi="Calibri" w:cs="Calibri"/>
          <w:lang w:eastAsia="en-IN"/>
        </w:rPr>
      </w:pPr>
      <w:r w:rsidRPr="0059076D">
        <w:rPr>
          <w:rFonts w:ascii="Calibri" w:hAnsi="Calibri" w:cs="Calibri"/>
          <w:lang w:eastAsia="en-IN"/>
        </w:rPr>
        <w:t xml:space="preserve">If download/export fails → Show error: </w:t>
      </w:r>
      <w:r w:rsidRPr="0059076D">
        <w:rPr>
          <w:rFonts w:ascii="Calibri" w:hAnsi="Calibri" w:cs="Calibri"/>
          <w:i/>
          <w:iCs/>
          <w:lang w:eastAsia="en-IN"/>
        </w:rPr>
        <w:t>“Unable to export resume. Please try again.”</w:t>
      </w:r>
      <w:r w:rsidRPr="0059076D">
        <w:rPr>
          <w:rFonts w:ascii="Calibri" w:hAnsi="Calibri" w:cs="Calibri"/>
          <w:lang w:eastAsia="en-IN"/>
        </w:rPr>
        <w:t> </w:t>
      </w:r>
    </w:p>
    <w:p w14:paraId="76809DB6" w14:textId="77777777" w:rsidR="00386CB5" w:rsidRPr="0059076D" w:rsidRDefault="00386CB5" w:rsidP="004B3FFC">
      <w:pPr>
        <w:numPr>
          <w:ilvl w:val="0"/>
          <w:numId w:val="158"/>
        </w:numPr>
        <w:ind w:left="1080" w:firstLine="0"/>
        <w:textAlignment w:val="baseline"/>
        <w:rPr>
          <w:rFonts w:ascii="Calibri" w:hAnsi="Calibri" w:cs="Calibri"/>
          <w:lang w:eastAsia="en-IN"/>
        </w:rPr>
      </w:pPr>
      <w:r w:rsidRPr="0059076D">
        <w:rPr>
          <w:rFonts w:ascii="Calibri" w:hAnsi="Calibri" w:cs="Calibri"/>
          <w:lang w:eastAsia="en-IN"/>
        </w:rPr>
        <w:t xml:space="preserve">If provider sharing fails → Show error: </w:t>
      </w:r>
      <w:r w:rsidRPr="0059076D">
        <w:rPr>
          <w:rFonts w:ascii="Calibri" w:hAnsi="Calibri" w:cs="Calibri"/>
          <w:i/>
          <w:iCs/>
          <w:lang w:eastAsia="en-IN"/>
        </w:rPr>
        <w:t>“Sharing failed. Please check permissions or try again.”</w:t>
      </w:r>
      <w:r w:rsidRPr="0059076D">
        <w:rPr>
          <w:rFonts w:ascii="Calibri" w:hAnsi="Calibri" w:cs="Calibri"/>
          <w:lang w:eastAsia="en-IN"/>
        </w:rPr>
        <w:t> </w:t>
      </w:r>
    </w:p>
    <w:p w14:paraId="3F2F49A0" w14:textId="7EA32FEB" w:rsidR="00386CB5" w:rsidRPr="0059076D" w:rsidRDefault="00386CB5" w:rsidP="004F751A">
      <w:pPr>
        <w:pStyle w:val="Heading3"/>
        <w:rPr>
          <w:rFonts w:ascii="Calibri" w:hAnsi="Calibri" w:cs="Calibri"/>
          <w:sz w:val="18"/>
          <w:szCs w:val="18"/>
          <w:lang w:eastAsia="en-IN"/>
        </w:rPr>
      </w:pPr>
      <w:r w:rsidRPr="00B450AE">
        <w:rPr>
          <w:rFonts w:ascii="Calibri" w:hAnsi="Calibri" w:cs="Calibri"/>
        </w:rPr>
        <w:t>Post-Condition</w:t>
      </w:r>
      <w:r w:rsidR="00DD6D66" w:rsidRPr="00B450AE">
        <w:rPr>
          <w:rFonts w:ascii="Calibri" w:hAnsi="Calibri" w:cs="Calibri"/>
        </w:rPr>
        <w:t xml:space="preserve">: </w:t>
      </w:r>
    </w:p>
    <w:p w14:paraId="1428585E" w14:textId="77777777" w:rsidR="00386CB5" w:rsidRPr="0059076D" w:rsidRDefault="00386CB5" w:rsidP="004B3FFC">
      <w:pPr>
        <w:numPr>
          <w:ilvl w:val="0"/>
          <w:numId w:val="159"/>
        </w:numPr>
        <w:ind w:left="1080" w:firstLine="0"/>
        <w:textAlignment w:val="baseline"/>
        <w:rPr>
          <w:rFonts w:ascii="Calibri" w:hAnsi="Calibri" w:cs="Calibri"/>
          <w:lang w:eastAsia="en-IN"/>
        </w:rPr>
      </w:pPr>
      <w:r w:rsidRPr="0059076D">
        <w:rPr>
          <w:rFonts w:ascii="Calibri" w:hAnsi="Calibri" w:cs="Calibri"/>
          <w:lang w:eastAsia="en-IN"/>
        </w:rPr>
        <w:t>Resume actions (edit, rename, copy, share, download, delete) are completed and reflected in the “Your Resumes” table. </w:t>
      </w:r>
    </w:p>
    <w:p w14:paraId="6AD2CE6F" w14:textId="7B966723" w:rsidR="00386CB5" w:rsidRPr="0059076D" w:rsidRDefault="00386CB5" w:rsidP="004F751A">
      <w:pPr>
        <w:pStyle w:val="Heading3"/>
        <w:rPr>
          <w:rFonts w:ascii="Calibri" w:hAnsi="Calibri" w:cs="Calibri"/>
          <w:sz w:val="18"/>
          <w:szCs w:val="18"/>
          <w:lang w:eastAsia="en-IN"/>
        </w:rPr>
      </w:pPr>
      <w:r w:rsidRPr="00B450AE">
        <w:rPr>
          <w:rFonts w:ascii="Calibri" w:hAnsi="Calibri" w:cs="Calibri"/>
        </w:rPr>
        <w:t>Special Requirements</w:t>
      </w:r>
      <w:r w:rsidR="00DD6D66" w:rsidRPr="00B450AE">
        <w:rPr>
          <w:rFonts w:ascii="Calibri" w:hAnsi="Calibri" w:cs="Calibri"/>
        </w:rPr>
        <w:t xml:space="preserve">: </w:t>
      </w:r>
    </w:p>
    <w:p w14:paraId="344672AF" w14:textId="77777777" w:rsidR="00386CB5" w:rsidRPr="0059076D" w:rsidRDefault="00386CB5" w:rsidP="004B3FFC">
      <w:pPr>
        <w:numPr>
          <w:ilvl w:val="0"/>
          <w:numId w:val="160"/>
        </w:numPr>
        <w:ind w:left="1080" w:firstLine="0"/>
        <w:textAlignment w:val="baseline"/>
        <w:rPr>
          <w:rFonts w:ascii="Calibri" w:hAnsi="Calibri" w:cs="Calibri"/>
          <w:lang w:eastAsia="en-IN"/>
        </w:rPr>
      </w:pPr>
      <w:r w:rsidRPr="0059076D">
        <w:rPr>
          <w:rFonts w:ascii="Calibri" w:hAnsi="Calibri" w:cs="Calibri"/>
          <w:lang w:eastAsia="en-IN"/>
        </w:rPr>
        <w:t>3-dot menu must be accessible with keyboard navigation (WCAG 2.1 AA). </w:t>
      </w:r>
    </w:p>
    <w:p w14:paraId="0DAA6EE1" w14:textId="77777777" w:rsidR="00386CB5" w:rsidRPr="0059076D" w:rsidRDefault="00386CB5" w:rsidP="004B3FFC">
      <w:pPr>
        <w:numPr>
          <w:ilvl w:val="0"/>
          <w:numId w:val="161"/>
        </w:numPr>
        <w:ind w:left="1080" w:firstLine="0"/>
        <w:textAlignment w:val="baseline"/>
        <w:rPr>
          <w:rFonts w:ascii="Calibri" w:hAnsi="Calibri" w:cs="Calibri"/>
          <w:lang w:eastAsia="en-IN"/>
        </w:rPr>
      </w:pPr>
      <w:r w:rsidRPr="0059076D">
        <w:rPr>
          <w:rFonts w:ascii="Calibri" w:hAnsi="Calibri" w:cs="Calibri"/>
          <w:lang w:eastAsia="en-IN"/>
        </w:rPr>
        <w:t>Each action should display success/failure toast notifications. </w:t>
      </w:r>
    </w:p>
    <w:p w14:paraId="5E6C7644" w14:textId="77777777" w:rsidR="00386CB5" w:rsidRPr="0059076D" w:rsidRDefault="00386CB5" w:rsidP="004B3FFC">
      <w:pPr>
        <w:numPr>
          <w:ilvl w:val="0"/>
          <w:numId w:val="162"/>
        </w:numPr>
        <w:ind w:left="1080" w:firstLine="0"/>
        <w:textAlignment w:val="baseline"/>
        <w:rPr>
          <w:rFonts w:ascii="Calibri" w:hAnsi="Calibri" w:cs="Calibri"/>
          <w:lang w:eastAsia="en-IN"/>
        </w:rPr>
      </w:pPr>
      <w:r w:rsidRPr="0059076D">
        <w:rPr>
          <w:rFonts w:ascii="Calibri" w:hAnsi="Calibri" w:cs="Calibri"/>
          <w:lang w:eastAsia="en-IN"/>
        </w:rPr>
        <w:t>Resume actions (edit, rename, copy, share, download, delete) are completed and reflected in the “Your Resumes” table. </w:t>
      </w:r>
    </w:p>
    <w:p w14:paraId="02020851" w14:textId="4F1D113C" w:rsidR="00386CB5" w:rsidRPr="0059076D" w:rsidRDefault="00386CB5" w:rsidP="004F751A">
      <w:pPr>
        <w:pStyle w:val="Heading3"/>
        <w:rPr>
          <w:rFonts w:ascii="Calibri" w:hAnsi="Calibri" w:cs="Calibri"/>
          <w:sz w:val="18"/>
          <w:szCs w:val="18"/>
          <w:lang w:eastAsia="en-IN"/>
        </w:rPr>
      </w:pPr>
      <w:r w:rsidRPr="00B450AE">
        <w:rPr>
          <w:rFonts w:ascii="Calibri" w:hAnsi="Calibri" w:cs="Calibri"/>
        </w:rPr>
        <w:t>Constraints</w:t>
      </w:r>
      <w:r w:rsidR="00DD6D66" w:rsidRPr="00B450AE">
        <w:rPr>
          <w:rFonts w:ascii="Calibri" w:hAnsi="Calibri" w:cs="Calibri"/>
        </w:rPr>
        <w:t xml:space="preserve">: </w:t>
      </w:r>
    </w:p>
    <w:p w14:paraId="2305B756" w14:textId="77777777" w:rsidR="00386CB5" w:rsidRPr="0059076D" w:rsidRDefault="00386CB5" w:rsidP="004B3FFC">
      <w:pPr>
        <w:numPr>
          <w:ilvl w:val="0"/>
          <w:numId w:val="163"/>
        </w:numPr>
        <w:ind w:left="1080" w:firstLine="0"/>
        <w:textAlignment w:val="baseline"/>
        <w:rPr>
          <w:rFonts w:ascii="Calibri" w:hAnsi="Calibri" w:cs="Calibri"/>
          <w:lang w:eastAsia="en-IN"/>
        </w:rPr>
      </w:pPr>
      <w:r w:rsidRPr="0059076D">
        <w:rPr>
          <w:rFonts w:ascii="Calibri" w:hAnsi="Calibri" w:cs="Calibri"/>
          <w:lang w:eastAsia="en-IN"/>
        </w:rPr>
        <w:t>Only ATS-compliant export templates are supported. </w:t>
      </w:r>
    </w:p>
    <w:p w14:paraId="2D5722A8" w14:textId="77777777" w:rsidR="00386CB5" w:rsidRPr="0059076D" w:rsidRDefault="00386CB5" w:rsidP="004B3FFC">
      <w:pPr>
        <w:numPr>
          <w:ilvl w:val="0"/>
          <w:numId w:val="164"/>
        </w:numPr>
        <w:ind w:left="1080" w:firstLine="0"/>
        <w:textAlignment w:val="baseline"/>
        <w:rPr>
          <w:rFonts w:ascii="Calibri" w:hAnsi="Calibri" w:cs="Calibri"/>
          <w:lang w:eastAsia="en-IN"/>
        </w:rPr>
      </w:pPr>
      <w:r w:rsidRPr="0059076D">
        <w:rPr>
          <w:rFonts w:ascii="Calibri" w:hAnsi="Calibri" w:cs="Calibri"/>
          <w:lang w:eastAsia="en-IN"/>
        </w:rPr>
        <w:t>No offline editing; all resume actions occur inside the platform. </w:t>
      </w:r>
    </w:p>
    <w:p w14:paraId="02D94B4C" w14:textId="77777777" w:rsidR="00386CB5" w:rsidRPr="0059076D" w:rsidRDefault="00386CB5" w:rsidP="004B3FFC">
      <w:pPr>
        <w:numPr>
          <w:ilvl w:val="0"/>
          <w:numId w:val="165"/>
        </w:numPr>
        <w:ind w:left="1080" w:firstLine="0"/>
        <w:textAlignment w:val="baseline"/>
        <w:rPr>
          <w:rFonts w:ascii="Calibri" w:hAnsi="Calibri" w:cs="Calibri"/>
          <w:lang w:eastAsia="en-IN"/>
        </w:rPr>
      </w:pPr>
      <w:r w:rsidRPr="0059076D">
        <w:rPr>
          <w:rFonts w:ascii="Calibri" w:hAnsi="Calibri" w:cs="Calibri"/>
          <w:lang w:eastAsia="en-IN"/>
        </w:rPr>
        <w:t>File size limit per resume export: 5 MB. </w:t>
      </w:r>
    </w:p>
    <w:p w14:paraId="652A41ED" w14:textId="77777777" w:rsidR="00386CB5" w:rsidRPr="0059076D" w:rsidRDefault="00386CB5" w:rsidP="004B3FFC">
      <w:pPr>
        <w:numPr>
          <w:ilvl w:val="0"/>
          <w:numId w:val="166"/>
        </w:numPr>
        <w:ind w:left="1080" w:firstLine="0"/>
        <w:textAlignment w:val="baseline"/>
        <w:rPr>
          <w:rFonts w:ascii="Calibri" w:hAnsi="Calibri" w:cs="Calibri"/>
          <w:lang w:eastAsia="en-IN"/>
        </w:rPr>
      </w:pPr>
      <w:r w:rsidRPr="0059076D">
        <w:rPr>
          <w:rFonts w:ascii="Calibri" w:hAnsi="Calibri" w:cs="Calibri"/>
          <w:lang w:eastAsia="en-IN"/>
        </w:rPr>
        <w:t>“Set as Primary” option not available for the current Primary resume. </w:t>
      </w:r>
    </w:p>
    <w:p w14:paraId="21301E75" w14:textId="7C4DE581" w:rsidR="00386CB5" w:rsidRPr="0059076D" w:rsidRDefault="00386CB5" w:rsidP="004F751A">
      <w:pPr>
        <w:pStyle w:val="Heading3"/>
        <w:rPr>
          <w:rFonts w:ascii="Calibri" w:hAnsi="Calibri" w:cs="Calibri"/>
          <w:sz w:val="18"/>
          <w:szCs w:val="18"/>
          <w:lang w:eastAsia="en-IN"/>
        </w:rPr>
      </w:pPr>
      <w:r w:rsidRPr="00B450AE">
        <w:rPr>
          <w:rFonts w:ascii="Calibri" w:hAnsi="Calibri" w:cs="Calibri"/>
        </w:rPr>
        <w:t>Screen Element Matrix</w:t>
      </w:r>
      <w:r w:rsidR="00DD6D66" w:rsidRPr="00B450AE">
        <w:rPr>
          <w:rFonts w:ascii="Calibri" w:hAnsi="Calibri" w:cs="Calibri"/>
        </w:rPr>
        <w:t xml:space="preserve">: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34"/>
        <w:gridCol w:w="683"/>
        <w:gridCol w:w="956"/>
        <w:gridCol w:w="1422"/>
        <w:gridCol w:w="895"/>
        <w:gridCol w:w="728"/>
        <w:gridCol w:w="1062"/>
        <w:gridCol w:w="705"/>
        <w:gridCol w:w="774"/>
        <w:gridCol w:w="951"/>
      </w:tblGrid>
      <w:tr w:rsidR="00386CB5" w:rsidRPr="00C65D82" w14:paraId="361D623C" w14:textId="77777777">
        <w:trPr>
          <w:trHeight w:val="2805"/>
        </w:trPr>
        <w:tc>
          <w:tcPr>
            <w:tcW w:w="855" w:type="dxa"/>
            <w:tcBorders>
              <w:top w:val="single" w:sz="6" w:space="0" w:color="auto"/>
              <w:left w:val="single" w:sz="6" w:space="0" w:color="auto"/>
              <w:bottom w:val="single" w:sz="6" w:space="0" w:color="auto"/>
              <w:right w:val="single" w:sz="6" w:space="0" w:color="auto"/>
            </w:tcBorders>
            <w:hideMark/>
          </w:tcPr>
          <w:p w14:paraId="4E0D3490" w14:textId="77777777" w:rsidR="00386CB5" w:rsidRPr="0059076D" w:rsidRDefault="00386CB5" w:rsidP="00386CB5">
            <w:pPr>
              <w:textAlignment w:val="baseline"/>
              <w:rPr>
                <w:rFonts w:ascii="Calibri" w:hAnsi="Calibri" w:cs="Calibri"/>
                <w:lang w:eastAsia="en-IN"/>
              </w:rPr>
            </w:pPr>
            <w:r w:rsidRPr="0059076D">
              <w:rPr>
                <w:rFonts w:ascii="Calibri" w:hAnsi="Calibri" w:cs="Calibri"/>
                <w:b/>
                <w:bCs/>
                <w:color w:val="000000"/>
                <w:lang w:val="en-US" w:eastAsia="en-IN"/>
              </w:rPr>
              <w:t>Screen Name</w:t>
            </w:r>
            <w:r w:rsidRPr="0059076D">
              <w:rPr>
                <w:rFonts w:ascii="Calibri" w:hAnsi="Calibri" w:cs="Calibri"/>
                <w:color w:val="000000"/>
                <w:lang w:eastAsia="en-IN"/>
              </w:rPr>
              <w:t> </w:t>
            </w:r>
          </w:p>
        </w:tc>
        <w:tc>
          <w:tcPr>
            <w:tcW w:w="735" w:type="dxa"/>
            <w:tcBorders>
              <w:top w:val="single" w:sz="6" w:space="0" w:color="auto"/>
              <w:left w:val="single" w:sz="6" w:space="0" w:color="auto"/>
              <w:bottom w:val="single" w:sz="6" w:space="0" w:color="auto"/>
              <w:right w:val="single" w:sz="6" w:space="0" w:color="auto"/>
            </w:tcBorders>
            <w:hideMark/>
          </w:tcPr>
          <w:p w14:paraId="6BA64BC8" w14:textId="77777777" w:rsidR="00386CB5" w:rsidRPr="0059076D" w:rsidRDefault="00386CB5" w:rsidP="00386CB5">
            <w:pPr>
              <w:textAlignment w:val="baseline"/>
              <w:rPr>
                <w:rFonts w:ascii="Calibri" w:hAnsi="Calibri" w:cs="Calibri"/>
                <w:lang w:eastAsia="en-IN"/>
              </w:rPr>
            </w:pPr>
            <w:r w:rsidRPr="0059076D">
              <w:rPr>
                <w:rFonts w:ascii="Calibri" w:hAnsi="Calibri" w:cs="Calibri"/>
                <w:b/>
                <w:bCs/>
                <w:color w:val="000000"/>
                <w:lang w:val="en-US" w:eastAsia="en-IN"/>
              </w:rPr>
              <w:t>Section Name</w:t>
            </w:r>
            <w:r w:rsidRPr="0059076D">
              <w:rPr>
                <w:rFonts w:ascii="Calibri" w:hAnsi="Calibri" w:cs="Calibri"/>
                <w:color w:val="000000"/>
                <w:lang w:eastAsia="en-IN"/>
              </w:rPr>
              <w:t> </w:t>
            </w:r>
          </w:p>
        </w:tc>
        <w:tc>
          <w:tcPr>
            <w:tcW w:w="990" w:type="dxa"/>
            <w:tcBorders>
              <w:top w:val="single" w:sz="6" w:space="0" w:color="auto"/>
              <w:left w:val="single" w:sz="6" w:space="0" w:color="auto"/>
              <w:bottom w:val="single" w:sz="6" w:space="0" w:color="auto"/>
              <w:right w:val="single" w:sz="6" w:space="0" w:color="auto"/>
            </w:tcBorders>
            <w:hideMark/>
          </w:tcPr>
          <w:p w14:paraId="65B61ED5" w14:textId="77777777" w:rsidR="00386CB5" w:rsidRPr="0059076D" w:rsidRDefault="00386CB5" w:rsidP="00386CB5">
            <w:pPr>
              <w:textAlignment w:val="baseline"/>
              <w:rPr>
                <w:rFonts w:ascii="Calibri" w:hAnsi="Calibri" w:cs="Calibri"/>
                <w:lang w:eastAsia="en-IN"/>
              </w:rPr>
            </w:pPr>
            <w:r w:rsidRPr="0059076D">
              <w:rPr>
                <w:rFonts w:ascii="Calibri" w:hAnsi="Calibri" w:cs="Calibri"/>
                <w:b/>
                <w:bCs/>
                <w:color w:val="000000"/>
                <w:lang w:val="en-US" w:eastAsia="en-IN"/>
              </w:rPr>
              <w:t>Element</w:t>
            </w:r>
            <w:r w:rsidRPr="0059076D">
              <w:rPr>
                <w:rFonts w:ascii="Calibri" w:hAnsi="Calibri" w:cs="Calibri"/>
                <w:color w:val="000000"/>
                <w:lang w:eastAsia="en-IN"/>
              </w:rPr>
              <w:t> </w:t>
            </w:r>
          </w:p>
        </w:tc>
        <w:tc>
          <w:tcPr>
            <w:tcW w:w="1365" w:type="dxa"/>
            <w:tcBorders>
              <w:top w:val="single" w:sz="6" w:space="0" w:color="auto"/>
              <w:left w:val="single" w:sz="6" w:space="0" w:color="auto"/>
              <w:bottom w:val="single" w:sz="6" w:space="0" w:color="auto"/>
              <w:right w:val="single" w:sz="6" w:space="0" w:color="auto"/>
            </w:tcBorders>
            <w:hideMark/>
          </w:tcPr>
          <w:p w14:paraId="16C9AFDE" w14:textId="7FF84E24" w:rsidR="00386CB5" w:rsidRPr="0059076D" w:rsidRDefault="00386CB5" w:rsidP="00386CB5">
            <w:pPr>
              <w:textAlignment w:val="baseline"/>
              <w:rPr>
                <w:rFonts w:ascii="Calibri" w:hAnsi="Calibri" w:cs="Calibri"/>
                <w:lang w:eastAsia="en-IN"/>
              </w:rPr>
            </w:pPr>
            <w:r w:rsidRPr="0059076D">
              <w:rPr>
                <w:rFonts w:ascii="Calibri" w:hAnsi="Calibri" w:cs="Calibri"/>
                <w:b/>
                <w:bCs/>
                <w:color w:val="000000"/>
                <w:lang w:val="en-US" w:eastAsia="en-IN"/>
              </w:rPr>
              <w:t>Description</w:t>
            </w:r>
            <w:r w:rsidR="00DD6D66">
              <w:rPr>
                <w:rFonts w:ascii="Calibri" w:hAnsi="Calibri" w:cs="Calibri"/>
                <w:b/>
                <w:bCs/>
                <w:color w:val="000000"/>
                <w:lang w:val="en-US" w:eastAsia="en-IN"/>
              </w:rPr>
              <w:t xml:space="preserve">: </w:t>
            </w:r>
          </w:p>
        </w:tc>
        <w:tc>
          <w:tcPr>
            <w:tcW w:w="900" w:type="dxa"/>
            <w:tcBorders>
              <w:top w:val="single" w:sz="6" w:space="0" w:color="auto"/>
              <w:left w:val="single" w:sz="6" w:space="0" w:color="auto"/>
              <w:bottom w:val="single" w:sz="6" w:space="0" w:color="auto"/>
              <w:right w:val="single" w:sz="6" w:space="0" w:color="auto"/>
            </w:tcBorders>
            <w:hideMark/>
          </w:tcPr>
          <w:p w14:paraId="526C8CFF" w14:textId="77777777" w:rsidR="00386CB5" w:rsidRPr="0059076D" w:rsidRDefault="00386CB5" w:rsidP="00386CB5">
            <w:pPr>
              <w:textAlignment w:val="baseline"/>
              <w:rPr>
                <w:rFonts w:ascii="Calibri" w:hAnsi="Calibri" w:cs="Calibri"/>
                <w:lang w:eastAsia="en-IN"/>
              </w:rPr>
            </w:pPr>
            <w:r w:rsidRPr="0059076D">
              <w:rPr>
                <w:rFonts w:ascii="Calibri" w:hAnsi="Calibri" w:cs="Calibri"/>
                <w:b/>
                <w:bCs/>
                <w:color w:val="000000"/>
                <w:lang w:val="en-US" w:eastAsia="en-IN"/>
              </w:rPr>
              <w:t>Type</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2969F911" w14:textId="77777777" w:rsidR="00386CB5" w:rsidRPr="0059076D" w:rsidRDefault="00386CB5" w:rsidP="00386CB5">
            <w:pPr>
              <w:textAlignment w:val="baseline"/>
              <w:rPr>
                <w:rFonts w:ascii="Calibri" w:hAnsi="Calibri" w:cs="Calibri"/>
                <w:lang w:eastAsia="en-IN"/>
              </w:rPr>
            </w:pPr>
            <w:r w:rsidRPr="0059076D">
              <w:rPr>
                <w:rFonts w:ascii="Calibri" w:hAnsi="Calibri" w:cs="Calibri"/>
                <w:b/>
                <w:bCs/>
                <w:color w:val="000000"/>
                <w:lang w:val="en-US" w:eastAsia="en-IN"/>
              </w:rPr>
              <w:t>Options</w:t>
            </w:r>
            <w:r w:rsidRPr="0059076D">
              <w:rPr>
                <w:rFonts w:ascii="Calibri" w:hAnsi="Calibri" w:cs="Calibri"/>
                <w:color w:val="000000"/>
                <w:lang w:eastAsia="en-IN"/>
              </w:rPr>
              <w:t> </w:t>
            </w:r>
          </w:p>
        </w:tc>
        <w:tc>
          <w:tcPr>
            <w:tcW w:w="1050" w:type="dxa"/>
            <w:tcBorders>
              <w:top w:val="single" w:sz="6" w:space="0" w:color="auto"/>
              <w:left w:val="single" w:sz="6" w:space="0" w:color="auto"/>
              <w:bottom w:val="single" w:sz="6" w:space="0" w:color="auto"/>
              <w:right w:val="single" w:sz="6" w:space="0" w:color="auto"/>
            </w:tcBorders>
            <w:hideMark/>
          </w:tcPr>
          <w:p w14:paraId="6184C044" w14:textId="77777777" w:rsidR="00386CB5" w:rsidRPr="0059076D" w:rsidRDefault="00386CB5" w:rsidP="00386CB5">
            <w:pPr>
              <w:textAlignment w:val="baseline"/>
              <w:rPr>
                <w:rFonts w:ascii="Calibri" w:hAnsi="Calibri" w:cs="Calibri"/>
                <w:lang w:eastAsia="en-IN"/>
              </w:rPr>
            </w:pPr>
            <w:r w:rsidRPr="0059076D">
              <w:rPr>
                <w:rFonts w:ascii="Calibri" w:hAnsi="Calibri" w:cs="Calibri"/>
                <w:b/>
                <w:bCs/>
                <w:color w:val="000000"/>
                <w:lang w:val="en-US" w:eastAsia="en-IN"/>
              </w:rPr>
              <w:t>Accepted Values</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3CD0C84B" w14:textId="77777777" w:rsidR="00386CB5" w:rsidRPr="0059076D" w:rsidRDefault="00386CB5" w:rsidP="00386CB5">
            <w:pPr>
              <w:textAlignment w:val="baseline"/>
              <w:rPr>
                <w:rFonts w:ascii="Calibri" w:hAnsi="Calibri" w:cs="Calibri"/>
                <w:lang w:eastAsia="en-IN"/>
              </w:rPr>
            </w:pPr>
            <w:r w:rsidRPr="0059076D">
              <w:rPr>
                <w:rFonts w:ascii="Calibri" w:hAnsi="Calibri" w:cs="Calibri"/>
                <w:b/>
                <w:bCs/>
                <w:color w:val="000000"/>
                <w:lang w:val="en-US" w:eastAsia="en-IN"/>
              </w:rPr>
              <w:t>Accepted Size</w:t>
            </w:r>
            <w:r w:rsidRPr="0059076D">
              <w:rPr>
                <w:rFonts w:ascii="Calibri" w:hAnsi="Calibri" w:cs="Calibri"/>
                <w:color w:val="000000"/>
                <w:lang w:eastAsia="en-IN"/>
              </w:rPr>
              <w:t> </w:t>
            </w:r>
          </w:p>
        </w:tc>
        <w:tc>
          <w:tcPr>
            <w:tcW w:w="810" w:type="dxa"/>
            <w:tcBorders>
              <w:top w:val="single" w:sz="6" w:space="0" w:color="auto"/>
              <w:left w:val="single" w:sz="6" w:space="0" w:color="auto"/>
              <w:bottom w:val="single" w:sz="6" w:space="0" w:color="auto"/>
              <w:right w:val="single" w:sz="6" w:space="0" w:color="auto"/>
            </w:tcBorders>
            <w:hideMark/>
          </w:tcPr>
          <w:p w14:paraId="30A0CC0D" w14:textId="77777777" w:rsidR="00386CB5" w:rsidRPr="0059076D" w:rsidRDefault="00386CB5" w:rsidP="00386CB5">
            <w:pPr>
              <w:textAlignment w:val="baseline"/>
              <w:rPr>
                <w:rFonts w:ascii="Calibri" w:hAnsi="Calibri" w:cs="Calibri"/>
                <w:lang w:eastAsia="en-IN"/>
              </w:rPr>
            </w:pPr>
            <w:r w:rsidRPr="0059076D">
              <w:rPr>
                <w:rFonts w:ascii="Calibri" w:hAnsi="Calibri" w:cs="Calibri"/>
                <w:b/>
                <w:bCs/>
                <w:color w:val="000000"/>
                <w:lang w:val="en-US" w:eastAsia="en-IN"/>
              </w:rPr>
              <w:t>Mandatory (Yes/No)</w:t>
            </w:r>
            <w:r w:rsidRPr="0059076D">
              <w:rPr>
                <w:rFonts w:ascii="Calibri" w:hAnsi="Calibri" w:cs="Calibri"/>
                <w:color w:val="000000"/>
                <w:lang w:eastAsia="en-IN"/>
              </w:rPr>
              <w:t> </w:t>
            </w:r>
          </w:p>
        </w:tc>
        <w:tc>
          <w:tcPr>
            <w:tcW w:w="960" w:type="dxa"/>
            <w:tcBorders>
              <w:top w:val="single" w:sz="6" w:space="0" w:color="auto"/>
              <w:left w:val="single" w:sz="6" w:space="0" w:color="auto"/>
              <w:bottom w:val="single" w:sz="6" w:space="0" w:color="auto"/>
              <w:right w:val="single" w:sz="6" w:space="0" w:color="auto"/>
            </w:tcBorders>
            <w:hideMark/>
          </w:tcPr>
          <w:p w14:paraId="23C0CA4B" w14:textId="77777777" w:rsidR="00386CB5" w:rsidRPr="0059076D" w:rsidRDefault="00386CB5" w:rsidP="00386CB5">
            <w:pPr>
              <w:textAlignment w:val="baseline"/>
              <w:rPr>
                <w:rFonts w:ascii="Calibri" w:hAnsi="Calibri" w:cs="Calibri"/>
                <w:lang w:eastAsia="en-IN"/>
              </w:rPr>
            </w:pPr>
            <w:r w:rsidRPr="0059076D">
              <w:rPr>
                <w:rFonts w:ascii="Calibri" w:hAnsi="Calibri" w:cs="Calibri"/>
                <w:b/>
                <w:bCs/>
                <w:color w:val="000000"/>
                <w:lang w:val="en-US" w:eastAsia="en-IN"/>
              </w:rPr>
              <w:t>Validations</w:t>
            </w:r>
            <w:r w:rsidRPr="0059076D">
              <w:rPr>
                <w:rFonts w:ascii="Calibri" w:hAnsi="Calibri" w:cs="Calibri"/>
                <w:color w:val="000000"/>
                <w:lang w:eastAsia="en-IN"/>
              </w:rPr>
              <w:t> </w:t>
            </w:r>
          </w:p>
        </w:tc>
      </w:tr>
      <w:tr w:rsidR="00386CB5" w:rsidRPr="00C65D82" w14:paraId="396C66F8" w14:textId="77777777">
        <w:trPr>
          <w:trHeight w:val="2805"/>
        </w:trPr>
        <w:tc>
          <w:tcPr>
            <w:tcW w:w="855" w:type="dxa"/>
            <w:tcBorders>
              <w:top w:val="single" w:sz="6" w:space="0" w:color="auto"/>
              <w:left w:val="single" w:sz="6" w:space="0" w:color="auto"/>
              <w:bottom w:val="single" w:sz="6" w:space="0" w:color="auto"/>
              <w:right w:val="single" w:sz="6" w:space="0" w:color="auto"/>
            </w:tcBorders>
            <w:hideMark/>
          </w:tcPr>
          <w:p w14:paraId="204E5A1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Editor – Actions</w:t>
            </w:r>
            <w:r w:rsidRPr="0059076D">
              <w:rPr>
                <w:rFonts w:ascii="Calibri" w:hAnsi="Calibri" w:cs="Calibri"/>
                <w:color w:val="000000"/>
                <w:lang w:eastAsia="en-IN"/>
              </w:rPr>
              <w:t> </w:t>
            </w:r>
          </w:p>
        </w:tc>
        <w:tc>
          <w:tcPr>
            <w:tcW w:w="735" w:type="dxa"/>
            <w:tcBorders>
              <w:top w:val="single" w:sz="6" w:space="0" w:color="auto"/>
              <w:left w:val="single" w:sz="6" w:space="0" w:color="auto"/>
              <w:bottom w:val="single" w:sz="6" w:space="0" w:color="auto"/>
              <w:right w:val="single" w:sz="6" w:space="0" w:color="auto"/>
            </w:tcBorders>
            <w:hideMark/>
          </w:tcPr>
          <w:p w14:paraId="78E3B47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Save Resume</w:t>
            </w:r>
            <w:r w:rsidRPr="0059076D">
              <w:rPr>
                <w:rFonts w:ascii="Calibri" w:hAnsi="Calibri" w:cs="Calibri"/>
                <w:color w:val="000000"/>
                <w:lang w:eastAsia="en-IN"/>
              </w:rPr>
              <w:t> </w:t>
            </w:r>
          </w:p>
        </w:tc>
        <w:tc>
          <w:tcPr>
            <w:tcW w:w="990" w:type="dxa"/>
            <w:tcBorders>
              <w:top w:val="single" w:sz="6" w:space="0" w:color="auto"/>
              <w:left w:val="single" w:sz="6" w:space="0" w:color="auto"/>
              <w:bottom w:val="single" w:sz="6" w:space="0" w:color="auto"/>
              <w:right w:val="single" w:sz="6" w:space="0" w:color="auto"/>
            </w:tcBorders>
            <w:hideMark/>
          </w:tcPr>
          <w:p w14:paraId="52903B2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Saves parsed/edited resume to profile (defaults to Secondary).</w:t>
            </w:r>
            <w:r w:rsidRPr="0059076D">
              <w:rPr>
                <w:rFonts w:ascii="Calibri" w:hAnsi="Calibri" w:cs="Calibri"/>
                <w:color w:val="000000"/>
                <w:lang w:eastAsia="en-IN"/>
              </w:rPr>
              <w:t> </w:t>
            </w:r>
          </w:p>
        </w:tc>
        <w:tc>
          <w:tcPr>
            <w:tcW w:w="1365" w:type="dxa"/>
            <w:tcBorders>
              <w:top w:val="single" w:sz="6" w:space="0" w:color="auto"/>
              <w:left w:val="single" w:sz="6" w:space="0" w:color="auto"/>
              <w:bottom w:val="single" w:sz="6" w:space="0" w:color="auto"/>
              <w:right w:val="single" w:sz="6" w:space="0" w:color="auto"/>
            </w:tcBorders>
            <w:hideMark/>
          </w:tcPr>
          <w:p w14:paraId="023B6C3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Primary Button</w:t>
            </w:r>
            <w:r w:rsidRPr="0059076D">
              <w:rPr>
                <w:rFonts w:ascii="Calibri" w:hAnsi="Calibri" w:cs="Calibri"/>
                <w:color w:val="000000"/>
                <w:lang w:eastAsia="en-IN"/>
              </w:rPr>
              <w:t> </w:t>
            </w:r>
          </w:p>
        </w:tc>
        <w:tc>
          <w:tcPr>
            <w:tcW w:w="900" w:type="dxa"/>
            <w:tcBorders>
              <w:top w:val="single" w:sz="6" w:space="0" w:color="auto"/>
              <w:left w:val="single" w:sz="6" w:space="0" w:color="auto"/>
              <w:bottom w:val="single" w:sz="6" w:space="0" w:color="auto"/>
              <w:right w:val="single" w:sz="6" w:space="0" w:color="auto"/>
            </w:tcBorders>
            <w:hideMark/>
          </w:tcPr>
          <w:p w14:paraId="3CB25FC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Click</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2211362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object with unique name</w:t>
            </w:r>
            <w:r w:rsidRPr="0059076D">
              <w:rPr>
                <w:rFonts w:ascii="Calibri" w:hAnsi="Calibri" w:cs="Calibri"/>
                <w:color w:val="000000"/>
                <w:lang w:eastAsia="en-IN"/>
              </w:rPr>
              <w:t> </w:t>
            </w:r>
          </w:p>
        </w:tc>
        <w:tc>
          <w:tcPr>
            <w:tcW w:w="1050" w:type="dxa"/>
            <w:tcBorders>
              <w:top w:val="single" w:sz="6" w:space="0" w:color="auto"/>
              <w:left w:val="single" w:sz="6" w:space="0" w:color="auto"/>
              <w:bottom w:val="single" w:sz="6" w:space="0" w:color="auto"/>
              <w:right w:val="single" w:sz="6" w:space="0" w:color="auto"/>
            </w:tcBorders>
            <w:hideMark/>
          </w:tcPr>
          <w:p w14:paraId="095847E0"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1ACA029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Yes</w:t>
            </w:r>
            <w:r w:rsidRPr="0059076D">
              <w:rPr>
                <w:rFonts w:ascii="Calibri" w:hAnsi="Calibri" w:cs="Calibri"/>
                <w:color w:val="000000"/>
                <w:lang w:eastAsia="en-IN"/>
              </w:rPr>
              <w:t> </w:t>
            </w:r>
          </w:p>
        </w:tc>
        <w:tc>
          <w:tcPr>
            <w:tcW w:w="810" w:type="dxa"/>
            <w:tcBorders>
              <w:top w:val="single" w:sz="6" w:space="0" w:color="auto"/>
              <w:left w:val="single" w:sz="6" w:space="0" w:color="auto"/>
              <w:bottom w:val="single" w:sz="6" w:space="0" w:color="auto"/>
              <w:right w:val="single" w:sz="6" w:space="0" w:color="auto"/>
            </w:tcBorders>
            <w:hideMark/>
          </w:tcPr>
          <w:p w14:paraId="52D226C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Enforce unique resume name per student; if name conflicts, prompt to rename. If total resumes would exceed 5, block with limit message.</w:t>
            </w:r>
            <w:r w:rsidRPr="0059076D">
              <w:rPr>
                <w:rFonts w:ascii="Calibri" w:hAnsi="Calibri" w:cs="Calibri"/>
                <w:color w:val="000000"/>
                <w:lang w:eastAsia="en-IN"/>
              </w:rPr>
              <w:t> </w:t>
            </w:r>
          </w:p>
        </w:tc>
        <w:tc>
          <w:tcPr>
            <w:tcW w:w="960" w:type="dxa"/>
            <w:tcBorders>
              <w:top w:val="single" w:sz="6" w:space="0" w:color="auto"/>
              <w:left w:val="single" w:sz="6" w:space="0" w:color="auto"/>
              <w:bottom w:val="single" w:sz="6" w:space="0" w:color="auto"/>
              <w:right w:val="single" w:sz="6" w:space="0" w:color="auto"/>
            </w:tcBorders>
            <w:hideMark/>
          </w:tcPr>
          <w:p w14:paraId="6325BA6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r w:rsidR="00386CB5" w:rsidRPr="00C65D82" w14:paraId="536B4D7D" w14:textId="77777777">
        <w:trPr>
          <w:trHeight w:val="930"/>
        </w:trPr>
        <w:tc>
          <w:tcPr>
            <w:tcW w:w="855" w:type="dxa"/>
            <w:tcBorders>
              <w:top w:val="single" w:sz="6" w:space="0" w:color="auto"/>
              <w:left w:val="single" w:sz="6" w:space="0" w:color="auto"/>
              <w:bottom w:val="single" w:sz="6" w:space="0" w:color="auto"/>
              <w:right w:val="single" w:sz="6" w:space="0" w:color="auto"/>
            </w:tcBorders>
            <w:hideMark/>
          </w:tcPr>
          <w:p w14:paraId="0EB70D5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Editor – Actions</w:t>
            </w:r>
            <w:r w:rsidRPr="0059076D">
              <w:rPr>
                <w:rFonts w:ascii="Calibri" w:hAnsi="Calibri" w:cs="Calibri"/>
                <w:color w:val="000000"/>
                <w:lang w:eastAsia="en-IN"/>
              </w:rPr>
              <w:t> </w:t>
            </w:r>
          </w:p>
        </w:tc>
        <w:tc>
          <w:tcPr>
            <w:tcW w:w="735" w:type="dxa"/>
            <w:tcBorders>
              <w:top w:val="single" w:sz="6" w:space="0" w:color="auto"/>
              <w:left w:val="single" w:sz="6" w:space="0" w:color="auto"/>
              <w:bottom w:val="single" w:sz="6" w:space="0" w:color="auto"/>
              <w:right w:val="single" w:sz="6" w:space="0" w:color="auto"/>
            </w:tcBorders>
            <w:hideMark/>
          </w:tcPr>
          <w:p w14:paraId="1F88776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Cancel</w:t>
            </w:r>
            <w:r w:rsidRPr="0059076D">
              <w:rPr>
                <w:rFonts w:ascii="Calibri" w:hAnsi="Calibri" w:cs="Calibri"/>
                <w:color w:val="000000"/>
                <w:lang w:eastAsia="en-IN"/>
              </w:rPr>
              <w:t> </w:t>
            </w:r>
          </w:p>
        </w:tc>
        <w:tc>
          <w:tcPr>
            <w:tcW w:w="990" w:type="dxa"/>
            <w:tcBorders>
              <w:top w:val="single" w:sz="6" w:space="0" w:color="auto"/>
              <w:left w:val="single" w:sz="6" w:space="0" w:color="auto"/>
              <w:bottom w:val="single" w:sz="6" w:space="0" w:color="auto"/>
              <w:right w:val="single" w:sz="6" w:space="0" w:color="auto"/>
            </w:tcBorders>
            <w:hideMark/>
          </w:tcPr>
          <w:p w14:paraId="5158D93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Discards changes and returns to previous screen.</w:t>
            </w:r>
            <w:r w:rsidRPr="0059076D">
              <w:rPr>
                <w:rFonts w:ascii="Calibri" w:hAnsi="Calibri" w:cs="Calibri"/>
                <w:color w:val="000000"/>
                <w:lang w:eastAsia="en-IN"/>
              </w:rPr>
              <w:t> </w:t>
            </w:r>
          </w:p>
        </w:tc>
        <w:tc>
          <w:tcPr>
            <w:tcW w:w="1365" w:type="dxa"/>
            <w:tcBorders>
              <w:top w:val="single" w:sz="6" w:space="0" w:color="auto"/>
              <w:left w:val="single" w:sz="6" w:space="0" w:color="auto"/>
              <w:bottom w:val="single" w:sz="6" w:space="0" w:color="auto"/>
              <w:right w:val="single" w:sz="6" w:space="0" w:color="auto"/>
            </w:tcBorders>
            <w:hideMark/>
          </w:tcPr>
          <w:p w14:paraId="589130E6"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Button</w:t>
            </w:r>
            <w:r w:rsidRPr="0059076D">
              <w:rPr>
                <w:rFonts w:ascii="Calibri" w:hAnsi="Calibri" w:cs="Calibri"/>
                <w:color w:val="000000"/>
                <w:lang w:eastAsia="en-IN"/>
              </w:rPr>
              <w:t> </w:t>
            </w:r>
          </w:p>
        </w:tc>
        <w:tc>
          <w:tcPr>
            <w:tcW w:w="900" w:type="dxa"/>
            <w:tcBorders>
              <w:top w:val="single" w:sz="6" w:space="0" w:color="auto"/>
              <w:left w:val="single" w:sz="6" w:space="0" w:color="auto"/>
              <w:bottom w:val="single" w:sz="6" w:space="0" w:color="auto"/>
              <w:right w:val="single" w:sz="6" w:space="0" w:color="auto"/>
            </w:tcBorders>
            <w:hideMark/>
          </w:tcPr>
          <w:p w14:paraId="550DCA4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Click</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0D1721F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1050" w:type="dxa"/>
            <w:tcBorders>
              <w:top w:val="single" w:sz="6" w:space="0" w:color="auto"/>
              <w:left w:val="single" w:sz="6" w:space="0" w:color="auto"/>
              <w:bottom w:val="single" w:sz="6" w:space="0" w:color="auto"/>
              <w:right w:val="single" w:sz="6" w:space="0" w:color="auto"/>
            </w:tcBorders>
            <w:hideMark/>
          </w:tcPr>
          <w:p w14:paraId="4B7F2F2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694132B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No</w:t>
            </w:r>
            <w:r w:rsidRPr="0059076D">
              <w:rPr>
                <w:rFonts w:ascii="Calibri" w:hAnsi="Calibri" w:cs="Calibri"/>
                <w:color w:val="000000"/>
                <w:lang w:eastAsia="en-IN"/>
              </w:rPr>
              <w:t> </w:t>
            </w:r>
          </w:p>
        </w:tc>
        <w:tc>
          <w:tcPr>
            <w:tcW w:w="810" w:type="dxa"/>
            <w:tcBorders>
              <w:top w:val="single" w:sz="6" w:space="0" w:color="auto"/>
              <w:left w:val="single" w:sz="6" w:space="0" w:color="auto"/>
              <w:bottom w:val="single" w:sz="6" w:space="0" w:color="auto"/>
              <w:right w:val="single" w:sz="6" w:space="0" w:color="auto"/>
            </w:tcBorders>
            <w:hideMark/>
          </w:tcPr>
          <w:p w14:paraId="0542F21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Confirm if there are unsaved edits.</w:t>
            </w:r>
            <w:r w:rsidRPr="0059076D">
              <w:rPr>
                <w:rFonts w:ascii="Calibri" w:hAnsi="Calibri" w:cs="Calibri"/>
                <w:color w:val="000000"/>
                <w:lang w:eastAsia="en-IN"/>
              </w:rPr>
              <w:t> </w:t>
            </w:r>
          </w:p>
        </w:tc>
        <w:tc>
          <w:tcPr>
            <w:tcW w:w="960" w:type="dxa"/>
            <w:tcBorders>
              <w:top w:val="single" w:sz="6" w:space="0" w:color="auto"/>
              <w:left w:val="single" w:sz="6" w:space="0" w:color="auto"/>
              <w:bottom w:val="single" w:sz="6" w:space="0" w:color="auto"/>
              <w:right w:val="single" w:sz="6" w:space="0" w:color="auto"/>
            </w:tcBorders>
            <w:hideMark/>
          </w:tcPr>
          <w:p w14:paraId="744D455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w:t>
            </w:r>
            <w:r w:rsidRPr="0059076D">
              <w:rPr>
                <w:rFonts w:ascii="Calibri" w:hAnsi="Calibri" w:cs="Calibri"/>
                <w:color w:val="000000"/>
                <w:lang w:eastAsia="en-IN"/>
              </w:rPr>
              <w:t> </w:t>
            </w:r>
          </w:p>
        </w:tc>
      </w:tr>
      <w:tr w:rsidR="00386CB5" w:rsidRPr="00C65D82" w14:paraId="2C8B7FDA" w14:textId="77777777">
        <w:trPr>
          <w:trHeight w:val="1245"/>
        </w:trPr>
        <w:tc>
          <w:tcPr>
            <w:tcW w:w="855" w:type="dxa"/>
            <w:tcBorders>
              <w:top w:val="single" w:sz="6" w:space="0" w:color="auto"/>
              <w:left w:val="single" w:sz="6" w:space="0" w:color="auto"/>
              <w:bottom w:val="single" w:sz="6" w:space="0" w:color="auto"/>
              <w:right w:val="single" w:sz="6" w:space="0" w:color="auto"/>
            </w:tcBorders>
            <w:hideMark/>
          </w:tcPr>
          <w:p w14:paraId="5688978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Your Resumes – Table</w:t>
            </w:r>
            <w:r w:rsidRPr="0059076D">
              <w:rPr>
                <w:rFonts w:ascii="Calibri" w:hAnsi="Calibri" w:cs="Calibri"/>
                <w:color w:val="000000"/>
                <w:lang w:eastAsia="en-IN"/>
              </w:rPr>
              <w:t> </w:t>
            </w:r>
          </w:p>
        </w:tc>
        <w:tc>
          <w:tcPr>
            <w:tcW w:w="735" w:type="dxa"/>
            <w:tcBorders>
              <w:top w:val="single" w:sz="6" w:space="0" w:color="auto"/>
              <w:left w:val="single" w:sz="6" w:space="0" w:color="auto"/>
              <w:bottom w:val="single" w:sz="6" w:space="0" w:color="auto"/>
              <w:right w:val="single" w:sz="6" w:space="0" w:color="auto"/>
            </w:tcBorders>
            <w:hideMark/>
          </w:tcPr>
          <w:p w14:paraId="512A6EE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Row</w:t>
            </w:r>
            <w:r w:rsidRPr="0059076D">
              <w:rPr>
                <w:rFonts w:ascii="Calibri" w:hAnsi="Calibri" w:cs="Calibri"/>
                <w:color w:val="000000"/>
                <w:lang w:eastAsia="en-IN"/>
              </w:rPr>
              <w:t> </w:t>
            </w:r>
          </w:p>
        </w:tc>
        <w:tc>
          <w:tcPr>
            <w:tcW w:w="990" w:type="dxa"/>
            <w:tcBorders>
              <w:top w:val="single" w:sz="6" w:space="0" w:color="auto"/>
              <w:left w:val="single" w:sz="6" w:space="0" w:color="auto"/>
              <w:bottom w:val="single" w:sz="6" w:space="0" w:color="auto"/>
              <w:right w:val="single" w:sz="6" w:space="0" w:color="auto"/>
            </w:tcBorders>
            <w:hideMark/>
          </w:tcPr>
          <w:p w14:paraId="63ECC790"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Entry</w:t>
            </w:r>
            <w:r w:rsidRPr="0059076D">
              <w:rPr>
                <w:rFonts w:ascii="Calibri" w:hAnsi="Calibri" w:cs="Calibri"/>
                <w:color w:val="000000"/>
                <w:lang w:eastAsia="en-IN"/>
              </w:rPr>
              <w:t> </w:t>
            </w:r>
          </w:p>
        </w:tc>
        <w:tc>
          <w:tcPr>
            <w:tcW w:w="1365" w:type="dxa"/>
            <w:tcBorders>
              <w:top w:val="single" w:sz="6" w:space="0" w:color="auto"/>
              <w:left w:val="single" w:sz="6" w:space="0" w:color="auto"/>
              <w:bottom w:val="single" w:sz="6" w:space="0" w:color="auto"/>
              <w:right w:val="single" w:sz="6" w:space="0" w:color="auto"/>
            </w:tcBorders>
            <w:hideMark/>
          </w:tcPr>
          <w:p w14:paraId="0DB0DBF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Shows the uploaded/parsed resume with status, created date, and actions.</w:t>
            </w:r>
            <w:r w:rsidRPr="0059076D">
              <w:rPr>
                <w:rFonts w:ascii="Calibri" w:hAnsi="Calibri" w:cs="Calibri"/>
                <w:color w:val="000000"/>
                <w:lang w:eastAsia="en-IN"/>
              </w:rPr>
              <w:t> </w:t>
            </w:r>
          </w:p>
        </w:tc>
        <w:tc>
          <w:tcPr>
            <w:tcW w:w="900" w:type="dxa"/>
            <w:tcBorders>
              <w:top w:val="single" w:sz="6" w:space="0" w:color="auto"/>
              <w:left w:val="single" w:sz="6" w:space="0" w:color="auto"/>
              <w:bottom w:val="single" w:sz="6" w:space="0" w:color="auto"/>
              <w:right w:val="single" w:sz="6" w:space="0" w:color="auto"/>
            </w:tcBorders>
            <w:hideMark/>
          </w:tcPr>
          <w:p w14:paraId="54F482B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Table Row</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43470EA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Edit, Set Primary, Delete, Download</w:t>
            </w:r>
            <w:r w:rsidRPr="0059076D">
              <w:rPr>
                <w:rFonts w:ascii="Calibri" w:hAnsi="Calibri" w:cs="Calibri"/>
                <w:color w:val="000000"/>
                <w:lang w:eastAsia="en-IN"/>
              </w:rPr>
              <w:t> </w:t>
            </w:r>
          </w:p>
        </w:tc>
        <w:tc>
          <w:tcPr>
            <w:tcW w:w="1050" w:type="dxa"/>
            <w:tcBorders>
              <w:top w:val="single" w:sz="6" w:space="0" w:color="auto"/>
              <w:left w:val="single" w:sz="6" w:space="0" w:color="auto"/>
              <w:bottom w:val="single" w:sz="6" w:space="0" w:color="auto"/>
              <w:right w:val="single" w:sz="6" w:space="0" w:color="auto"/>
            </w:tcBorders>
            <w:hideMark/>
          </w:tcPr>
          <w:p w14:paraId="1809FFA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Valid resume metadata</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52A15B1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810" w:type="dxa"/>
            <w:tcBorders>
              <w:top w:val="single" w:sz="6" w:space="0" w:color="auto"/>
              <w:left w:val="single" w:sz="6" w:space="0" w:color="auto"/>
              <w:bottom w:val="single" w:sz="6" w:space="0" w:color="auto"/>
              <w:right w:val="single" w:sz="6" w:space="0" w:color="auto"/>
            </w:tcBorders>
            <w:hideMark/>
          </w:tcPr>
          <w:p w14:paraId="1331899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Yes</w:t>
            </w:r>
            <w:r w:rsidRPr="0059076D">
              <w:rPr>
                <w:rFonts w:ascii="Calibri" w:hAnsi="Calibri" w:cs="Calibri"/>
                <w:color w:val="000000"/>
                <w:lang w:eastAsia="en-IN"/>
              </w:rPr>
              <w:t> </w:t>
            </w:r>
          </w:p>
        </w:tc>
        <w:tc>
          <w:tcPr>
            <w:tcW w:w="960" w:type="dxa"/>
            <w:tcBorders>
              <w:top w:val="single" w:sz="6" w:space="0" w:color="auto"/>
              <w:left w:val="single" w:sz="6" w:space="0" w:color="auto"/>
              <w:bottom w:val="single" w:sz="6" w:space="0" w:color="auto"/>
              <w:right w:val="single" w:sz="6" w:space="0" w:color="auto"/>
            </w:tcBorders>
            <w:hideMark/>
          </w:tcPr>
          <w:p w14:paraId="6E78D4E0"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Exactly one Primary must exist; newly uploaded is Secondary by default. Prevent delete if it is the only Primary.</w:t>
            </w:r>
            <w:r w:rsidRPr="0059076D">
              <w:rPr>
                <w:rFonts w:ascii="Calibri" w:hAnsi="Calibri" w:cs="Calibri"/>
                <w:color w:val="000000"/>
                <w:lang w:eastAsia="en-IN"/>
              </w:rPr>
              <w:t> </w:t>
            </w:r>
          </w:p>
        </w:tc>
      </w:tr>
      <w:tr w:rsidR="00386CB5" w:rsidRPr="00C65D82" w14:paraId="4A9495AA" w14:textId="77777777">
        <w:trPr>
          <w:trHeight w:val="615"/>
        </w:trPr>
        <w:tc>
          <w:tcPr>
            <w:tcW w:w="855" w:type="dxa"/>
            <w:tcBorders>
              <w:top w:val="single" w:sz="6" w:space="0" w:color="auto"/>
              <w:left w:val="single" w:sz="6" w:space="0" w:color="auto"/>
              <w:bottom w:val="single" w:sz="6" w:space="0" w:color="auto"/>
              <w:right w:val="single" w:sz="6" w:space="0" w:color="auto"/>
            </w:tcBorders>
            <w:hideMark/>
          </w:tcPr>
          <w:p w14:paraId="7EB4860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Your Resumes – Table</w:t>
            </w:r>
            <w:r w:rsidRPr="0059076D">
              <w:rPr>
                <w:rFonts w:ascii="Calibri" w:hAnsi="Calibri" w:cs="Calibri"/>
                <w:color w:val="000000"/>
                <w:lang w:eastAsia="en-IN"/>
              </w:rPr>
              <w:t> </w:t>
            </w:r>
          </w:p>
        </w:tc>
        <w:tc>
          <w:tcPr>
            <w:tcW w:w="735" w:type="dxa"/>
            <w:tcBorders>
              <w:top w:val="single" w:sz="6" w:space="0" w:color="auto"/>
              <w:left w:val="single" w:sz="6" w:space="0" w:color="auto"/>
              <w:bottom w:val="single" w:sz="6" w:space="0" w:color="auto"/>
              <w:right w:val="single" w:sz="6" w:space="0" w:color="auto"/>
            </w:tcBorders>
            <w:hideMark/>
          </w:tcPr>
          <w:p w14:paraId="6E862DA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Row Actions</w:t>
            </w:r>
            <w:r w:rsidRPr="0059076D">
              <w:rPr>
                <w:rFonts w:ascii="Calibri" w:hAnsi="Calibri" w:cs="Calibri"/>
                <w:color w:val="000000"/>
                <w:lang w:eastAsia="en-IN"/>
              </w:rPr>
              <w:t> </w:t>
            </w:r>
          </w:p>
        </w:tc>
        <w:tc>
          <w:tcPr>
            <w:tcW w:w="990" w:type="dxa"/>
            <w:tcBorders>
              <w:top w:val="single" w:sz="6" w:space="0" w:color="auto"/>
              <w:left w:val="single" w:sz="6" w:space="0" w:color="auto"/>
              <w:bottom w:val="single" w:sz="6" w:space="0" w:color="auto"/>
              <w:right w:val="single" w:sz="6" w:space="0" w:color="auto"/>
            </w:tcBorders>
            <w:hideMark/>
          </w:tcPr>
          <w:p w14:paraId="2C925695"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Set Primary</w:t>
            </w:r>
            <w:r w:rsidRPr="0059076D">
              <w:rPr>
                <w:rFonts w:ascii="Calibri" w:hAnsi="Calibri" w:cs="Calibri"/>
                <w:color w:val="000000"/>
                <w:lang w:eastAsia="en-IN"/>
              </w:rPr>
              <w:t> </w:t>
            </w:r>
          </w:p>
        </w:tc>
        <w:tc>
          <w:tcPr>
            <w:tcW w:w="1365" w:type="dxa"/>
            <w:tcBorders>
              <w:top w:val="single" w:sz="6" w:space="0" w:color="auto"/>
              <w:left w:val="single" w:sz="6" w:space="0" w:color="auto"/>
              <w:bottom w:val="single" w:sz="6" w:space="0" w:color="auto"/>
              <w:right w:val="single" w:sz="6" w:space="0" w:color="auto"/>
            </w:tcBorders>
            <w:hideMark/>
          </w:tcPr>
          <w:p w14:paraId="05104FC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Marks the resume as Primary.</w:t>
            </w:r>
            <w:r w:rsidRPr="0059076D">
              <w:rPr>
                <w:rFonts w:ascii="Calibri" w:hAnsi="Calibri" w:cs="Calibri"/>
                <w:color w:val="000000"/>
                <w:lang w:eastAsia="en-IN"/>
              </w:rPr>
              <w:t> </w:t>
            </w:r>
          </w:p>
        </w:tc>
        <w:tc>
          <w:tcPr>
            <w:tcW w:w="900" w:type="dxa"/>
            <w:tcBorders>
              <w:top w:val="single" w:sz="6" w:space="0" w:color="auto"/>
              <w:left w:val="single" w:sz="6" w:space="0" w:color="auto"/>
              <w:bottom w:val="single" w:sz="6" w:space="0" w:color="auto"/>
              <w:right w:val="single" w:sz="6" w:space="0" w:color="auto"/>
            </w:tcBorders>
            <w:hideMark/>
          </w:tcPr>
          <w:p w14:paraId="5DD20B6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Button/Link</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5E0BE3B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Click</w:t>
            </w:r>
            <w:r w:rsidRPr="0059076D">
              <w:rPr>
                <w:rFonts w:ascii="Calibri" w:hAnsi="Calibri" w:cs="Calibri"/>
                <w:color w:val="000000"/>
                <w:lang w:eastAsia="en-IN"/>
              </w:rPr>
              <w:t> </w:t>
            </w:r>
          </w:p>
        </w:tc>
        <w:tc>
          <w:tcPr>
            <w:tcW w:w="1050" w:type="dxa"/>
            <w:tcBorders>
              <w:top w:val="single" w:sz="6" w:space="0" w:color="auto"/>
              <w:left w:val="single" w:sz="6" w:space="0" w:color="auto"/>
              <w:bottom w:val="single" w:sz="6" w:space="0" w:color="auto"/>
              <w:right w:val="single" w:sz="6" w:space="0" w:color="auto"/>
            </w:tcBorders>
            <w:hideMark/>
          </w:tcPr>
          <w:p w14:paraId="092B4B35"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5CF0E96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810" w:type="dxa"/>
            <w:tcBorders>
              <w:top w:val="single" w:sz="6" w:space="0" w:color="auto"/>
              <w:left w:val="single" w:sz="6" w:space="0" w:color="auto"/>
              <w:bottom w:val="single" w:sz="6" w:space="0" w:color="auto"/>
              <w:right w:val="single" w:sz="6" w:space="0" w:color="auto"/>
            </w:tcBorders>
            <w:hideMark/>
          </w:tcPr>
          <w:p w14:paraId="2137C4C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No</w:t>
            </w:r>
            <w:r w:rsidRPr="0059076D">
              <w:rPr>
                <w:rFonts w:ascii="Calibri" w:hAnsi="Calibri" w:cs="Calibri"/>
                <w:color w:val="000000"/>
                <w:lang w:eastAsia="en-IN"/>
              </w:rPr>
              <w:t> </w:t>
            </w:r>
          </w:p>
        </w:tc>
        <w:tc>
          <w:tcPr>
            <w:tcW w:w="960" w:type="dxa"/>
            <w:tcBorders>
              <w:top w:val="single" w:sz="6" w:space="0" w:color="auto"/>
              <w:left w:val="single" w:sz="6" w:space="0" w:color="auto"/>
              <w:bottom w:val="single" w:sz="6" w:space="0" w:color="auto"/>
              <w:right w:val="single" w:sz="6" w:space="0" w:color="auto"/>
            </w:tcBorders>
            <w:hideMark/>
          </w:tcPr>
          <w:p w14:paraId="7384D96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On success, previous Primary becomes Secondary.</w:t>
            </w:r>
            <w:r w:rsidRPr="0059076D">
              <w:rPr>
                <w:rFonts w:ascii="Calibri" w:hAnsi="Calibri" w:cs="Calibri"/>
                <w:color w:val="000000"/>
                <w:lang w:eastAsia="en-IN"/>
              </w:rPr>
              <w:t> </w:t>
            </w:r>
          </w:p>
        </w:tc>
      </w:tr>
      <w:tr w:rsidR="00386CB5" w:rsidRPr="00C65D82" w14:paraId="11C577CA" w14:textId="77777777">
        <w:trPr>
          <w:trHeight w:val="615"/>
        </w:trPr>
        <w:tc>
          <w:tcPr>
            <w:tcW w:w="855" w:type="dxa"/>
            <w:tcBorders>
              <w:top w:val="single" w:sz="6" w:space="0" w:color="auto"/>
              <w:left w:val="single" w:sz="6" w:space="0" w:color="auto"/>
              <w:bottom w:val="single" w:sz="6" w:space="0" w:color="auto"/>
              <w:right w:val="single" w:sz="6" w:space="0" w:color="auto"/>
            </w:tcBorders>
            <w:hideMark/>
          </w:tcPr>
          <w:p w14:paraId="413E676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Your Resumes – Table</w:t>
            </w:r>
            <w:r w:rsidRPr="0059076D">
              <w:rPr>
                <w:rFonts w:ascii="Calibri" w:hAnsi="Calibri" w:cs="Calibri"/>
                <w:color w:val="000000"/>
                <w:lang w:eastAsia="en-IN"/>
              </w:rPr>
              <w:t> </w:t>
            </w:r>
          </w:p>
        </w:tc>
        <w:tc>
          <w:tcPr>
            <w:tcW w:w="735" w:type="dxa"/>
            <w:tcBorders>
              <w:top w:val="single" w:sz="6" w:space="0" w:color="auto"/>
              <w:left w:val="single" w:sz="6" w:space="0" w:color="auto"/>
              <w:bottom w:val="single" w:sz="6" w:space="0" w:color="auto"/>
              <w:right w:val="single" w:sz="6" w:space="0" w:color="auto"/>
            </w:tcBorders>
            <w:hideMark/>
          </w:tcPr>
          <w:p w14:paraId="1211FA05"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Row Actions</w:t>
            </w:r>
            <w:r w:rsidRPr="0059076D">
              <w:rPr>
                <w:rFonts w:ascii="Calibri" w:hAnsi="Calibri" w:cs="Calibri"/>
                <w:color w:val="000000"/>
                <w:lang w:eastAsia="en-IN"/>
              </w:rPr>
              <w:t> </w:t>
            </w:r>
          </w:p>
        </w:tc>
        <w:tc>
          <w:tcPr>
            <w:tcW w:w="990" w:type="dxa"/>
            <w:tcBorders>
              <w:top w:val="single" w:sz="6" w:space="0" w:color="auto"/>
              <w:left w:val="single" w:sz="6" w:space="0" w:color="auto"/>
              <w:bottom w:val="single" w:sz="6" w:space="0" w:color="auto"/>
              <w:right w:val="single" w:sz="6" w:space="0" w:color="auto"/>
            </w:tcBorders>
            <w:hideMark/>
          </w:tcPr>
          <w:p w14:paraId="56B1413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Delete</w:t>
            </w:r>
            <w:r w:rsidRPr="0059076D">
              <w:rPr>
                <w:rFonts w:ascii="Calibri" w:hAnsi="Calibri" w:cs="Calibri"/>
                <w:color w:val="000000"/>
                <w:lang w:eastAsia="en-IN"/>
              </w:rPr>
              <w:t> </w:t>
            </w:r>
          </w:p>
        </w:tc>
        <w:tc>
          <w:tcPr>
            <w:tcW w:w="1365" w:type="dxa"/>
            <w:tcBorders>
              <w:top w:val="single" w:sz="6" w:space="0" w:color="auto"/>
              <w:left w:val="single" w:sz="6" w:space="0" w:color="auto"/>
              <w:bottom w:val="single" w:sz="6" w:space="0" w:color="auto"/>
              <w:right w:val="single" w:sz="6" w:space="0" w:color="auto"/>
            </w:tcBorders>
            <w:hideMark/>
          </w:tcPr>
          <w:p w14:paraId="6920E6E6"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Removes the resume.</w:t>
            </w:r>
            <w:r w:rsidRPr="0059076D">
              <w:rPr>
                <w:rFonts w:ascii="Calibri" w:hAnsi="Calibri" w:cs="Calibri"/>
                <w:color w:val="000000"/>
                <w:lang w:eastAsia="en-IN"/>
              </w:rPr>
              <w:t> </w:t>
            </w:r>
          </w:p>
        </w:tc>
        <w:tc>
          <w:tcPr>
            <w:tcW w:w="900" w:type="dxa"/>
            <w:tcBorders>
              <w:top w:val="single" w:sz="6" w:space="0" w:color="auto"/>
              <w:left w:val="single" w:sz="6" w:space="0" w:color="auto"/>
              <w:bottom w:val="single" w:sz="6" w:space="0" w:color="auto"/>
              <w:right w:val="single" w:sz="6" w:space="0" w:color="auto"/>
            </w:tcBorders>
            <w:hideMark/>
          </w:tcPr>
          <w:p w14:paraId="2E46FDA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Button/Link (destructive)</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747E431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Click → confirm</w:t>
            </w:r>
            <w:r w:rsidRPr="0059076D">
              <w:rPr>
                <w:rFonts w:ascii="Calibri" w:hAnsi="Calibri" w:cs="Calibri"/>
                <w:color w:val="000000"/>
                <w:lang w:eastAsia="en-IN"/>
              </w:rPr>
              <w:t> </w:t>
            </w:r>
          </w:p>
        </w:tc>
        <w:tc>
          <w:tcPr>
            <w:tcW w:w="1050" w:type="dxa"/>
            <w:tcBorders>
              <w:top w:val="single" w:sz="6" w:space="0" w:color="auto"/>
              <w:left w:val="single" w:sz="6" w:space="0" w:color="auto"/>
              <w:bottom w:val="single" w:sz="6" w:space="0" w:color="auto"/>
              <w:right w:val="single" w:sz="6" w:space="0" w:color="auto"/>
            </w:tcBorders>
            <w:hideMark/>
          </w:tcPr>
          <w:p w14:paraId="2AE1A001"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2CC41291"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810" w:type="dxa"/>
            <w:tcBorders>
              <w:top w:val="single" w:sz="6" w:space="0" w:color="auto"/>
              <w:left w:val="single" w:sz="6" w:space="0" w:color="auto"/>
              <w:bottom w:val="single" w:sz="6" w:space="0" w:color="auto"/>
              <w:right w:val="single" w:sz="6" w:space="0" w:color="auto"/>
            </w:tcBorders>
            <w:hideMark/>
          </w:tcPr>
          <w:p w14:paraId="7909141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No</w:t>
            </w:r>
            <w:r w:rsidRPr="0059076D">
              <w:rPr>
                <w:rFonts w:ascii="Calibri" w:hAnsi="Calibri" w:cs="Calibri"/>
                <w:color w:val="000000"/>
                <w:lang w:eastAsia="en-IN"/>
              </w:rPr>
              <w:t> </w:t>
            </w:r>
          </w:p>
        </w:tc>
        <w:tc>
          <w:tcPr>
            <w:tcW w:w="960" w:type="dxa"/>
            <w:tcBorders>
              <w:top w:val="single" w:sz="6" w:space="0" w:color="auto"/>
              <w:left w:val="single" w:sz="6" w:space="0" w:color="auto"/>
              <w:bottom w:val="single" w:sz="6" w:space="0" w:color="auto"/>
              <w:right w:val="single" w:sz="6" w:space="0" w:color="auto"/>
            </w:tcBorders>
            <w:hideMark/>
          </w:tcPr>
          <w:p w14:paraId="6C54F19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Block delete if it’s Primary and the only resume; require confirmation.</w:t>
            </w:r>
            <w:r w:rsidRPr="0059076D">
              <w:rPr>
                <w:rFonts w:ascii="Calibri" w:hAnsi="Calibri" w:cs="Calibri"/>
                <w:color w:val="000000"/>
                <w:lang w:eastAsia="en-IN"/>
              </w:rPr>
              <w:t> </w:t>
            </w:r>
          </w:p>
        </w:tc>
      </w:tr>
      <w:tr w:rsidR="00386CB5" w:rsidRPr="00C65D82" w14:paraId="26C3D7F5" w14:textId="77777777">
        <w:trPr>
          <w:trHeight w:val="615"/>
        </w:trPr>
        <w:tc>
          <w:tcPr>
            <w:tcW w:w="855" w:type="dxa"/>
            <w:tcBorders>
              <w:top w:val="single" w:sz="6" w:space="0" w:color="auto"/>
              <w:left w:val="single" w:sz="6" w:space="0" w:color="auto"/>
              <w:bottom w:val="single" w:sz="6" w:space="0" w:color="auto"/>
              <w:right w:val="single" w:sz="6" w:space="0" w:color="auto"/>
            </w:tcBorders>
            <w:hideMark/>
          </w:tcPr>
          <w:p w14:paraId="5F9147F0"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Your Resumes – Table</w:t>
            </w:r>
            <w:r w:rsidRPr="0059076D">
              <w:rPr>
                <w:rFonts w:ascii="Calibri" w:hAnsi="Calibri" w:cs="Calibri"/>
                <w:color w:val="000000"/>
                <w:lang w:eastAsia="en-IN"/>
              </w:rPr>
              <w:t> </w:t>
            </w:r>
          </w:p>
        </w:tc>
        <w:tc>
          <w:tcPr>
            <w:tcW w:w="735" w:type="dxa"/>
            <w:tcBorders>
              <w:top w:val="single" w:sz="6" w:space="0" w:color="auto"/>
              <w:left w:val="single" w:sz="6" w:space="0" w:color="auto"/>
              <w:bottom w:val="single" w:sz="6" w:space="0" w:color="auto"/>
              <w:right w:val="single" w:sz="6" w:space="0" w:color="auto"/>
            </w:tcBorders>
            <w:hideMark/>
          </w:tcPr>
          <w:p w14:paraId="6381ADE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Row Actions</w:t>
            </w:r>
            <w:r w:rsidRPr="0059076D">
              <w:rPr>
                <w:rFonts w:ascii="Calibri" w:hAnsi="Calibri" w:cs="Calibri"/>
                <w:color w:val="000000"/>
                <w:lang w:eastAsia="en-IN"/>
              </w:rPr>
              <w:t> </w:t>
            </w:r>
          </w:p>
        </w:tc>
        <w:tc>
          <w:tcPr>
            <w:tcW w:w="990" w:type="dxa"/>
            <w:tcBorders>
              <w:top w:val="single" w:sz="6" w:space="0" w:color="auto"/>
              <w:left w:val="single" w:sz="6" w:space="0" w:color="auto"/>
              <w:bottom w:val="single" w:sz="6" w:space="0" w:color="auto"/>
              <w:right w:val="single" w:sz="6" w:space="0" w:color="auto"/>
            </w:tcBorders>
            <w:hideMark/>
          </w:tcPr>
          <w:p w14:paraId="00FA8B4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Download</w:t>
            </w:r>
            <w:r w:rsidRPr="0059076D">
              <w:rPr>
                <w:rFonts w:ascii="Calibri" w:hAnsi="Calibri" w:cs="Calibri"/>
                <w:color w:val="000000"/>
                <w:lang w:eastAsia="en-IN"/>
              </w:rPr>
              <w:t> </w:t>
            </w:r>
          </w:p>
        </w:tc>
        <w:tc>
          <w:tcPr>
            <w:tcW w:w="1365" w:type="dxa"/>
            <w:tcBorders>
              <w:top w:val="single" w:sz="6" w:space="0" w:color="auto"/>
              <w:left w:val="single" w:sz="6" w:space="0" w:color="auto"/>
              <w:bottom w:val="single" w:sz="6" w:space="0" w:color="auto"/>
              <w:right w:val="single" w:sz="6" w:space="0" w:color="auto"/>
            </w:tcBorders>
            <w:hideMark/>
          </w:tcPr>
          <w:p w14:paraId="26BF153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Downloads the stored resume (exported).</w:t>
            </w:r>
            <w:r w:rsidRPr="0059076D">
              <w:rPr>
                <w:rFonts w:ascii="Calibri" w:hAnsi="Calibri" w:cs="Calibri"/>
                <w:color w:val="000000"/>
                <w:lang w:eastAsia="en-IN"/>
              </w:rPr>
              <w:t> </w:t>
            </w:r>
          </w:p>
        </w:tc>
        <w:tc>
          <w:tcPr>
            <w:tcW w:w="900" w:type="dxa"/>
            <w:tcBorders>
              <w:top w:val="single" w:sz="6" w:space="0" w:color="auto"/>
              <w:left w:val="single" w:sz="6" w:space="0" w:color="auto"/>
              <w:bottom w:val="single" w:sz="6" w:space="0" w:color="auto"/>
              <w:right w:val="single" w:sz="6" w:space="0" w:color="auto"/>
            </w:tcBorders>
            <w:hideMark/>
          </w:tcPr>
          <w:p w14:paraId="0B9EA03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Button/Link</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5F749E1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PDF, DOCX, TXT</w:t>
            </w:r>
            <w:r w:rsidRPr="0059076D">
              <w:rPr>
                <w:rFonts w:ascii="Calibri" w:hAnsi="Calibri" w:cs="Calibri"/>
                <w:color w:val="000000"/>
                <w:lang w:eastAsia="en-IN"/>
              </w:rPr>
              <w:t> </w:t>
            </w:r>
          </w:p>
        </w:tc>
        <w:tc>
          <w:tcPr>
            <w:tcW w:w="1050" w:type="dxa"/>
            <w:tcBorders>
              <w:top w:val="single" w:sz="6" w:space="0" w:color="auto"/>
              <w:left w:val="single" w:sz="6" w:space="0" w:color="auto"/>
              <w:bottom w:val="single" w:sz="6" w:space="0" w:color="auto"/>
              <w:right w:val="single" w:sz="6" w:space="0" w:color="auto"/>
            </w:tcBorders>
            <w:hideMark/>
          </w:tcPr>
          <w:p w14:paraId="17E23E4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Valid export</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5D7BD81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810" w:type="dxa"/>
            <w:tcBorders>
              <w:top w:val="single" w:sz="6" w:space="0" w:color="auto"/>
              <w:left w:val="single" w:sz="6" w:space="0" w:color="auto"/>
              <w:bottom w:val="single" w:sz="6" w:space="0" w:color="auto"/>
              <w:right w:val="single" w:sz="6" w:space="0" w:color="auto"/>
            </w:tcBorders>
            <w:hideMark/>
          </w:tcPr>
          <w:p w14:paraId="731E1AA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No</w:t>
            </w:r>
            <w:r w:rsidRPr="0059076D">
              <w:rPr>
                <w:rFonts w:ascii="Calibri" w:hAnsi="Calibri" w:cs="Calibri"/>
                <w:color w:val="000000"/>
                <w:lang w:eastAsia="en-IN"/>
              </w:rPr>
              <w:t> </w:t>
            </w:r>
          </w:p>
        </w:tc>
        <w:tc>
          <w:tcPr>
            <w:tcW w:w="960" w:type="dxa"/>
            <w:tcBorders>
              <w:top w:val="single" w:sz="6" w:space="0" w:color="auto"/>
              <w:left w:val="single" w:sz="6" w:space="0" w:color="auto"/>
              <w:bottom w:val="single" w:sz="6" w:space="0" w:color="auto"/>
              <w:right w:val="single" w:sz="6" w:space="0" w:color="auto"/>
            </w:tcBorders>
            <w:hideMark/>
          </w:tcPr>
          <w:p w14:paraId="64F1AE9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 xml:space="preserve">Must export </w:t>
            </w:r>
            <w:proofErr w:type="gramStart"/>
            <w:r w:rsidRPr="0059076D">
              <w:rPr>
                <w:rFonts w:ascii="Calibri" w:hAnsi="Calibri" w:cs="Calibri"/>
                <w:color w:val="000000"/>
                <w:lang w:val="en-US" w:eastAsia="en-IN"/>
              </w:rPr>
              <w:t>successfully;</w:t>
            </w:r>
            <w:proofErr w:type="gramEnd"/>
            <w:r w:rsidRPr="0059076D">
              <w:rPr>
                <w:rFonts w:ascii="Calibri" w:hAnsi="Calibri" w:cs="Calibri"/>
                <w:color w:val="000000"/>
                <w:lang w:val="en-US" w:eastAsia="en-IN"/>
              </w:rPr>
              <w:t xml:space="preserve"> log failures.</w:t>
            </w:r>
            <w:r w:rsidRPr="0059076D">
              <w:rPr>
                <w:rFonts w:ascii="Calibri" w:hAnsi="Calibri" w:cs="Calibri"/>
                <w:color w:val="000000"/>
                <w:lang w:eastAsia="en-IN"/>
              </w:rPr>
              <w:t> </w:t>
            </w:r>
          </w:p>
        </w:tc>
      </w:tr>
      <w:tr w:rsidR="00386CB5" w:rsidRPr="00C65D82" w14:paraId="48BFBCB2" w14:textId="77777777">
        <w:trPr>
          <w:trHeight w:val="930"/>
        </w:trPr>
        <w:tc>
          <w:tcPr>
            <w:tcW w:w="855" w:type="dxa"/>
            <w:tcBorders>
              <w:top w:val="single" w:sz="6" w:space="0" w:color="auto"/>
              <w:left w:val="single" w:sz="6" w:space="0" w:color="auto"/>
              <w:bottom w:val="single" w:sz="6" w:space="0" w:color="auto"/>
              <w:right w:val="single" w:sz="6" w:space="0" w:color="auto"/>
            </w:tcBorders>
            <w:hideMark/>
          </w:tcPr>
          <w:p w14:paraId="4240AA9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Builder – Landing</w:t>
            </w:r>
            <w:r w:rsidRPr="0059076D">
              <w:rPr>
                <w:rFonts w:ascii="Calibri" w:hAnsi="Calibri" w:cs="Calibri"/>
                <w:color w:val="000000"/>
                <w:lang w:eastAsia="en-IN"/>
              </w:rPr>
              <w:t> </w:t>
            </w:r>
          </w:p>
        </w:tc>
        <w:tc>
          <w:tcPr>
            <w:tcW w:w="735" w:type="dxa"/>
            <w:tcBorders>
              <w:top w:val="single" w:sz="6" w:space="0" w:color="auto"/>
              <w:left w:val="single" w:sz="6" w:space="0" w:color="auto"/>
              <w:bottom w:val="single" w:sz="6" w:space="0" w:color="auto"/>
              <w:right w:val="single" w:sz="6" w:space="0" w:color="auto"/>
            </w:tcBorders>
            <w:hideMark/>
          </w:tcPr>
          <w:p w14:paraId="45DC715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Actions Bar</w:t>
            </w:r>
            <w:r w:rsidRPr="0059076D">
              <w:rPr>
                <w:rFonts w:ascii="Calibri" w:hAnsi="Calibri" w:cs="Calibri"/>
                <w:color w:val="000000"/>
                <w:lang w:eastAsia="en-IN"/>
              </w:rPr>
              <w:t> </w:t>
            </w:r>
          </w:p>
        </w:tc>
        <w:tc>
          <w:tcPr>
            <w:tcW w:w="990" w:type="dxa"/>
            <w:tcBorders>
              <w:top w:val="single" w:sz="6" w:space="0" w:color="auto"/>
              <w:left w:val="single" w:sz="6" w:space="0" w:color="auto"/>
              <w:bottom w:val="single" w:sz="6" w:space="0" w:color="auto"/>
              <w:right w:val="single" w:sz="6" w:space="0" w:color="auto"/>
            </w:tcBorders>
            <w:hideMark/>
          </w:tcPr>
          <w:p w14:paraId="34F4E95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Create New Resume</w:t>
            </w:r>
            <w:r w:rsidRPr="0059076D">
              <w:rPr>
                <w:rFonts w:ascii="Calibri" w:hAnsi="Calibri" w:cs="Calibri"/>
                <w:color w:val="000000"/>
                <w:lang w:eastAsia="en-IN"/>
              </w:rPr>
              <w:t> </w:t>
            </w:r>
          </w:p>
        </w:tc>
        <w:tc>
          <w:tcPr>
            <w:tcW w:w="1365" w:type="dxa"/>
            <w:tcBorders>
              <w:top w:val="single" w:sz="6" w:space="0" w:color="auto"/>
              <w:left w:val="single" w:sz="6" w:space="0" w:color="auto"/>
              <w:bottom w:val="single" w:sz="6" w:space="0" w:color="auto"/>
              <w:right w:val="single" w:sz="6" w:space="0" w:color="auto"/>
            </w:tcBorders>
            <w:hideMark/>
          </w:tcPr>
          <w:p w14:paraId="32A8035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Creates a blank resume (outside this use case but present on the screen).</w:t>
            </w:r>
            <w:r w:rsidRPr="0059076D">
              <w:rPr>
                <w:rFonts w:ascii="Calibri" w:hAnsi="Calibri" w:cs="Calibri"/>
                <w:color w:val="000000"/>
                <w:lang w:eastAsia="en-IN"/>
              </w:rPr>
              <w:t> </w:t>
            </w:r>
          </w:p>
        </w:tc>
        <w:tc>
          <w:tcPr>
            <w:tcW w:w="900" w:type="dxa"/>
            <w:tcBorders>
              <w:top w:val="single" w:sz="6" w:space="0" w:color="auto"/>
              <w:left w:val="single" w:sz="6" w:space="0" w:color="auto"/>
              <w:bottom w:val="single" w:sz="6" w:space="0" w:color="auto"/>
              <w:right w:val="single" w:sz="6" w:space="0" w:color="auto"/>
            </w:tcBorders>
            <w:hideMark/>
          </w:tcPr>
          <w:p w14:paraId="729634C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Button</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07733A91"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Click</w:t>
            </w:r>
            <w:r w:rsidRPr="0059076D">
              <w:rPr>
                <w:rFonts w:ascii="Calibri" w:hAnsi="Calibri" w:cs="Calibri"/>
                <w:color w:val="000000"/>
                <w:lang w:eastAsia="en-IN"/>
              </w:rPr>
              <w:t> </w:t>
            </w:r>
          </w:p>
        </w:tc>
        <w:tc>
          <w:tcPr>
            <w:tcW w:w="1050" w:type="dxa"/>
            <w:tcBorders>
              <w:top w:val="single" w:sz="6" w:space="0" w:color="auto"/>
              <w:left w:val="single" w:sz="6" w:space="0" w:color="auto"/>
              <w:bottom w:val="single" w:sz="6" w:space="0" w:color="auto"/>
              <w:right w:val="single" w:sz="6" w:space="0" w:color="auto"/>
            </w:tcBorders>
            <w:hideMark/>
          </w:tcPr>
          <w:p w14:paraId="6A9A8DC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463E524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810" w:type="dxa"/>
            <w:tcBorders>
              <w:top w:val="single" w:sz="6" w:space="0" w:color="auto"/>
              <w:left w:val="single" w:sz="6" w:space="0" w:color="auto"/>
              <w:bottom w:val="single" w:sz="6" w:space="0" w:color="auto"/>
              <w:right w:val="single" w:sz="6" w:space="0" w:color="auto"/>
            </w:tcBorders>
            <w:hideMark/>
          </w:tcPr>
          <w:p w14:paraId="5FE83E9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No</w:t>
            </w:r>
            <w:r w:rsidRPr="0059076D">
              <w:rPr>
                <w:rFonts w:ascii="Calibri" w:hAnsi="Calibri" w:cs="Calibri"/>
                <w:color w:val="000000"/>
                <w:lang w:eastAsia="en-IN"/>
              </w:rPr>
              <w:t> </w:t>
            </w:r>
          </w:p>
        </w:tc>
        <w:tc>
          <w:tcPr>
            <w:tcW w:w="960" w:type="dxa"/>
            <w:tcBorders>
              <w:top w:val="single" w:sz="6" w:space="0" w:color="auto"/>
              <w:left w:val="single" w:sz="6" w:space="0" w:color="auto"/>
              <w:bottom w:val="single" w:sz="6" w:space="0" w:color="auto"/>
              <w:right w:val="single" w:sz="6" w:space="0" w:color="auto"/>
            </w:tcBorders>
            <w:hideMark/>
          </w:tcPr>
          <w:p w14:paraId="6BB6394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Available to Students only; disabled if total resumes = 5 (show limit message).</w:t>
            </w:r>
            <w:r w:rsidRPr="0059076D">
              <w:rPr>
                <w:rFonts w:ascii="Calibri" w:hAnsi="Calibri" w:cs="Calibri"/>
                <w:color w:val="000000"/>
                <w:lang w:eastAsia="en-IN"/>
              </w:rPr>
              <w:t> </w:t>
            </w:r>
          </w:p>
        </w:tc>
      </w:tr>
      <w:tr w:rsidR="00386CB5" w:rsidRPr="00C65D82" w14:paraId="79CC3BAE" w14:textId="77777777">
        <w:trPr>
          <w:trHeight w:val="615"/>
        </w:trPr>
        <w:tc>
          <w:tcPr>
            <w:tcW w:w="855" w:type="dxa"/>
            <w:tcBorders>
              <w:top w:val="single" w:sz="6" w:space="0" w:color="auto"/>
              <w:left w:val="single" w:sz="6" w:space="0" w:color="auto"/>
              <w:bottom w:val="single" w:sz="6" w:space="0" w:color="auto"/>
              <w:right w:val="single" w:sz="6" w:space="0" w:color="auto"/>
            </w:tcBorders>
            <w:hideMark/>
          </w:tcPr>
          <w:p w14:paraId="7EB6CE2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Builder – Landing</w:t>
            </w:r>
            <w:r w:rsidRPr="0059076D">
              <w:rPr>
                <w:rFonts w:ascii="Calibri" w:hAnsi="Calibri" w:cs="Calibri"/>
                <w:color w:val="000000"/>
                <w:lang w:eastAsia="en-IN"/>
              </w:rPr>
              <w:t> </w:t>
            </w:r>
          </w:p>
        </w:tc>
        <w:tc>
          <w:tcPr>
            <w:tcW w:w="735" w:type="dxa"/>
            <w:tcBorders>
              <w:top w:val="single" w:sz="6" w:space="0" w:color="auto"/>
              <w:left w:val="single" w:sz="6" w:space="0" w:color="auto"/>
              <w:bottom w:val="single" w:sz="6" w:space="0" w:color="auto"/>
              <w:right w:val="single" w:sz="6" w:space="0" w:color="auto"/>
            </w:tcBorders>
            <w:hideMark/>
          </w:tcPr>
          <w:p w14:paraId="460FB80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Actions Bar</w:t>
            </w:r>
            <w:r w:rsidRPr="0059076D">
              <w:rPr>
                <w:rFonts w:ascii="Calibri" w:hAnsi="Calibri" w:cs="Calibri"/>
                <w:color w:val="000000"/>
                <w:lang w:eastAsia="en-IN"/>
              </w:rPr>
              <w:t> </w:t>
            </w:r>
          </w:p>
        </w:tc>
        <w:tc>
          <w:tcPr>
            <w:tcW w:w="990" w:type="dxa"/>
            <w:tcBorders>
              <w:top w:val="single" w:sz="6" w:space="0" w:color="auto"/>
              <w:left w:val="single" w:sz="6" w:space="0" w:color="auto"/>
              <w:bottom w:val="single" w:sz="6" w:space="0" w:color="auto"/>
              <w:right w:val="single" w:sz="6" w:space="0" w:color="auto"/>
            </w:tcBorders>
            <w:hideMark/>
          </w:tcPr>
          <w:p w14:paraId="64141380"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Generate with AI</w:t>
            </w:r>
            <w:r w:rsidRPr="0059076D">
              <w:rPr>
                <w:rFonts w:ascii="Calibri" w:hAnsi="Calibri" w:cs="Calibri"/>
                <w:color w:val="000000"/>
                <w:lang w:eastAsia="en-IN"/>
              </w:rPr>
              <w:t> </w:t>
            </w:r>
          </w:p>
        </w:tc>
        <w:tc>
          <w:tcPr>
            <w:tcW w:w="1365" w:type="dxa"/>
            <w:tcBorders>
              <w:top w:val="single" w:sz="6" w:space="0" w:color="auto"/>
              <w:left w:val="single" w:sz="6" w:space="0" w:color="auto"/>
              <w:bottom w:val="single" w:sz="6" w:space="0" w:color="auto"/>
              <w:right w:val="single" w:sz="6" w:space="0" w:color="auto"/>
            </w:tcBorders>
            <w:hideMark/>
          </w:tcPr>
          <w:p w14:paraId="713CF45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Opens AI generator flow (present on screen).</w:t>
            </w:r>
            <w:r w:rsidRPr="0059076D">
              <w:rPr>
                <w:rFonts w:ascii="Calibri" w:hAnsi="Calibri" w:cs="Calibri"/>
                <w:color w:val="000000"/>
                <w:lang w:eastAsia="en-IN"/>
              </w:rPr>
              <w:t> </w:t>
            </w:r>
          </w:p>
        </w:tc>
        <w:tc>
          <w:tcPr>
            <w:tcW w:w="900" w:type="dxa"/>
            <w:tcBorders>
              <w:top w:val="single" w:sz="6" w:space="0" w:color="auto"/>
              <w:left w:val="single" w:sz="6" w:space="0" w:color="auto"/>
              <w:bottom w:val="single" w:sz="6" w:space="0" w:color="auto"/>
              <w:right w:val="single" w:sz="6" w:space="0" w:color="auto"/>
            </w:tcBorders>
            <w:hideMark/>
          </w:tcPr>
          <w:p w14:paraId="4A77459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Button</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5CB669E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Click</w:t>
            </w:r>
            <w:r w:rsidRPr="0059076D">
              <w:rPr>
                <w:rFonts w:ascii="Calibri" w:hAnsi="Calibri" w:cs="Calibri"/>
                <w:color w:val="000000"/>
                <w:lang w:eastAsia="en-IN"/>
              </w:rPr>
              <w:t> </w:t>
            </w:r>
          </w:p>
        </w:tc>
        <w:tc>
          <w:tcPr>
            <w:tcW w:w="1050" w:type="dxa"/>
            <w:tcBorders>
              <w:top w:val="single" w:sz="6" w:space="0" w:color="auto"/>
              <w:left w:val="single" w:sz="6" w:space="0" w:color="auto"/>
              <w:bottom w:val="single" w:sz="6" w:space="0" w:color="auto"/>
              <w:right w:val="single" w:sz="6" w:space="0" w:color="auto"/>
            </w:tcBorders>
            <w:hideMark/>
          </w:tcPr>
          <w:p w14:paraId="5D0ABDC1"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001E7D5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810" w:type="dxa"/>
            <w:tcBorders>
              <w:top w:val="single" w:sz="6" w:space="0" w:color="auto"/>
              <w:left w:val="single" w:sz="6" w:space="0" w:color="auto"/>
              <w:bottom w:val="single" w:sz="6" w:space="0" w:color="auto"/>
              <w:right w:val="single" w:sz="6" w:space="0" w:color="auto"/>
            </w:tcBorders>
            <w:hideMark/>
          </w:tcPr>
          <w:p w14:paraId="2CBB3F7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No</w:t>
            </w:r>
            <w:r w:rsidRPr="0059076D">
              <w:rPr>
                <w:rFonts w:ascii="Calibri" w:hAnsi="Calibri" w:cs="Calibri"/>
                <w:color w:val="000000"/>
                <w:lang w:eastAsia="en-IN"/>
              </w:rPr>
              <w:t> </w:t>
            </w:r>
          </w:p>
        </w:tc>
        <w:tc>
          <w:tcPr>
            <w:tcW w:w="960" w:type="dxa"/>
            <w:tcBorders>
              <w:top w:val="single" w:sz="6" w:space="0" w:color="auto"/>
              <w:left w:val="single" w:sz="6" w:space="0" w:color="auto"/>
              <w:bottom w:val="single" w:sz="6" w:space="0" w:color="auto"/>
              <w:right w:val="single" w:sz="6" w:space="0" w:color="auto"/>
            </w:tcBorders>
            <w:hideMark/>
          </w:tcPr>
          <w:p w14:paraId="267F3976"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Available to Students only; disabled if total resumes = 5.</w:t>
            </w:r>
            <w:r w:rsidRPr="0059076D">
              <w:rPr>
                <w:rFonts w:ascii="Calibri" w:hAnsi="Calibri" w:cs="Calibri"/>
                <w:color w:val="000000"/>
                <w:lang w:eastAsia="en-IN"/>
              </w:rPr>
              <w:t> </w:t>
            </w:r>
          </w:p>
        </w:tc>
      </w:tr>
      <w:tr w:rsidR="00386CB5" w:rsidRPr="00C65D82" w14:paraId="53310DE0" w14:textId="77777777">
        <w:trPr>
          <w:trHeight w:val="615"/>
        </w:trPr>
        <w:tc>
          <w:tcPr>
            <w:tcW w:w="855" w:type="dxa"/>
            <w:tcBorders>
              <w:top w:val="single" w:sz="6" w:space="0" w:color="auto"/>
              <w:left w:val="single" w:sz="6" w:space="0" w:color="auto"/>
              <w:bottom w:val="single" w:sz="6" w:space="0" w:color="auto"/>
              <w:right w:val="single" w:sz="6" w:space="0" w:color="auto"/>
            </w:tcBorders>
            <w:hideMark/>
          </w:tcPr>
          <w:p w14:paraId="2B1A7DE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Resume Builder – Landing</w:t>
            </w:r>
            <w:r w:rsidRPr="0059076D">
              <w:rPr>
                <w:rFonts w:ascii="Calibri" w:hAnsi="Calibri" w:cs="Calibri"/>
                <w:color w:val="000000"/>
                <w:lang w:eastAsia="en-IN"/>
              </w:rPr>
              <w:t> </w:t>
            </w:r>
          </w:p>
        </w:tc>
        <w:tc>
          <w:tcPr>
            <w:tcW w:w="735" w:type="dxa"/>
            <w:tcBorders>
              <w:top w:val="single" w:sz="6" w:space="0" w:color="auto"/>
              <w:left w:val="single" w:sz="6" w:space="0" w:color="auto"/>
              <w:bottom w:val="single" w:sz="6" w:space="0" w:color="auto"/>
              <w:right w:val="single" w:sz="6" w:space="0" w:color="auto"/>
            </w:tcBorders>
            <w:hideMark/>
          </w:tcPr>
          <w:p w14:paraId="325D760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Actions Bar</w:t>
            </w:r>
            <w:r w:rsidRPr="0059076D">
              <w:rPr>
                <w:rFonts w:ascii="Calibri" w:hAnsi="Calibri" w:cs="Calibri"/>
                <w:color w:val="000000"/>
                <w:lang w:eastAsia="en-IN"/>
              </w:rPr>
              <w:t> </w:t>
            </w:r>
          </w:p>
        </w:tc>
        <w:tc>
          <w:tcPr>
            <w:tcW w:w="990" w:type="dxa"/>
            <w:tcBorders>
              <w:top w:val="single" w:sz="6" w:space="0" w:color="auto"/>
              <w:left w:val="single" w:sz="6" w:space="0" w:color="auto"/>
              <w:bottom w:val="single" w:sz="6" w:space="0" w:color="auto"/>
              <w:right w:val="single" w:sz="6" w:space="0" w:color="auto"/>
            </w:tcBorders>
            <w:hideMark/>
          </w:tcPr>
          <w:p w14:paraId="4685428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Upload Resume</w:t>
            </w:r>
            <w:r w:rsidRPr="0059076D">
              <w:rPr>
                <w:rFonts w:ascii="Calibri" w:hAnsi="Calibri" w:cs="Calibri"/>
                <w:color w:val="000000"/>
                <w:lang w:eastAsia="en-IN"/>
              </w:rPr>
              <w:t> </w:t>
            </w:r>
          </w:p>
        </w:tc>
        <w:tc>
          <w:tcPr>
            <w:tcW w:w="1365" w:type="dxa"/>
            <w:tcBorders>
              <w:top w:val="single" w:sz="6" w:space="0" w:color="auto"/>
              <w:left w:val="single" w:sz="6" w:space="0" w:color="auto"/>
              <w:bottom w:val="single" w:sz="6" w:space="0" w:color="auto"/>
              <w:right w:val="single" w:sz="6" w:space="0" w:color="auto"/>
            </w:tcBorders>
            <w:hideMark/>
          </w:tcPr>
          <w:p w14:paraId="01563566"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Opens upload dialog (present on screen).</w:t>
            </w:r>
            <w:r w:rsidRPr="0059076D">
              <w:rPr>
                <w:rFonts w:ascii="Calibri" w:hAnsi="Calibri" w:cs="Calibri"/>
                <w:color w:val="000000"/>
                <w:lang w:eastAsia="en-IN"/>
              </w:rPr>
              <w:t> </w:t>
            </w:r>
          </w:p>
        </w:tc>
        <w:tc>
          <w:tcPr>
            <w:tcW w:w="900" w:type="dxa"/>
            <w:tcBorders>
              <w:top w:val="single" w:sz="6" w:space="0" w:color="auto"/>
              <w:left w:val="single" w:sz="6" w:space="0" w:color="auto"/>
              <w:bottom w:val="single" w:sz="6" w:space="0" w:color="auto"/>
              <w:right w:val="single" w:sz="6" w:space="0" w:color="auto"/>
            </w:tcBorders>
            <w:hideMark/>
          </w:tcPr>
          <w:p w14:paraId="634B434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Button</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5961B21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Click</w:t>
            </w:r>
            <w:r w:rsidRPr="0059076D">
              <w:rPr>
                <w:rFonts w:ascii="Calibri" w:hAnsi="Calibri" w:cs="Calibri"/>
                <w:color w:val="000000"/>
                <w:lang w:eastAsia="en-IN"/>
              </w:rPr>
              <w:t> </w:t>
            </w:r>
          </w:p>
        </w:tc>
        <w:tc>
          <w:tcPr>
            <w:tcW w:w="1050" w:type="dxa"/>
            <w:tcBorders>
              <w:top w:val="single" w:sz="6" w:space="0" w:color="auto"/>
              <w:left w:val="single" w:sz="6" w:space="0" w:color="auto"/>
              <w:bottom w:val="single" w:sz="6" w:space="0" w:color="auto"/>
              <w:right w:val="single" w:sz="6" w:space="0" w:color="auto"/>
            </w:tcBorders>
            <w:hideMark/>
          </w:tcPr>
          <w:p w14:paraId="13FB29B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257B9B16"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810" w:type="dxa"/>
            <w:tcBorders>
              <w:top w:val="single" w:sz="6" w:space="0" w:color="auto"/>
              <w:left w:val="single" w:sz="6" w:space="0" w:color="auto"/>
              <w:bottom w:val="single" w:sz="6" w:space="0" w:color="auto"/>
              <w:right w:val="single" w:sz="6" w:space="0" w:color="auto"/>
            </w:tcBorders>
            <w:hideMark/>
          </w:tcPr>
          <w:p w14:paraId="11F9536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No</w:t>
            </w:r>
            <w:r w:rsidRPr="0059076D">
              <w:rPr>
                <w:rFonts w:ascii="Calibri" w:hAnsi="Calibri" w:cs="Calibri"/>
                <w:color w:val="000000"/>
                <w:lang w:eastAsia="en-IN"/>
              </w:rPr>
              <w:t> </w:t>
            </w:r>
          </w:p>
        </w:tc>
        <w:tc>
          <w:tcPr>
            <w:tcW w:w="960" w:type="dxa"/>
            <w:tcBorders>
              <w:top w:val="single" w:sz="6" w:space="0" w:color="auto"/>
              <w:left w:val="single" w:sz="6" w:space="0" w:color="auto"/>
              <w:bottom w:val="single" w:sz="6" w:space="0" w:color="auto"/>
              <w:right w:val="single" w:sz="6" w:space="0" w:color="auto"/>
            </w:tcBorders>
            <w:hideMark/>
          </w:tcPr>
          <w:p w14:paraId="2501DAB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Available to Students only; disabled if total resumes = 5.</w:t>
            </w:r>
            <w:r w:rsidRPr="0059076D">
              <w:rPr>
                <w:rFonts w:ascii="Calibri" w:hAnsi="Calibri" w:cs="Calibri"/>
                <w:color w:val="000000"/>
                <w:lang w:eastAsia="en-IN"/>
              </w:rPr>
              <w:t> </w:t>
            </w:r>
          </w:p>
        </w:tc>
      </w:tr>
      <w:tr w:rsidR="00386CB5" w:rsidRPr="00C65D82" w14:paraId="7B723277" w14:textId="77777777">
        <w:trPr>
          <w:trHeight w:val="930"/>
        </w:trPr>
        <w:tc>
          <w:tcPr>
            <w:tcW w:w="855" w:type="dxa"/>
            <w:tcBorders>
              <w:top w:val="single" w:sz="6" w:space="0" w:color="auto"/>
              <w:left w:val="single" w:sz="6" w:space="0" w:color="auto"/>
              <w:bottom w:val="single" w:sz="6" w:space="0" w:color="auto"/>
              <w:right w:val="single" w:sz="6" w:space="0" w:color="auto"/>
            </w:tcBorders>
            <w:hideMark/>
          </w:tcPr>
          <w:p w14:paraId="1BEE315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Share Resume – Modal</w:t>
            </w:r>
            <w:r w:rsidRPr="0059076D">
              <w:rPr>
                <w:rFonts w:ascii="Calibri" w:hAnsi="Calibri" w:cs="Calibri"/>
                <w:color w:val="000000"/>
                <w:lang w:eastAsia="en-IN"/>
              </w:rPr>
              <w:t> </w:t>
            </w:r>
          </w:p>
        </w:tc>
        <w:tc>
          <w:tcPr>
            <w:tcW w:w="735" w:type="dxa"/>
            <w:tcBorders>
              <w:top w:val="single" w:sz="6" w:space="0" w:color="auto"/>
              <w:left w:val="single" w:sz="6" w:space="0" w:color="auto"/>
              <w:bottom w:val="single" w:sz="6" w:space="0" w:color="auto"/>
              <w:right w:val="single" w:sz="6" w:space="0" w:color="auto"/>
            </w:tcBorders>
            <w:hideMark/>
          </w:tcPr>
          <w:p w14:paraId="1BE72D06"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Body</w:t>
            </w:r>
            <w:r w:rsidRPr="0059076D">
              <w:rPr>
                <w:rFonts w:ascii="Calibri" w:hAnsi="Calibri" w:cs="Calibri"/>
                <w:color w:val="000000"/>
                <w:lang w:eastAsia="en-IN"/>
              </w:rPr>
              <w:t> </w:t>
            </w:r>
          </w:p>
        </w:tc>
        <w:tc>
          <w:tcPr>
            <w:tcW w:w="990" w:type="dxa"/>
            <w:tcBorders>
              <w:top w:val="single" w:sz="6" w:space="0" w:color="auto"/>
              <w:left w:val="single" w:sz="6" w:space="0" w:color="auto"/>
              <w:bottom w:val="single" w:sz="6" w:space="0" w:color="auto"/>
              <w:right w:val="single" w:sz="6" w:space="0" w:color="auto"/>
            </w:tcBorders>
            <w:hideMark/>
          </w:tcPr>
          <w:p w14:paraId="0EB6F9E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Recipient(s)</w:t>
            </w:r>
            <w:r w:rsidRPr="0059076D">
              <w:rPr>
                <w:rFonts w:ascii="Calibri" w:hAnsi="Calibri" w:cs="Calibri"/>
                <w:color w:val="000000"/>
                <w:lang w:eastAsia="en-IN"/>
              </w:rPr>
              <w:t> </w:t>
            </w:r>
          </w:p>
        </w:tc>
        <w:tc>
          <w:tcPr>
            <w:tcW w:w="1365" w:type="dxa"/>
            <w:tcBorders>
              <w:top w:val="single" w:sz="6" w:space="0" w:color="auto"/>
              <w:left w:val="single" w:sz="6" w:space="0" w:color="auto"/>
              <w:bottom w:val="single" w:sz="6" w:space="0" w:color="auto"/>
              <w:right w:val="single" w:sz="6" w:space="0" w:color="auto"/>
            </w:tcBorders>
            <w:hideMark/>
          </w:tcPr>
          <w:p w14:paraId="1C9EBC2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Select one or more providers/authorized recipients.</w:t>
            </w:r>
            <w:r w:rsidRPr="0059076D">
              <w:rPr>
                <w:rFonts w:ascii="Calibri" w:hAnsi="Calibri" w:cs="Calibri"/>
                <w:color w:val="000000"/>
                <w:lang w:eastAsia="en-IN"/>
              </w:rPr>
              <w:t> </w:t>
            </w:r>
          </w:p>
        </w:tc>
        <w:tc>
          <w:tcPr>
            <w:tcW w:w="900" w:type="dxa"/>
            <w:tcBorders>
              <w:top w:val="single" w:sz="6" w:space="0" w:color="auto"/>
              <w:left w:val="single" w:sz="6" w:space="0" w:color="auto"/>
              <w:bottom w:val="single" w:sz="6" w:space="0" w:color="auto"/>
              <w:right w:val="single" w:sz="6" w:space="0" w:color="auto"/>
            </w:tcBorders>
            <w:hideMark/>
          </w:tcPr>
          <w:p w14:paraId="10A53A2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Multi-select / Chips</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2DB59C8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Search, Add, Remove</w:t>
            </w:r>
            <w:r w:rsidRPr="0059076D">
              <w:rPr>
                <w:rFonts w:ascii="Calibri" w:hAnsi="Calibri" w:cs="Calibri"/>
                <w:color w:val="000000"/>
                <w:lang w:eastAsia="en-IN"/>
              </w:rPr>
              <w:t> </w:t>
            </w:r>
          </w:p>
        </w:tc>
        <w:tc>
          <w:tcPr>
            <w:tcW w:w="1050" w:type="dxa"/>
            <w:tcBorders>
              <w:top w:val="single" w:sz="6" w:space="0" w:color="auto"/>
              <w:left w:val="single" w:sz="6" w:space="0" w:color="auto"/>
              <w:bottom w:val="single" w:sz="6" w:space="0" w:color="auto"/>
              <w:right w:val="single" w:sz="6" w:space="0" w:color="auto"/>
            </w:tcBorders>
            <w:hideMark/>
          </w:tcPr>
          <w:p w14:paraId="2B439CA6"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Valid recipients from directory</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5BDD5476"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Up to 50 recipients</w:t>
            </w:r>
            <w:r w:rsidRPr="0059076D">
              <w:rPr>
                <w:rFonts w:ascii="Calibri" w:hAnsi="Calibri" w:cs="Calibri"/>
                <w:color w:val="000000"/>
                <w:lang w:eastAsia="en-IN"/>
              </w:rPr>
              <w:t> </w:t>
            </w:r>
          </w:p>
        </w:tc>
        <w:tc>
          <w:tcPr>
            <w:tcW w:w="810" w:type="dxa"/>
            <w:tcBorders>
              <w:top w:val="single" w:sz="6" w:space="0" w:color="auto"/>
              <w:left w:val="single" w:sz="6" w:space="0" w:color="auto"/>
              <w:bottom w:val="single" w:sz="6" w:space="0" w:color="auto"/>
              <w:right w:val="single" w:sz="6" w:space="0" w:color="auto"/>
            </w:tcBorders>
            <w:hideMark/>
          </w:tcPr>
          <w:p w14:paraId="54FE09A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Yes</w:t>
            </w:r>
            <w:r w:rsidRPr="0059076D">
              <w:rPr>
                <w:rFonts w:ascii="Calibri" w:hAnsi="Calibri" w:cs="Calibri"/>
                <w:color w:val="000000"/>
                <w:lang w:eastAsia="en-IN"/>
              </w:rPr>
              <w:t> </w:t>
            </w:r>
          </w:p>
        </w:tc>
        <w:tc>
          <w:tcPr>
            <w:tcW w:w="960" w:type="dxa"/>
            <w:tcBorders>
              <w:top w:val="single" w:sz="6" w:space="0" w:color="auto"/>
              <w:left w:val="single" w:sz="6" w:space="0" w:color="auto"/>
              <w:bottom w:val="single" w:sz="6" w:space="0" w:color="auto"/>
              <w:right w:val="single" w:sz="6" w:space="0" w:color="auto"/>
            </w:tcBorders>
            <w:hideMark/>
          </w:tcPr>
          <w:p w14:paraId="30C472B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Must select ≥1; read-only share (no edit).</w:t>
            </w:r>
            <w:r w:rsidRPr="0059076D">
              <w:rPr>
                <w:rFonts w:ascii="Calibri" w:hAnsi="Calibri" w:cs="Calibri"/>
                <w:color w:val="000000"/>
                <w:lang w:eastAsia="en-IN"/>
              </w:rPr>
              <w:t> </w:t>
            </w:r>
          </w:p>
        </w:tc>
      </w:tr>
      <w:tr w:rsidR="00386CB5" w:rsidRPr="00C65D82" w14:paraId="1E7F872B" w14:textId="77777777">
        <w:trPr>
          <w:trHeight w:val="930"/>
        </w:trPr>
        <w:tc>
          <w:tcPr>
            <w:tcW w:w="855" w:type="dxa"/>
            <w:tcBorders>
              <w:top w:val="single" w:sz="6" w:space="0" w:color="auto"/>
              <w:left w:val="single" w:sz="6" w:space="0" w:color="auto"/>
              <w:bottom w:val="single" w:sz="6" w:space="0" w:color="auto"/>
              <w:right w:val="single" w:sz="6" w:space="0" w:color="auto"/>
            </w:tcBorders>
            <w:hideMark/>
          </w:tcPr>
          <w:p w14:paraId="67070AD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Share Resume – Modal</w:t>
            </w:r>
            <w:r w:rsidRPr="0059076D">
              <w:rPr>
                <w:rFonts w:ascii="Calibri" w:hAnsi="Calibri" w:cs="Calibri"/>
                <w:color w:val="000000"/>
                <w:lang w:eastAsia="en-IN"/>
              </w:rPr>
              <w:t> </w:t>
            </w:r>
          </w:p>
        </w:tc>
        <w:tc>
          <w:tcPr>
            <w:tcW w:w="735" w:type="dxa"/>
            <w:tcBorders>
              <w:top w:val="single" w:sz="6" w:space="0" w:color="auto"/>
              <w:left w:val="single" w:sz="6" w:space="0" w:color="auto"/>
              <w:bottom w:val="single" w:sz="6" w:space="0" w:color="auto"/>
              <w:right w:val="single" w:sz="6" w:space="0" w:color="auto"/>
            </w:tcBorders>
            <w:hideMark/>
          </w:tcPr>
          <w:p w14:paraId="1437036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Footer</w:t>
            </w:r>
            <w:r w:rsidRPr="0059076D">
              <w:rPr>
                <w:rFonts w:ascii="Calibri" w:hAnsi="Calibri" w:cs="Calibri"/>
                <w:color w:val="000000"/>
                <w:lang w:eastAsia="en-IN"/>
              </w:rPr>
              <w:t> </w:t>
            </w:r>
          </w:p>
        </w:tc>
        <w:tc>
          <w:tcPr>
            <w:tcW w:w="990" w:type="dxa"/>
            <w:tcBorders>
              <w:top w:val="single" w:sz="6" w:space="0" w:color="auto"/>
              <w:left w:val="single" w:sz="6" w:space="0" w:color="auto"/>
              <w:bottom w:val="single" w:sz="6" w:space="0" w:color="auto"/>
              <w:right w:val="single" w:sz="6" w:space="0" w:color="auto"/>
            </w:tcBorders>
            <w:hideMark/>
          </w:tcPr>
          <w:p w14:paraId="1D8ACD4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Share</w:t>
            </w:r>
            <w:r w:rsidRPr="0059076D">
              <w:rPr>
                <w:rFonts w:ascii="Calibri" w:hAnsi="Calibri" w:cs="Calibri"/>
                <w:color w:val="000000"/>
                <w:lang w:eastAsia="en-IN"/>
              </w:rPr>
              <w:t> </w:t>
            </w:r>
          </w:p>
        </w:tc>
        <w:tc>
          <w:tcPr>
            <w:tcW w:w="1365" w:type="dxa"/>
            <w:tcBorders>
              <w:top w:val="single" w:sz="6" w:space="0" w:color="auto"/>
              <w:left w:val="single" w:sz="6" w:space="0" w:color="auto"/>
              <w:bottom w:val="single" w:sz="6" w:space="0" w:color="auto"/>
              <w:right w:val="single" w:sz="6" w:space="0" w:color="auto"/>
            </w:tcBorders>
            <w:hideMark/>
          </w:tcPr>
          <w:p w14:paraId="70F1F97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Sends the resume/link to selected recipient(s).</w:t>
            </w:r>
            <w:r w:rsidRPr="0059076D">
              <w:rPr>
                <w:rFonts w:ascii="Calibri" w:hAnsi="Calibri" w:cs="Calibri"/>
                <w:color w:val="000000"/>
                <w:lang w:eastAsia="en-IN"/>
              </w:rPr>
              <w:t> </w:t>
            </w:r>
          </w:p>
        </w:tc>
        <w:tc>
          <w:tcPr>
            <w:tcW w:w="900" w:type="dxa"/>
            <w:tcBorders>
              <w:top w:val="single" w:sz="6" w:space="0" w:color="auto"/>
              <w:left w:val="single" w:sz="6" w:space="0" w:color="auto"/>
              <w:bottom w:val="single" w:sz="6" w:space="0" w:color="auto"/>
              <w:right w:val="single" w:sz="6" w:space="0" w:color="auto"/>
            </w:tcBorders>
            <w:hideMark/>
          </w:tcPr>
          <w:p w14:paraId="0DFCB19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Primary Button</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323683E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Click</w:t>
            </w:r>
            <w:r w:rsidRPr="0059076D">
              <w:rPr>
                <w:rFonts w:ascii="Calibri" w:hAnsi="Calibri" w:cs="Calibri"/>
                <w:color w:val="000000"/>
                <w:lang w:eastAsia="en-IN"/>
              </w:rPr>
              <w:t> </w:t>
            </w:r>
          </w:p>
        </w:tc>
        <w:tc>
          <w:tcPr>
            <w:tcW w:w="1050" w:type="dxa"/>
            <w:tcBorders>
              <w:top w:val="single" w:sz="6" w:space="0" w:color="auto"/>
              <w:left w:val="single" w:sz="6" w:space="0" w:color="auto"/>
              <w:bottom w:val="single" w:sz="6" w:space="0" w:color="auto"/>
              <w:right w:val="single" w:sz="6" w:space="0" w:color="auto"/>
            </w:tcBorders>
            <w:hideMark/>
          </w:tcPr>
          <w:p w14:paraId="706F847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0139CEF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810" w:type="dxa"/>
            <w:tcBorders>
              <w:top w:val="single" w:sz="6" w:space="0" w:color="auto"/>
              <w:left w:val="single" w:sz="6" w:space="0" w:color="auto"/>
              <w:bottom w:val="single" w:sz="6" w:space="0" w:color="auto"/>
              <w:right w:val="single" w:sz="6" w:space="0" w:color="auto"/>
            </w:tcBorders>
            <w:hideMark/>
          </w:tcPr>
          <w:p w14:paraId="21C62F81"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Yes</w:t>
            </w:r>
            <w:r w:rsidRPr="0059076D">
              <w:rPr>
                <w:rFonts w:ascii="Calibri" w:hAnsi="Calibri" w:cs="Calibri"/>
                <w:color w:val="000000"/>
                <w:lang w:eastAsia="en-IN"/>
              </w:rPr>
              <w:t> </w:t>
            </w:r>
          </w:p>
        </w:tc>
        <w:tc>
          <w:tcPr>
            <w:tcW w:w="960" w:type="dxa"/>
            <w:tcBorders>
              <w:top w:val="single" w:sz="6" w:space="0" w:color="auto"/>
              <w:left w:val="single" w:sz="6" w:space="0" w:color="auto"/>
              <w:bottom w:val="single" w:sz="6" w:space="0" w:color="auto"/>
              <w:right w:val="single" w:sz="6" w:space="0" w:color="auto"/>
            </w:tcBorders>
            <w:hideMark/>
          </w:tcPr>
          <w:p w14:paraId="4B1923C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Disabled until ≥1 recipient selected; show error “Sharing failed…” on backend failure.</w:t>
            </w:r>
            <w:r w:rsidRPr="0059076D">
              <w:rPr>
                <w:rFonts w:ascii="Calibri" w:hAnsi="Calibri" w:cs="Calibri"/>
                <w:color w:val="000000"/>
                <w:lang w:eastAsia="en-IN"/>
              </w:rPr>
              <w:t> </w:t>
            </w:r>
          </w:p>
        </w:tc>
      </w:tr>
      <w:tr w:rsidR="00386CB5" w:rsidRPr="00C65D82" w14:paraId="076E1FD3" w14:textId="77777777">
        <w:trPr>
          <w:trHeight w:val="615"/>
        </w:trPr>
        <w:tc>
          <w:tcPr>
            <w:tcW w:w="855" w:type="dxa"/>
            <w:tcBorders>
              <w:top w:val="single" w:sz="6" w:space="0" w:color="auto"/>
              <w:left w:val="single" w:sz="6" w:space="0" w:color="auto"/>
              <w:bottom w:val="single" w:sz="6" w:space="0" w:color="auto"/>
              <w:right w:val="single" w:sz="6" w:space="0" w:color="auto"/>
            </w:tcBorders>
            <w:hideMark/>
          </w:tcPr>
          <w:p w14:paraId="1D71390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Share Resume – Modal</w:t>
            </w:r>
            <w:r w:rsidRPr="0059076D">
              <w:rPr>
                <w:rFonts w:ascii="Calibri" w:hAnsi="Calibri" w:cs="Calibri"/>
                <w:color w:val="000000"/>
                <w:lang w:eastAsia="en-IN"/>
              </w:rPr>
              <w:t> </w:t>
            </w:r>
          </w:p>
        </w:tc>
        <w:tc>
          <w:tcPr>
            <w:tcW w:w="735" w:type="dxa"/>
            <w:tcBorders>
              <w:top w:val="single" w:sz="6" w:space="0" w:color="auto"/>
              <w:left w:val="single" w:sz="6" w:space="0" w:color="auto"/>
              <w:bottom w:val="single" w:sz="6" w:space="0" w:color="auto"/>
              <w:right w:val="single" w:sz="6" w:space="0" w:color="auto"/>
            </w:tcBorders>
            <w:hideMark/>
          </w:tcPr>
          <w:p w14:paraId="1BA5115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Footer</w:t>
            </w:r>
            <w:r w:rsidRPr="0059076D">
              <w:rPr>
                <w:rFonts w:ascii="Calibri" w:hAnsi="Calibri" w:cs="Calibri"/>
                <w:color w:val="000000"/>
                <w:lang w:eastAsia="en-IN"/>
              </w:rPr>
              <w:t> </w:t>
            </w:r>
          </w:p>
        </w:tc>
        <w:tc>
          <w:tcPr>
            <w:tcW w:w="990" w:type="dxa"/>
            <w:tcBorders>
              <w:top w:val="single" w:sz="6" w:space="0" w:color="auto"/>
              <w:left w:val="single" w:sz="6" w:space="0" w:color="auto"/>
              <w:bottom w:val="single" w:sz="6" w:space="0" w:color="auto"/>
              <w:right w:val="single" w:sz="6" w:space="0" w:color="auto"/>
            </w:tcBorders>
            <w:hideMark/>
          </w:tcPr>
          <w:p w14:paraId="2697FE7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Cancel</w:t>
            </w:r>
            <w:r w:rsidRPr="0059076D">
              <w:rPr>
                <w:rFonts w:ascii="Calibri" w:hAnsi="Calibri" w:cs="Calibri"/>
                <w:color w:val="000000"/>
                <w:lang w:eastAsia="en-IN"/>
              </w:rPr>
              <w:t> </w:t>
            </w:r>
          </w:p>
        </w:tc>
        <w:tc>
          <w:tcPr>
            <w:tcW w:w="1365" w:type="dxa"/>
            <w:tcBorders>
              <w:top w:val="single" w:sz="6" w:space="0" w:color="auto"/>
              <w:left w:val="single" w:sz="6" w:space="0" w:color="auto"/>
              <w:bottom w:val="single" w:sz="6" w:space="0" w:color="auto"/>
              <w:right w:val="single" w:sz="6" w:space="0" w:color="auto"/>
            </w:tcBorders>
            <w:hideMark/>
          </w:tcPr>
          <w:p w14:paraId="300AFC3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Closes share modal.</w:t>
            </w:r>
            <w:r w:rsidRPr="0059076D">
              <w:rPr>
                <w:rFonts w:ascii="Calibri" w:hAnsi="Calibri" w:cs="Calibri"/>
                <w:color w:val="000000"/>
                <w:lang w:eastAsia="en-IN"/>
              </w:rPr>
              <w:t> </w:t>
            </w:r>
          </w:p>
        </w:tc>
        <w:tc>
          <w:tcPr>
            <w:tcW w:w="900" w:type="dxa"/>
            <w:tcBorders>
              <w:top w:val="single" w:sz="6" w:space="0" w:color="auto"/>
              <w:left w:val="single" w:sz="6" w:space="0" w:color="auto"/>
              <w:bottom w:val="single" w:sz="6" w:space="0" w:color="auto"/>
              <w:right w:val="single" w:sz="6" w:space="0" w:color="auto"/>
            </w:tcBorders>
            <w:hideMark/>
          </w:tcPr>
          <w:p w14:paraId="307ABF05"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Button</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6FFEF20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Click</w:t>
            </w:r>
            <w:r w:rsidRPr="0059076D">
              <w:rPr>
                <w:rFonts w:ascii="Calibri" w:hAnsi="Calibri" w:cs="Calibri"/>
                <w:color w:val="000000"/>
                <w:lang w:eastAsia="en-IN"/>
              </w:rPr>
              <w:t> </w:t>
            </w:r>
          </w:p>
        </w:tc>
        <w:tc>
          <w:tcPr>
            <w:tcW w:w="1050" w:type="dxa"/>
            <w:tcBorders>
              <w:top w:val="single" w:sz="6" w:space="0" w:color="auto"/>
              <w:left w:val="single" w:sz="6" w:space="0" w:color="auto"/>
              <w:bottom w:val="single" w:sz="6" w:space="0" w:color="auto"/>
              <w:right w:val="single" w:sz="6" w:space="0" w:color="auto"/>
            </w:tcBorders>
            <w:hideMark/>
          </w:tcPr>
          <w:p w14:paraId="22975D1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23DA384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810" w:type="dxa"/>
            <w:tcBorders>
              <w:top w:val="single" w:sz="6" w:space="0" w:color="auto"/>
              <w:left w:val="single" w:sz="6" w:space="0" w:color="auto"/>
              <w:bottom w:val="single" w:sz="6" w:space="0" w:color="auto"/>
              <w:right w:val="single" w:sz="6" w:space="0" w:color="auto"/>
            </w:tcBorders>
            <w:hideMark/>
          </w:tcPr>
          <w:p w14:paraId="05AEEE1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No</w:t>
            </w:r>
            <w:r w:rsidRPr="0059076D">
              <w:rPr>
                <w:rFonts w:ascii="Calibri" w:hAnsi="Calibri" w:cs="Calibri"/>
                <w:color w:val="000000"/>
                <w:lang w:eastAsia="en-IN"/>
              </w:rPr>
              <w:t> </w:t>
            </w:r>
          </w:p>
        </w:tc>
        <w:tc>
          <w:tcPr>
            <w:tcW w:w="960" w:type="dxa"/>
            <w:tcBorders>
              <w:top w:val="single" w:sz="6" w:space="0" w:color="auto"/>
              <w:left w:val="single" w:sz="6" w:space="0" w:color="auto"/>
              <w:bottom w:val="single" w:sz="6" w:space="0" w:color="auto"/>
              <w:right w:val="single" w:sz="6" w:space="0" w:color="auto"/>
            </w:tcBorders>
            <w:hideMark/>
          </w:tcPr>
          <w:p w14:paraId="22F0B575"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No changes saved.</w:t>
            </w:r>
            <w:r w:rsidRPr="0059076D">
              <w:rPr>
                <w:rFonts w:ascii="Calibri" w:hAnsi="Calibri" w:cs="Calibri"/>
                <w:color w:val="000000"/>
                <w:lang w:eastAsia="en-IN"/>
              </w:rPr>
              <w:t> </w:t>
            </w:r>
          </w:p>
        </w:tc>
      </w:tr>
      <w:tr w:rsidR="00386CB5" w:rsidRPr="00C65D82" w14:paraId="7352549E" w14:textId="77777777">
        <w:trPr>
          <w:trHeight w:val="1245"/>
        </w:trPr>
        <w:tc>
          <w:tcPr>
            <w:tcW w:w="855" w:type="dxa"/>
            <w:tcBorders>
              <w:top w:val="single" w:sz="6" w:space="0" w:color="auto"/>
              <w:left w:val="single" w:sz="6" w:space="0" w:color="auto"/>
              <w:bottom w:val="single" w:sz="6" w:space="0" w:color="auto"/>
              <w:right w:val="single" w:sz="6" w:space="0" w:color="auto"/>
            </w:tcBorders>
            <w:hideMark/>
          </w:tcPr>
          <w:p w14:paraId="26C79EB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Download – Options</w:t>
            </w:r>
            <w:r w:rsidRPr="0059076D">
              <w:rPr>
                <w:rFonts w:ascii="Calibri" w:hAnsi="Calibri" w:cs="Calibri"/>
                <w:color w:val="000000"/>
                <w:lang w:eastAsia="en-IN"/>
              </w:rPr>
              <w:t> </w:t>
            </w:r>
          </w:p>
        </w:tc>
        <w:tc>
          <w:tcPr>
            <w:tcW w:w="735" w:type="dxa"/>
            <w:tcBorders>
              <w:top w:val="single" w:sz="6" w:space="0" w:color="auto"/>
              <w:left w:val="single" w:sz="6" w:space="0" w:color="auto"/>
              <w:bottom w:val="single" w:sz="6" w:space="0" w:color="auto"/>
              <w:right w:val="single" w:sz="6" w:space="0" w:color="auto"/>
            </w:tcBorders>
            <w:hideMark/>
          </w:tcPr>
          <w:p w14:paraId="5320D41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Body</w:t>
            </w:r>
            <w:r w:rsidRPr="0059076D">
              <w:rPr>
                <w:rFonts w:ascii="Calibri" w:hAnsi="Calibri" w:cs="Calibri"/>
                <w:color w:val="000000"/>
                <w:lang w:eastAsia="en-IN"/>
              </w:rPr>
              <w:t> </w:t>
            </w:r>
          </w:p>
        </w:tc>
        <w:tc>
          <w:tcPr>
            <w:tcW w:w="990" w:type="dxa"/>
            <w:tcBorders>
              <w:top w:val="single" w:sz="6" w:space="0" w:color="auto"/>
              <w:left w:val="single" w:sz="6" w:space="0" w:color="auto"/>
              <w:bottom w:val="single" w:sz="6" w:space="0" w:color="auto"/>
              <w:right w:val="single" w:sz="6" w:space="0" w:color="auto"/>
            </w:tcBorders>
            <w:hideMark/>
          </w:tcPr>
          <w:p w14:paraId="2D75F2C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Format</w:t>
            </w:r>
            <w:r w:rsidRPr="0059076D">
              <w:rPr>
                <w:rFonts w:ascii="Calibri" w:hAnsi="Calibri" w:cs="Calibri"/>
                <w:color w:val="000000"/>
                <w:lang w:eastAsia="en-IN"/>
              </w:rPr>
              <w:t> </w:t>
            </w:r>
          </w:p>
        </w:tc>
        <w:tc>
          <w:tcPr>
            <w:tcW w:w="1365" w:type="dxa"/>
            <w:tcBorders>
              <w:top w:val="single" w:sz="6" w:space="0" w:color="auto"/>
              <w:left w:val="single" w:sz="6" w:space="0" w:color="auto"/>
              <w:bottom w:val="single" w:sz="6" w:space="0" w:color="auto"/>
              <w:right w:val="single" w:sz="6" w:space="0" w:color="auto"/>
            </w:tcBorders>
            <w:hideMark/>
          </w:tcPr>
          <w:p w14:paraId="20F0073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File type to export.</w:t>
            </w:r>
            <w:r w:rsidRPr="0059076D">
              <w:rPr>
                <w:rFonts w:ascii="Calibri" w:hAnsi="Calibri" w:cs="Calibri"/>
                <w:color w:val="000000"/>
                <w:lang w:eastAsia="en-IN"/>
              </w:rPr>
              <w:t> </w:t>
            </w:r>
          </w:p>
        </w:tc>
        <w:tc>
          <w:tcPr>
            <w:tcW w:w="900" w:type="dxa"/>
            <w:tcBorders>
              <w:top w:val="single" w:sz="6" w:space="0" w:color="auto"/>
              <w:left w:val="single" w:sz="6" w:space="0" w:color="auto"/>
              <w:bottom w:val="single" w:sz="6" w:space="0" w:color="auto"/>
              <w:right w:val="single" w:sz="6" w:space="0" w:color="auto"/>
            </w:tcBorders>
            <w:hideMark/>
          </w:tcPr>
          <w:p w14:paraId="335104D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Radio Group / Menu</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4634B49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PDF, DOCX, TXT</w:t>
            </w:r>
            <w:r w:rsidRPr="0059076D">
              <w:rPr>
                <w:rFonts w:ascii="Calibri" w:hAnsi="Calibri" w:cs="Calibri"/>
                <w:color w:val="000000"/>
                <w:lang w:eastAsia="en-IN"/>
              </w:rPr>
              <w:t> </w:t>
            </w:r>
          </w:p>
        </w:tc>
        <w:tc>
          <w:tcPr>
            <w:tcW w:w="1050" w:type="dxa"/>
            <w:tcBorders>
              <w:top w:val="single" w:sz="6" w:space="0" w:color="auto"/>
              <w:left w:val="single" w:sz="6" w:space="0" w:color="auto"/>
              <w:bottom w:val="single" w:sz="6" w:space="0" w:color="auto"/>
              <w:right w:val="single" w:sz="6" w:space="0" w:color="auto"/>
            </w:tcBorders>
            <w:hideMark/>
          </w:tcPr>
          <w:p w14:paraId="6F007C3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PDF/DOCX/TXT</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00AB0E46"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810" w:type="dxa"/>
            <w:tcBorders>
              <w:top w:val="single" w:sz="6" w:space="0" w:color="auto"/>
              <w:left w:val="single" w:sz="6" w:space="0" w:color="auto"/>
              <w:bottom w:val="single" w:sz="6" w:space="0" w:color="auto"/>
              <w:right w:val="single" w:sz="6" w:space="0" w:color="auto"/>
            </w:tcBorders>
            <w:hideMark/>
          </w:tcPr>
          <w:p w14:paraId="3D4F4C4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Yes</w:t>
            </w:r>
            <w:r w:rsidRPr="0059076D">
              <w:rPr>
                <w:rFonts w:ascii="Calibri" w:hAnsi="Calibri" w:cs="Calibri"/>
                <w:color w:val="000000"/>
                <w:lang w:eastAsia="en-IN"/>
              </w:rPr>
              <w:t> </w:t>
            </w:r>
          </w:p>
        </w:tc>
        <w:tc>
          <w:tcPr>
            <w:tcW w:w="960" w:type="dxa"/>
            <w:tcBorders>
              <w:top w:val="single" w:sz="6" w:space="0" w:color="auto"/>
              <w:left w:val="single" w:sz="6" w:space="0" w:color="auto"/>
              <w:bottom w:val="single" w:sz="6" w:space="0" w:color="auto"/>
              <w:right w:val="single" w:sz="6" w:space="0" w:color="auto"/>
            </w:tcBorders>
            <w:hideMark/>
          </w:tcPr>
          <w:p w14:paraId="262EFAA5"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One option must be chosen; export must be ATS-compliant; file ≤5MB; complete within ≤5 seconds for TXT/DOCX.</w:t>
            </w:r>
            <w:r w:rsidRPr="0059076D">
              <w:rPr>
                <w:rFonts w:ascii="Calibri" w:hAnsi="Calibri" w:cs="Calibri"/>
                <w:color w:val="000000"/>
                <w:lang w:eastAsia="en-IN"/>
              </w:rPr>
              <w:t> </w:t>
            </w:r>
          </w:p>
        </w:tc>
      </w:tr>
      <w:tr w:rsidR="00386CB5" w:rsidRPr="00C65D82" w14:paraId="284DB014" w14:textId="77777777">
        <w:trPr>
          <w:trHeight w:val="930"/>
        </w:trPr>
        <w:tc>
          <w:tcPr>
            <w:tcW w:w="855" w:type="dxa"/>
            <w:tcBorders>
              <w:top w:val="single" w:sz="6" w:space="0" w:color="auto"/>
              <w:left w:val="single" w:sz="6" w:space="0" w:color="auto"/>
              <w:bottom w:val="single" w:sz="6" w:space="0" w:color="auto"/>
              <w:right w:val="single" w:sz="6" w:space="0" w:color="auto"/>
            </w:tcBorders>
            <w:hideMark/>
          </w:tcPr>
          <w:p w14:paraId="388538F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Download – Options</w:t>
            </w:r>
            <w:r w:rsidRPr="0059076D">
              <w:rPr>
                <w:rFonts w:ascii="Calibri" w:hAnsi="Calibri" w:cs="Calibri"/>
                <w:color w:val="000000"/>
                <w:lang w:eastAsia="en-IN"/>
              </w:rPr>
              <w:t> </w:t>
            </w:r>
          </w:p>
        </w:tc>
        <w:tc>
          <w:tcPr>
            <w:tcW w:w="735" w:type="dxa"/>
            <w:tcBorders>
              <w:top w:val="single" w:sz="6" w:space="0" w:color="auto"/>
              <w:left w:val="single" w:sz="6" w:space="0" w:color="auto"/>
              <w:bottom w:val="single" w:sz="6" w:space="0" w:color="auto"/>
              <w:right w:val="single" w:sz="6" w:space="0" w:color="auto"/>
            </w:tcBorders>
            <w:hideMark/>
          </w:tcPr>
          <w:p w14:paraId="69E6660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Footer</w:t>
            </w:r>
            <w:r w:rsidRPr="0059076D">
              <w:rPr>
                <w:rFonts w:ascii="Calibri" w:hAnsi="Calibri" w:cs="Calibri"/>
                <w:color w:val="000000"/>
                <w:lang w:eastAsia="en-IN"/>
              </w:rPr>
              <w:t> </w:t>
            </w:r>
          </w:p>
        </w:tc>
        <w:tc>
          <w:tcPr>
            <w:tcW w:w="990" w:type="dxa"/>
            <w:tcBorders>
              <w:top w:val="single" w:sz="6" w:space="0" w:color="auto"/>
              <w:left w:val="single" w:sz="6" w:space="0" w:color="auto"/>
              <w:bottom w:val="single" w:sz="6" w:space="0" w:color="auto"/>
              <w:right w:val="single" w:sz="6" w:space="0" w:color="auto"/>
            </w:tcBorders>
            <w:hideMark/>
          </w:tcPr>
          <w:p w14:paraId="46E499F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Download</w:t>
            </w:r>
            <w:r w:rsidRPr="0059076D">
              <w:rPr>
                <w:rFonts w:ascii="Calibri" w:hAnsi="Calibri" w:cs="Calibri"/>
                <w:color w:val="000000"/>
                <w:lang w:eastAsia="en-IN"/>
              </w:rPr>
              <w:t> </w:t>
            </w:r>
          </w:p>
        </w:tc>
        <w:tc>
          <w:tcPr>
            <w:tcW w:w="1365" w:type="dxa"/>
            <w:tcBorders>
              <w:top w:val="single" w:sz="6" w:space="0" w:color="auto"/>
              <w:left w:val="single" w:sz="6" w:space="0" w:color="auto"/>
              <w:bottom w:val="single" w:sz="6" w:space="0" w:color="auto"/>
              <w:right w:val="single" w:sz="6" w:space="0" w:color="auto"/>
            </w:tcBorders>
            <w:hideMark/>
          </w:tcPr>
          <w:p w14:paraId="4AF2A15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Generates and downloads the file.</w:t>
            </w:r>
            <w:r w:rsidRPr="0059076D">
              <w:rPr>
                <w:rFonts w:ascii="Calibri" w:hAnsi="Calibri" w:cs="Calibri"/>
                <w:color w:val="000000"/>
                <w:lang w:eastAsia="en-IN"/>
              </w:rPr>
              <w:t> </w:t>
            </w:r>
          </w:p>
        </w:tc>
        <w:tc>
          <w:tcPr>
            <w:tcW w:w="900" w:type="dxa"/>
            <w:tcBorders>
              <w:top w:val="single" w:sz="6" w:space="0" w:color="auto"/>
              <w:left w:val="single" w:sz="6" w:space="0" w:color="auto"/>
              <w:bottom w:val="single" w:sz="6" w:space="0" w:color="auto"/>
              <w:right w:val="single" w:sz="6" w:space="0" w:color="auto"/>
            </w:tcBorders>
            <w:hideMark/>
          </w:tcPr>
          <w:p w14:paraId="592585C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Primary Button</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0F8A6CC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Click</w:t>
            </w:r>
            <w:r w:rsidRPr="0059076D">
              <w:rPr>
                <w:rFonts w:ascii="Calibri" w:hAnsi="Calibri" w:cs="Calibri"/>
                <w:color w:val="000000"/>
                <w:lang w:eastAsia="en-IN"/>
              </w:rPr>
              <w:t> </w:t>
            </w:r>
          </w:p>
        </w:tc>
        <w:tc>
          <w:tcPr>
            <w:tcW w:w="1050" w:type="dxa"/>
            <w:tcBorders>
              <w:top w:val="single" w:sz="6" w:space="0" w:color="auto"/>
              <w:left w:val="single" w:sz="6" w:space="0" w:color="auto"/>
              <w:bottom w:val="single" w:sz="6" w:space="0" w:color="auto"/>
              <w:right w:val="single" w:sz="6" w:space="0" w:color="auto"/>
            </w:tcBorders>
            <w:hideMark/>
          </w:tcPr>
          <w:p w14:paraId="4C7BD25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4540B7A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810" w:type="dxa"/>
            <w:tcBorders>
              <w:top w:val="single" w:sz="6" w:space="0" w:color="auto"/>
              <w:left w:val="single" w:sz="6" w:space="0" w:color="auto"/>
              <w:bottom w:val="single" w:sz="6" w:space="0" w:color="auto"/>
              <w:right w:val="single" w:sz="6" w:space="0" w:color="auto"/>
            </w:tcBorders>
            <w:hideMark/>
          </w:tcPr>
          <w:p w14:paraId="5ED28B6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Yes</w:t>
            </w:r>
            <w:r w:rsidRPr="0059076D">
              <w:rPr>
                <w:rFonts w:ascii="Calibri" w:hAnsi="Calibri" w:cs="Calibri"/>
                <w:color w:val="000000"/>
                <w:lang w:eastAsia="en-IN"/>
              </w:rPr>
              <w:t> </w:t>
            </w:r>
          </w:p>
        </w:tc>
        <w:tc>
          <w:tcPr>
            <w:tcW w:w="960" w:type="dxa"/>
            <w:tcBorders>
              <w:top w:val="single" w:sz="6" w:space="0" w:color="auto"/>
              <w:left w:val="single" w:sz="6" w:space="0" w:color="auto"/>
              <w:bottom w:val="single" w:sz="6" w:space="0" w:color="auto"/>
              <w:right w:val="single" w:sz="6" w:space="0" w:color="auto"/>
            </w:tcBorders>
            <w:hideMark/>
          </w:tcPr>
          <w:p w14:paraId="4E3A294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Show error “Unable to export resume. Please try again.” on failure.</w:t>
            </w:r>
            <w:r w:rsidRPr="0059076D">
              <w:rPr>
                <w:rFonts w:ascii="Calibri" w:hAnsi="Calibri" w:cs="Calibri"/>
                <w:color w:val="000000"/>
                <w:lang w:eastAsia="en-IN"/>
              </w:rPr>
              <w:t> </w:t>
            </w:r>
          </w:p>
        </w:tc>
      </w:tr>
      <w:tr w:rsidR="00386CB5" w:rsidRPr="00C65D82" w14:paraId="7CAD46A7" w14:textId="77777777">
        <w:trPr>
          <w:trHeight w:val="615"/>
        </w:trPr>
        <w:tc>
          <w:tcPr>
            <w:tcW w:w="855" w:type="dxa"/>
            <w:tcBorders>
              <w:top w:val="single" w:sz="6" w:space="0" w:color="auto"/>
              <w:left w:val="single" w:sz="6" w:space="0" w:color="auto"/>
              <w:bottom w:val="single" w:sz="6" w:space="0" w:color="auto"/>
              <w:right w:val="single" w:sz="6" w:space="0" w:color="auto"/>
            </w:tcBorders>
            <w:hideMark/>
          </w:tcPr>
          <w:p w14:paraId="4768C6B5"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Delete Resume – Confirm</w:t>
            </w:r>
            <w:r w:rsidRPr="0059076D">
              <w:rPr>
                <w:rFonts w:ascii="Calibri" w:hAnsi="Calibri" w:cs="Calibri"/>
                <w:color w:val="000000"/>
                <w:lang w:eastAsia="en-IN"/>
              </w:rPr>
              <w:t> </w:t>
            </w:r>
          </w:p>
        </w:tc>
        <w:tc>
          <w:tcPr>
            <w:tcW w:w="735" w:type="dxa"/>
            <w:tcBorders>
              <w:top w:val="single" w:sz="6" w:space="0" w:color="auto"/>
              <w:left w:val="single" w:sz="6" w:space="0" w:color="auto"/>
              <w:bottom w:val="single" w:sz="6" w:space="0" w:color="auto"/>
              <w:right w:val="single" w:sz="6" w:space="0" w:color="auto"/>
            </w:tcBorders>
            <w:hideMark/>
          </w:tcPr>
          <w:p w14:paraId="199BE69F"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Body</w:t>
            </w:r>
            <w:r w:rsidRPr="0059076D">
              <w:rPr>
                <w:rFonts w:ascii="Calibri" w:hAnsi="Calibri" w:cs="Calibri"/>
                <w:color w:val="000000"/>
                <w:lang w:eastAsia="en-IN"/>
              </w:rPr>
              <w:t> </w:t>
            </w:r>
          </w:p>
        </w:tc>
        <w:tc>
          <w:tcPr>
            <w:tcW w:w="990" w:type="dxa"/>
            <w:tcBorders>
              <w:top w:val="single" w:sz="6" w:space="0" w:color="auto"/>
              <w:left w:val="single" w:sz="6" w:space="0" w:color="auto"/>
              <w:bottom w:val="single" w:sz="6" w:space="0" w:color="auto"/>
              <w:right w:val="single" w:sz="6" w:space="0" w:color="auto"/>
            </w:tcBorders>
            <w:hideMark/>
          </w:tcPr>
          <w:p w14:paraId="0CEB2593"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Confirmation Text</w:t>
            </w:r>
            <w:r w:rsidRPr="0059076D">
              <w:rPr>
                <w:rFonts w:ascii="Calibri" w:hAnsi="Calibri" w:cs="Calibri"/>
                <w:color w:val="000000"/>
                <w:lang w:eastAsia="en-IN"/>
              </w:rPr>
              <w:t> </w:t>
            </w:r>
          </w:p>
        </w:tc>
        <w:tc>
          <w:tcPr>
            <w:tcW w:w="1365" w:type="dxa"/>
            <w:tcBorders>
              <w:top w:val="single" w:sz="6" w:space="0" w:color="auto"/>
              <w:left w:val="single" w:sz="6" w:space="0" w:color="auto"/>
              <w:bottom w:val="single" w:sz="6" w:space="0" w:color="auto"/>
              <w:right w:val="single" w:sz="6" w:space="0" w:color="auto"/>
            </w:tcBorders>
            <w:hideMark/>
          </w:tcPr>
          <w:p w14:paraId="340D3AA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Confirmation message to delete a secondary resume.</w:t>
            </w:r>
            <w:r w:rsidRPr="0059076D">
              <w:rPr>
                <w:rFonts w:ascii="Calibri" w:hAnsi="Calibri" w:cs="Calibri"/>
                <w:color w:val="000000"/>
                <w:lang w:eastAsia="en-IN"/>
              </w:rPr>
              <w:t> </w:t>
            </w:r>
          </w:p>
        </w:tc>
        <w:tc>
          <w:tcPr>
            <w:tcW w:w="900" w:type="dxa"/>
            <w:tcBorders>
              <w:top w:val="single" w:sz="6" w:space="0" w:color="auto"/>
              <w:left w:val="single" w:sz="6" w:space="0" w:color="auto"/>
              <w:bottom w:val="single" w:sz="6" w:space="0" w:color="auto"/>
              <w:right w:val="single" w:sz="6" w:space="0" w:color="auto"/>
            </w:tcBorders>
            <w:hideMark/>
          </w:tcPr>
          <w:p w14:paraId="7A8F6EE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Text (static)</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6B9F99FE"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1050" w:type="dxa"/>
            <w:tcBorders>
              <w:top w:val="single" w:sz="6" w:space="0" w:color="auto"/>
              <w:left w:val="single" w:sz="6" w:space="0" w:color="auto"/>
              <w:bottom w:val="single" w:sz="6" w:space="0" w:color="auto"/>
              <w:right w:val="single" w:sz="6" w:space="0" w:color="auto"/>
            </w:tcBorders>
            <w:hideMark/>
          </w:tcPr>
          <w:p w14:paraId="64E39716"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0A2823E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810" w:type="dxa"/>
            <w:tcBorders>
              <w:top w:val="single" w:sz="6" w:space="0" w:color="auto"/>
              <w:left w:val="single" w:sz="6" w:space="0" w:color="auto"/>
              <w:bottom w:val="single" w:sz="6" w:space="0" w:color="auto"/>
              <w:right w:val="single" w:sz="6" w:space="0" w:color="auto"/>
            </w:tcBorders>
            <w:hideMark/>
          </w:tcPr>
          <w:p w14:paraId="40F6008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Yes</w:t>
            </w:r>
            <w:r w:rsidRPr="0059076D">
              <w:rPr>
                <w:rFonts w:ascii="Calibri" w:hAnsi="Calibri" w:cs="Calibri"/>
                <w:color w:val="000000"/>
                <w:lang w:eastAsia="en-IN"/>
              </w:rPr>
              <w:t> </w:t>
            </w:r>
          </w:p>
        </w:tc>
        <w:tc>
          <w:tcPr>
            <w:tcW w:w="960" w:type="dxa"/>
            <w:tcBorders>
              <w:top w:val="single" w:sz="6" w:space="0" w:color="auto"/>
              <w:left w:val="single" w:sz="6" w:space="0" w:color="auto"/>
              <w:bottom w:val="single" w:sz="6" w:space="0" w:color="auto"/>
              <w:right w:val="single" w:sz="6" w:space="0" w:color="auto"/>
            </w:tcBorders>
            <w:hideMark/>
          </w:tcPr>
          <w:p w14:paraId="387F09F1"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Warn that action is irreversible; identify resume by name.</w:t>
            </w:r>
            <w:r w:rsidRPr="0059076D">
              <w:rPr>
                <w:rFonts w:ascii="Calibri" w:hAnsi="Calibri" w:cs="Calibri"/>
                <w:color w:val="000000"/>
                <w:lang w:eastAsia="en-IN"/>
              </w:rPr>
              <w:t> </w:t>
            </w:r>
          </w:p>
        </w:tc>
      </w:tr>
      <w:tr w:rsidR="00386CB5" w:rsidRPr="00C65D82" w14:paraId="38304ABF" w14:textId="77777777">
        <w:trPr>
          <w:trHeight w:val="930"/>
        </w:trPr>
        <w:tc>
          <w:tcPr>
            <w:tcW w:w="855" w:type="dxa"/>
            <w:tcBorders>
              <w:top w:val="single" w:sz="6" w:space="0" w:color="auto"/>
              <w:left w:val="single" w:sz="6" w:space="0" w:color="auto"/>
              <w:bottom w:val="single" w:sz="6" w:space="0" w:color="auto"/>
              <w:right w:val="single" w:sz="6" w:space="0" w:color="auto"/>
            </w:tcBorders>
            <w:hideMark/>
          </w:tcPr>
          <w:p w14:paraId="1E7C684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Delete Resume – Confirm</w:t>
            </w:r>
            <w:r w:rsidRPr="0059076D">
              <w:rPr>
                <w:rFonts w:ascii="Calibri" w:hAnsi="Calibri" w:cs="Calibri"/>
                <w:color w:val="000000"/>
                <w:lang w:eastAsia="en-IN"/>
              </w:rPr>
              <w:t> </w:t>
            </w:r>
          </w:p>
        </w:tc>
        <w:tc>
          <w:tcPr>
            <w:tcW w:w="735" w:type="dxa"/>
            <w:tcBorders>
              <w:top w:val="single" w:sz="6" w:space="0" w:color="auto"/>
              <w:left w:val="single" w:sz="6" w:space="0" w:color="auto"/>
              <w:bottom w:val="single" w:sz="6" w:space="0" w:color="auto"/>
              <w:right w:val="single" w:sz="6" w:space="0" w:color="auto"/>
            </w:tcBorders>
            <w:hideMark/>
          </w:tcPr>
          <w:p w14:paraId="25B9767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Footer</w:t>
            </w:r>
            <w:r w:rsidRPr="0059076D">
              <w:rPr>
                <w:rFonts w:ascii="Calibri" w:hAnsi="Calibri" w:cs="Calibri"/>
                <w:color w:val="000000"/>
                <w:lang w:eastAsia="en-IN"/>
              </w:rPr>
              <w:t> </w:t>
            </w:r>
          </w:p>
        </w:tc>
        <w:tc>
          <w:tcPr>
            <w:tcW w:w="990" w:type="dxa"/>
            <w:tcBorders>
              <w:top w:val="single" w:sz="6" w:space="0" w:color="auto"/>
              <w:left w:val="single" w:sz="6" w:space="0" w:color="auto"/>
              <w:bottom w:val="single" w:sz="6" w:space="0" w:color="auto"/>
              <w:right w:val="single" w:sz="6" w:space="0" w:color="auto"/>
            </w:tcBorders>
            <w:hideMark/>
          </w:tcPr>
          <w:p w14:paraId="5703553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Delete</w:t>
            </w:r>
            <w:r w:rsidRPr="0059076D">
              <w:rPr>
                <w:rFonts w:ascii="Calibri" w:hAnsi="Calibri" w:cs="Calibri"/>
                <w:color w:val="000000"/>
                <w:lang w:eastAsia="en-IN"/>
              </w:rPr>
              <w:t> </w:t>
            </w:r>
          </w:p>
        </w:tc>
        <w:tc>
          <w:tcPr>
            <w:tcW w:w="1365" w:type="dxa"/>
            <w:tcBorders>
              <w:top w:val="single" w:sz="6" w:space="0" w:color="auto"/>
              <w:left w:val="single" w:sz="6" w:space="0" w:color="auto"/>
              <w:bottom w:val="single" w:sz="6" w:space="0" w:color="auto"/>
              <w:right w:val="single" w:sz="6" w:space="0" w:color="auto"/>
            </w:tcBorders>
            <w:hideMark/>
          </w:tcPr>
          <w:p w14:paraId="35E883C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Confirms deletion.</w:t>
            </w:r>
            <w:r w:rsidRPr="0059076D">
              <w:rPr>
                <w:rFonts w:ascii="Calibri" w:hAnsi="Calibri" w:cs="Calibri"/>
                <w:color w:val="000000"/>
                <w:lang w:eastAsia="en-IN"/>
              </w:rPr>
              <w:t> </w:t>
            </w:r>
          </w:p>
        </w:tc>
        <w:tc>
          <w:tcPr>
            <w:tcW w:w="900" w:type="dxa"/>
            <w:tcBorders>
              <w:top w:val="single" w:sz="6" w:space="0" w:color="auto"/>
              <w:left w:val="single" w:sz="6" w:space="0" w:color="auto"/>
              <w:bottom w:val="single" w:sz="6" w:space="0" w:color="auto"/>
              <w:right w:val="single" w:sz="6" w:space="0" w:color="auto"/>
            </w:tcBorders>
            <w:hideMark/>
          </w:tcPr>
          <w:p w14:paraId="34146BF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Destructive Button</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0E7EDA8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Click</w:t>
            </w:r>
            <w:r w:rsidRPr="0059076D">
              <w:rPr>
                <w:rFonts w:ascii="Calibri" w:hAnsi="Calibri" w:cs="Calibri"/>
                <w:color w:val="000000"/>
                <w:lang w:eastAsia="en-IN"/>
              </w:rPr>
              <w:t> </w:t>
            </w:r>
          </w:p>
        </w:tc>
        <w:tc>
          <w:tcPr>
            <w:tcW w:w="1050" w:type="dxa"/>
            <w:tcBorders>
              <w:top w:val="single" w:sz="6" w:space="0" w:color="auto"/>
              <w:left w:val="single" w:sz="6" w:space="0" w:color="auto"/>
              <w:bottom w:val="single" w:sz="6" w:space="0" w:color="auto"/>
              <w:right w:val="single" w:sz="6" w:space="0" w:color="auto"/>
            </w:tcBorders>
            <w:hideMark/>
          </w:tcPr>
          <w:p w14:paraId="3392CAF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2181D9C6"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810" w:type="dxa"/>
            <w:tcBorders>
              <w:top w:val="single" w:sz="6" w:space="0" w:color="auto"/>
              <w:left w:val="single" w:sz="6" w:space="0" w:color="auto"/>
              <w:bottom w:val="single" w:sz="6" w:space="0" w:color="auto"/>
              <w:right w:val="single" w:sz="6" w:space="0" w:color="auto"/>
            </w:tcBorders>
            <w:hideMark/>
          </w:tcPr>
          <w:p w14:paraId="0D8C4B90"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Yes</w:t>
            </w:r>
            <w:r w:rsidRPr="0059076D">
              <w:rPr>
                <w:rFonts w:ascii="Calibri" w:hAnsi="Calibri" w:cs="Calibri"/>
                <w:color w:val="000000"/>
                <w:lang w:eastAsia="en-IN"/>
              </w:rPr>
              <w:t> </w:t>
            </w:r>
          </w:p>
        </w:tc>
        <w:tc>
          <w:tcPr>
            <w:tcW w:w="960" w:type="dxa"/>
            <w:tcBorders>
              <w:top w:val="single" w:sz="6" w:space="0" w:color="auto"/>
              <w:left w:val="single" w:sz="6" w:space="0" w:color="auto"/>
              <w:bottom w:val="single" w:sz="6" w:space="0" w:color="auto"/>
              <w:right w:val="single" w:sz="6" w:space="0" w:color="auto"/>
            </w:tcBorders>
            <w:hideMark/>
          </w:tcPr>
          <w:p w14:paraId="5A3B837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Only allowed if the resume is Secondary; after delete update table; audit log.</w:t>
            </w:r>
            <w:r w:rsidRPr="0059076D">
              <w:rPr>
                <w:rFonts w:ascii="Calibri" w:hAnsi="Calibri" w:cs="Calibri"/>
                <w:color w:val="000000"/>
                <w:lang w:eastAsia="en-IN"/>
              </w:rPr>
              <w:t> </w:t>
            </w:r>
          </w:p>
        </w:tc>
      </w:tr>
      <w:tr w:rsidR="00386CB5" w:rsidRPr="00C65D82" w14:paraId="1B0450EF" w14:textId="77777777">
        <w:trPr>
          <w:trHeight w:val="615"/>
        </w:trPr>
        <w:tc>
          <w:tcPr>
            <w:tcW w:w="855" w:type="dxa"/>
            <w:tcBorders>
              <w:top w:val="single" w:sz="6" w:space="0" w:color="auto"/>
              <w:left w:val="single" w:sz="6" w:space="0" w:color="auto"/>
              <w:bottom w:val="single" w:sz="6" w:space="0" w:color="auto"/>
              <w:right w:val="single" w:sz="6" w:space="0" w:color="auto"/>
            </w:tcBorders>
            <w:hideMark/>
          </w:tcPr>
          <w:p w14:paraId="2FB0504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Delete Resume – Confirm</w:t>
            </w:r>
            <w:r w:rsidRPr="0059076D">
              <w:rPr>
                <w:rFonts w:ascii="Calibri" w:hAnsi="Calibri" w:cs="Calibri"/>
                <w:color w:val="000000"/>
                <w:lang w:eastAsia="en-IN"/>
              </w:rPr>
              <w:t> </w:t>
            </w:r>
          </w:p>
        </w:tc>
        <w:tc>
          <w:tcPr>
            <w:tcW w:w="735" w:type="dxa"/>
            <w:tcBorders>
              <w:top w:val="single" w:sz="6" w:space="0" w:color="auto"/>
              <w:left w:val="single" w:sz="6" w:space="0" w:color="auto"/>
              <w:bottom w:val="single" w:sz="6" w:space="0" w:color="auto"/>
              <w:right w:val="single" w:sz="6" w:space="0" w:color="auto"/>
            </w:tcBorders>
            <w:hideMark/>
          </w:tcPr>
          <w:p w14:paraId="1A04E4A0"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Footer</w:t>
            </w:r>
            <w:r w:rsidRPr="0059076D">
              <w:rPr>
                <w:rFonts w:ascii="Calibri" w:hAnsi="Calibri" w:cs="Calibri"/>
                <w:color w:val="000000"/>
                <w:lang w:eastAsia="en-IN"/>
              </w:rPr>
              <w:t> </w:t>
            </w:r>
          </w:p>
        </w:tc>
        <w:tc>
          <w:tcPr>
            <w:tcW w:w="990" w:type="dxa"/>
            <w:tcBorders>
              <w:top w:val="single" w:sz="6" w:space="0" w:color="auto"/>
              <w:left w:val="single" w:sz="6" w:space="0" w:color="auto"/>
              <w:bottom w:val="single" w:sz="6" w:space="0" w:color="auto"/>
              <w:right w:val="single" w:sz="6" w:space="0" w:color="auto"/>
            </w:tcBorders>
            <w:hideMark/>
          </w:tcPr>
          <w:p w14:paraId="48C39B60"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Cancel</w:t>
            </w:r>
            <w:r w:rsidRPr="0059076D">
              <w:rPr>
                <w:rFonts w:ascii="Calibri" w:hAnsi="Calibri" w:cs="Calibri"/>
                <w:color w:val="000000"/>
                <w:lang w:eastAsia="en-IN"/>
              </w:rPr>
              <w:t> </w:t>
            </w:r>
          </w:p>
        </w:tc>
        <w:tc>
          <w:tcPr>
            <w:tcW w:w="1365" w:type="dxa"/>
            <w:tcBorders>
              <w:top w:val="single" w:sz="6" w:space="0" w:color="auto"/>
              <w:left w:val="single" w:sz="6" w:space="0" w:color="auto"/>
              <w:bottom w:val="single" w:sz="6" w:space="0" w:color="auto"/>
              <w:right w:val="single" w:sz="6" w:space="0" w:color="auto"/>
            </w:tcBorders>
            <w:hideMark/>
          </w:tcPr>
          <w:p w14:paraId="132C9622"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Aborts deletion.</w:t>
            </w:r>
            <w:r w:rsidRPr="0059076D">
              <w:rPr>
                <w:rFonts w:ascii="Calibri" w:hAnsi="Calibri" w:cs="Calibri"/>
                <w:color w:val="000000"/>
                <w:lang w:eastAsia="en-IN"/>
              </w:rPr>
              <w:t> </w:t>
            </w:r>
          </w:p>
        </w:tc>
        <w:tc>
          <w:tcPr>
            <w:tcW w:w="900" w:type="dxa"/>
            <w:tcBorders>
              <w:top w:val="single" w:sz="6" w:space="0" w:color="auto"/>
              <w:left w:val="single" w:sz="6" w:space="0" w:color="auto"/>
              <w:bottom w:val="single" w:sz="6" w:space="0" w:color="auto"/>
              <w:right w:val="single" w:sz="6" w:space="0" w:color="auto"/>
            </w:tcBorders>
            <w:hideMark/>
          </w:tcPr>
          <w:p w14:paraId="30884B2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Button</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77B8D95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Click</w:t>
            </w:r>
            <w:r w:rsidRPr="0059076D">
              <w:rPr>
                <w:rFonts w:ascii="Calibri" w:hAnsi="Calibri" w:cs="Calibri"/>
                <w:color w:val="000000"/>
                <w:lang w:eastAsia="en-IN"/>
              </w:rPr>
              <w:t> </w:t>
            </w:r>
          </w:p>
        </w:tc>
        <w:tc>
          <w:tcPr>
            <w:tcW w:w="1050" w:type="dxa"/>
            <w:tcBorders>
              <w:top w:val="single" w:sz="6" w:space="0" w:color="auto"/>
              <w:left w:val="single" w:sz="6" w:space="0" w:color="auto"/>
              <w:bottom w:val="single" w:sz="6" w:space="0" w:color="auto"/>
              <w:right w:val="single" w:sz="6" w:space="0" w:color="auto"/>
            </w:tcBorders>
            <w:hideMark/>
          </w:tcPr>
          <w:p w14:paraId="09777A5D"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479DF077"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810" w:type="dxa"/>
            <w:tcBorders>
              <w:top w:val="single" w:sz="6" w:space="0" w:color="auto"/>
              <w:left w:val="single" w:sz="6" w:space="0" w:color="auto"/>
              <w:bottom w:val="single" w:sz="6" w:space="0" w:color="auto"/>
              <w:right w:val="single" w:sz="6" w:space="0" w:color="auto"/>
            </w:tcBorders>
            <w:hideMark/>
          </w:tcPr>
          <w:p w14:paraId="111EE54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No</w:t>
            </w:r>
            <w:r w:rsidRPr="0059076D">
              <w:rPr>
                <w:rFonts w:ascii="Calibri" w:hAnsi="Calibri" w:cs="Calibri"/>
                <w:color w:val="000000"/>
                <w:lang w:eastAsia="en-IN"/>
              </w:rPr>
              <w:t> </w:t>
            </w:r>
          </w:p>
        </w:tc>
        <w:tc>
          <w:tcPr>
            <w:tcW w:w="960" w:type="dxa"/>
            <w:tcBorders>
              <w:top w:val="single" w:sz="6" w:space="0" w:color="auto"/>
              <w:left w:val="single" w:sz="6" w:space="0" w:color="auto"/>
              <w:bottom w:val="single" w:sz="6" w:space="0" w:color="auto"/>
              <w:right w:val="single" w:sz="6" w:space="0" w:color="auto"/>
            </w:tcBorders>
            <w:hideMark/>
          </w:tcPr>
          <w:p w14:paraId="694F1C7A"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Close dialog; no changes.</w:t>
            </w:r>
            <w:r w:rsidRPr="0059076D">
              <w:rPr>
                <w:rFonts w:ascii="Calibri" w:hAnsi="Calibri" w:cs="Calibri"/>
                <w:color w:val="000000"/>
                <w:lang w:eastAsia="en-IN"/>
              </w:rPr>
              <w:t> </w:t>
            </w:r>
          </w:p>
        </w:tc>
      </w:tr>
      <w:tr w:rsidR="00386CB5" w:rsidRPr="00C65D82" w14:paraId="0E8C9B05" w14:textId="77777777">
        <w:trPr>
          <w:trHeight w:val="930"/>
        </w:trPr>
        <w:tc>
          <w:tcPr>
            <w:tcW w:w="855" w:type="dxa"/>
            <w:tcBorders>
              <w:top w:val="single" w:sz="6" w:space="0" w:color="auto"/>
              <w:left w:val="single" w:sz="6" w:space="0" w:color="auto"/>
              <w:bottom w:val="single" w:sz="6" w:space="0" w:color="auto"/>
              <w:right w:val="single" w:sz="6" w:space="0" w:color="auto"/>
            </w:tcBorders>
            <w:hideMark/>
          </w:tcPr>
          <w:p w14:paraId="0FA1A7C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Toast Notification</w:t>
            </w:r>
            <w:r w:rsidRPr="0059076D">
              <w:rPr>
                <w:rFonts w:ascii="Calibri" w:hAnsi="Calibri" w:cs="Calibri"/>
                <w:color w:val="000000"/>
                <w:lang w:eastAsia="en-IN"/>
              </w:rPr>
              <w:t> </w:t>
            </w:r>
          </w:p>
        </w:tc>
        <w:tc>
          <w:tcPr>
            <w:tcW w:w="735" w:type="dxa"/>
            <w:tcBorders>
              <w:top w:val="single" w:sz="6" w:space="0" w:color="auto"/>
              <w:left w:val="single" w:sz="6" w:space="0" w:color="auto"/>
              <w:bottom w:val="single" w:sz="6" w:space="0" w:color="auto"/>
              <w:right w:val="single" w:sz="6" w:space="0" w:color="auto"/>
            </w:tcBorders>
            <w:hideMark/>
          </w:tcPr>
          <w:p w14:paraId="47AE7E05"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Feedback</w:t>
            </w:r>
            <w:r w:rsidRPr="0059076D">
              <w:rPr>
                <w:rFonts w:ascii="Calibri" w:hAnsi="Calibri" w:cs="Calibri"/>
                <w:color w:val="000000"/>
                <w:lang w:eastAsia="en-IN"/>
              </w:rPr>
              <w:t> </w:t>
            </w:r>
          </w:p>
        </w:tc>
        <w:tc>
          <w:tcPr>
            <w:tcW w:w="990" w:type="dxa"/>
            <w:tcBorders>
              <w:top w:val="single" w:sz="6" w:space="0" w:color="auto"/>
              <w:left w:val="single" w:sz="6" w:space="0" w:color="auto"/>
              <w:bottom w:val="single" w:sz="6" w:space="0" w:color="auto"/>
              <w:right w:val="single" w:sz="6" w:space="0" w:color="auto"/>
            </w:tcBorders>
            <w:hideMark/>
          </w:tcPr>
          <w:p w14:paraId="0C2561E8"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Success/Error Toast</w:t>
            </w:r>
            <w:r w:rsidRPr="0059076D">
              <w:rPr>
                <w:rFonts w:ascii="Calibri" w:hAnsi="Calibri" w:cs="Calibri"/>
                <w:color w:val="000000"/>
                <w:lang w:eastAsia="en-IN"/>
              </w:rPr>
              <w:t> </w:t>
            </w:r>
          </w:p>
        </w:tc>
        <w:tc>
          <w:tcPr>
            <w:tcW w:w="1365" w:type="dxa"/>
            <w:tcBorders>
              <w:top w:val="single" w:sz="6" w:space="0" w:color="auto"/>
              <w:left w:val="single" w:sz="6" w:space="0" w:color="auto"/>
              <w:bottom w:val="single" w:sz="6" w:space="0" w:color="auto"/>
              <w:right w:val="single" w:sz="6" w:space="0" w:color="auto"/>
            </w:tcBorders>
            <w:hideMark/>
          </w:tcPr>
          <w:p w14:paraId="1129BDD4"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Displays success or failure message after resume sharing</w:t>
            </w:r>
            <w:r w:rsidRPr="0059076D">
              <w:rPr>
                <w:rFonts w:ascii="Calibri" w:hAnsi="Calibri" w:cs="Calibri"/>
                <w:color w:val="000000"/>
                <w:lang w:eastAsia="en-IN"/>
              </w:rPr>
              <w:t> </w:t>
            </w:r>
          </w:p>
        </w:tc>
        <w:tc>
          <w:tcPr>
            <w:tcW w:w="900" w:type="dxa"/>
            <w:tcBorders>
              <w:top w:val="single" w:sz="6" w:space="0" w:color="auto"/>
              <w:left w:val="single" w:sz="6" w:space="0" w:color="auto"/>
              <w:bottom w:val="single" w:sz="6" w:space="0" w:color="auto"/>
              <w:right w:val="single" w:sz="6" w:space="0" w:color="auto"/>
            </w:tcBorders>
            <w:hideMark/>
          </w:tcPr>
          <w:p w14:paraId="09641881"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Banner</w:t>
            </w:r>
            <w:r w:rsidRPr="0059076D">
              <w:rPr>
                <w:rFonts w:ascii="Calibri" w:hAnsi="Calibri" w:cs="Calibri"/>
                <w:color w:val="000000"/>
                <w:lang w:eastAsia="en-IN"/>
              </w:rPr>
              <w:t> </w:t>
            </w:r>
          </w:p>
        </w:tc>
        <w:tc>
          <w:tcPr>
            <w:tcW w:w="765" w:type="dxa"/>
            <w:tcBorders>
              <w:top w:val="single" w:sz="6" w:space="0" w:color="auto"/>
              <w:left w:val="single" w:sz="6" w:space="0" w:color="auto"/>
              <w:bottom w:val="single" w:sz="6" w:space="0" w:color="auto"/>
              <w:right w:val="single" w:sz="6" w:space="0" w:color="auto"/>
            </w:tcBorders>
            <w:hideMark/>
          </w:tcPr>
          <w:p w14:paraId="600CBFF6"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Success, Error</w:t>
            </w:r>
            <w:r w:rsidRPr="0059076D">
              <w:rPr>
                <w:rFonts w:ascii="Calibri" w:hAnsi="Calibri" w:cs="Calibri"/>
                <w:color w:val="000000"/>
                <w:lang w:eastAsia="en-IN"/>
              </w:rPr>
              <w:t> </w:t>
            </w:r>
          </w:p>
        </w:tc>
        <w:tc>
          <w:tcPr>
            <w:tcW w:w="1050" w:type="dxa"/>
            <w:tcBorders>
              <w:top w:val="single" w:sz="6" w:space="0" w:color="auto"/>
              <w:left w:val="single" w:sz="6" w:space="0" w:color="auto"/>
              <w:bottom w:val="single" w:sz="6" w:space="0" w:color="auto"/>
              <w:right w:val="single" w:sz="6" w:space="0" w:color="auto"/>
            </w:tcBorders>
            <w:hideMark/>
          </w:tcPr>
          <w:p w14:paraId="642D3BEC"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Varies</w:t>
            </w:r>
            <w:r w:rsidRPr="0059076D">
              <w:rPr>
                <w:rFonts w:ascii="Calibri" w:hAnsi="Calibri" w:cs="Calibri"/>
                <w:color w:val="000000"/>
                <w:lang w:eastAsia="en-IN"/>
              </w:rPr>
              <w:t> </w:t>
            </w:r>
          </w:p>
        </w:tc>
        <w:tc>
          <w:tcPr>
            <w:tcW w:w="750" w:type="dxa"/>
            <w:tcBorders>
              <w:top w:val="single" w:sz="6" w:space="0" w:color="auto"/>
              <w:left w:val="single" w:sz="6" w:space="0" w:color="auto"/>
              <w:bottom w:val="single" w:sz="6" w:space="0" w:color="auto"/>
              <w:right w:val="single" w:sz="6" w:space="0" w:color="auto"/>
            </w:tcBorders>
            <w:hideMark/>
          </w:tcPr>
          <w:p w14:paraId="3660BABB"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N/A</w:t>
            </w:r>
            <w:r w:rsidRPr="0059076D">
              <w:rPr>
                <w:rFonts w:ascii="Calibri" w:hAnsi="Calibri" w:cs="Calibri"/>
                <w:color w:val="000000"/>
                <w:lang w:eastAsia="en-IN"/>
              </w:rPr>
              <w:t> </w:t>
            </w:r>
          </w:p>
        </w:tc>
        <w:tc>
          <w:tcPr>
            <w:tcW w:w="810" w:type="dxa"/>
            <w:tcBorders>
              <w:top w:val="single" w:sz="6" w:space="0" w:color="auto"/>
              <w:left w:val="single" w:sz="6" w:space="0" w:color="auto"/>
              <w:bottom w:val="single" w:sz="6" w:space="0" w:color="auto"/>
              <w:right w:val="single" w:sz="6" w:space="0" w:color="auto"/>
            </w:tcBorders>
            <w:hideMark/>
          </w:tcPr>
          <w:p w14:paraId="37E86449"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Yes (if triggered)</w:t>
            </w:r>
            <w:r w:rsidRPr="0059076D">
              <w:rPr>
                <w:rFonts w:ascii="Calibri" w:hAnsi="Calibri" w:cs="Calibri"/>
                <w:color w:val="000000"/>
                <w:lang w:eastAsia="en-IN"/>
              </w:rPr>
              <w:t> </w:t>
            </w:r>
          </w:p>
        </w:tc>
        <w:tc>
          <w:tcPr>
            <w:tcW w:w="960" w:type="dxa"/>
            <w:tcBorders>
              <w:top w:val="single" w:sz="6" w:space="0" w:color="auto"/>
              <w:left w:val="single" w:sz="6" w:space="0" w:color="auto"/>
              <w:bottom w:val="single" w:sz="6" w:space="0" w:color="auto"/>
              <w:right w:val="single" w:sz="6" w:space="0" w:color="auto"/>
            </w:tcBorders>
            <w:hideMark/>
          </w:tcPr>
          <w:p w14:paraId="695C21E1" w14:textId="77777777" w:rsidR="00386CB5" w:rsidRPr="0059076D" w:rsidRDefault="00386CB5" w:rsidP="00386CB5">
            <w:pPr>
              <w:textAlignment w:val="baseline"/>
              <w:rPr>
                <w:rFonts w:ascii="Calibri" w:hAnsi="Calibri" w:cs="Calibri"/>
                <w:lang w:eastAsia="en-IN"/>
              </w:rPr>
            </w:pPr>
            <w:r w:rsidRPr="0059076D">
              <w:rPr>
                <w:rFonts w:ascii="Calibri" w:hAnsi="Calibri" w:cs="Calibri"/>
                <w:color w:val="000000"/>
                <w:lang w:val="en-US" w:eastAsia="en-IN"/>
              </w:rPr>
              <w:t>Shows "Resume shared successfully with [Provider]" or appropriate error message</w:t>
            </w:r>
            <w:r w:rsidRPr="0059076D">
              <w:rPr>
                <w:rFonts w:ascii="Calibri" w:hAnsi="Calibri" w:cs="Calibri"/>
                <w:color w:val="000000"/>
                <w:lang w:eastAsia="en-IN"/>
              </w:rPr>
              <w:t> </w:t>
            </w:r>
          </w:p>
        </w:tc>
      </w:tr>
    </w:tbl>
    <w:p w14:paraId="4323BFF8" w14:textId="77777777" w:rsidR="00386CB5" w:rsidRDefault="00386CB5" w:rsidP="00386CB5">
      <w:pPr>
        <w:textAlignment w:val="baseline"/>
        <w:rPr>
          <w:rFonts w:ascii="Calibri" w:hAnsi="Calibri" w:cs="Calibri"/>
          <w:lang w:eastAsia="en-IN"/>
        </w:rPr>
      </w:pPr>
      <w:r w:rsidRPr="0059076D">
        <w:rPr>
          <w:rFonts w:ascii="Calibri" w:hAnsi="Calibri" w:cs="Calibri"/>
          <w:lang w:eastAsia="en-IN"/>
        </w:rPr>
        <w:t> </w:t>
      </w:r>
    </w:p>
    <w:p w14:paraId="1BF4AA36" w14:textId="77777777" w:rsidR="00BE7E38" w:rsidRPr="0059076D" w:rsidRDefault="00BE7E38" w:rsidP="00BE7E38">
      <w:pPr>
        <w:pStyle w:val="Heading3"/>
        <w:rPr>
          <w:rFonts w:ascii="Calibri" w:hAnsi="Calibri" w:cs="Calibri"/>
          <w:sz w:val="18"/>
          <w:szCs w:val="18"/>
          <w:lang w:eastAsia="en-IN"/>
        </w:rPr>
      </w:pPr>
      <w:r w:rsidRPr="00B450AE">
        <w:rPr>
          <w:rFonts w:ascii="Calibri" w:hAnsi="Calibri" w:cs="Calibri"/>
        </w:rPr>
        <w:t xml:space="preserve">Screenshot: </w:t>
      </w:r>
    </w:p>
    <w:p w14:paraId="1432A06E" w14:textId="77777777" w:rsidR="00BE7E38" w:rsidRPr="0059076D" w:rsidRDefault="00BE7E38" w:rsidP="00BE7E38">
      <w:pPr>
        <w:keepNext/>
        <w:textAlignment w:val="baseline"/>
        <w:rPr>
          <w:rFonts w:ascii="Calibri" w:hAnsi="Calibri" w:cs="Calibri"/>
        </w:rPr>
      </w:pPr>
      <w:r w:rsidRPr="0059076D">
        <w:rPr>
          <w:rFonts w:ascii="Calibri" w:hAnsi="Calibri" w:cs="Calibri"/>
          <w:noProof/>
          <w:sz w:val="18"/>
          <w:szCs w:val="18"/>
          <w:lang w:eastAsia="en-IN"/>
        </w:rPr>
        <w:drawing>
          <wp:inline distT="0" distB="0" distL="0" distR="0" wp14:anchorId="67013CCE" wp14:editId="35868DF8">
            <wp:extent cx="5722620" cy="4305300"/>
            <wp:effectExtent l="0" t="0" r="0" b="0"/>
            <wp:docPr id="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2620" cy="4305300"/>
                    </a:xfrm>
                    <a:prstGeom prst="rect">
                      <a:avLst/>
                    </a:prstGeom>
                    <a:noFill/>
                    <a:ln>
                      <a:noFill/>
                    </a:ln>
                  </pic:spPr>
                </pic:pic>
              </a:graphicData>
            </a:graphic>
          </wp:inline>
        </w:drawing>
      </w:r>
    </w:p>
    <w:p w14:paraId="75415906" w14:textId="4FDD6EFF" w:rsidR="00BE7E38" w:rsidRPr="0059076D" w:rsidRDefault="00BE7E38" w:rsidP="00BE7E38">
      <w:pPr>
        <w:pStyle w:val="Caption"/>
        <w:rPr>
          <w:rFonts w:ascii="Calibri" w:hAnsi="Calibri" w:cs="Calibri"/>
        </w:rPr>
      </w:pPr>
      <w:r w:rsidRPr="0059076D">
        <w:rPr>
          <w:rFonts w:ascii="Calibri" w:hAnsi="Calibri" w:cs="Calibri"/>
        </w:rPr>
        <w:t xml:space="preserve">Figure </w:t>
      </w:r>
      <w:r w:rsidRPr="0059076D">
        <w:rPr>
          <w:rFonts w:ascii="Calibri" w:hAnsi="Calibri" w:cs="Calibri"/>
        </w:rPr>
        <w:fldChar w:fldCharType="begin"/>
      </w:r>
      <w:r w:rsidRPr="0059076D">
        <w:rPr>
          <w:rFonts w:ascii="Calibri" w:hAnsi="Calibri" w:cs="Calibri"/>
        </w:rPr>
        <w:instrText xml:space="preserve"> SEQ Figure \* ARABIC </w:instrText>
      </w:r>
      <w:r w:rsidRPr="0059076D">
        <w:rPr>
          <w:rFonts w:ascii="Calibri" w:hAnsi="Calibri" w:cs="Calibri"/>
        </w:rPr>
        <w:fldChar w:fldCharType="separate"/>
      </w:r>
      <w:r w:rsidRPr="0059076D">
        <w:rPr>
          <w:rFonts w:ascii="Calibri" w:hAnsi="Calibri" w:cs="Calibri"/>
        </w:rPr>
        <w:fldChar w:fldCharType="end"/>
      </w:r>
      <w:r w:rsidRPr="0059076D">
        <w:rPr>
          <w:rFonts w:ascii="Calibri" w:hAnsi="Calibri" w:cs="Calibri"/>
        </w:rPr>
        <w:t>: Manage Resume</w:t>
      </w:r>
    </w:p>
    <w:p w14:paraId="0279F690" w14:textId="77777777" w:rsidR="00BE7E38" w:rsidRPr="0059076D" w:rsidRDefault="00BE7E38" w:rsidP="00386CB5">
      <w:pPr>
        <w:textAlignment w:val="baseline"/>
        <w:rPr>
          <w:rFonts w:ascii="Calibri" w:hAnsi="Calibri" w:cs="Calibri"/>
          <w:sz w:val="18"/>
          <w:szCs w:val="18"/>
          <w:lang w:eastAsia="en-IN"/>
        </w:rPr>
      </w:pPr>
    </w:p>
    <w:p w14:paraId="4D886CED" w14:textId="2944C668" w:rsidR="00386CB5" w:rsidRPr="0059076D" w:rsidRDefault="00386CB5" w:rsidP="004F751A">
      <w:pPr>
        <w:pStyle w:val="Heading3"/>
        <w:rPr>
          <w:rFonts w:ascii="Calibri" w:hAnsi="Calibri" w:cs="Calibri"/>
          <w:sz w:val="18"/>
          <w:szCs w:val="18"/>
          <w:lang w:eastAsia="en-IN"/>
        </w:rPr>
      </w:pPr>
      <w:r w:rsidRPr="00B450AE">
        <w:rPr>
          <w:rFonts w:ascii="Calibri" w:hAnsi="Calibri" w:cs="Calibri"/>
        </w:rPr>
        <w:t>Involved APIs</w:t>
      </w:r>
      <w:r w:rsidR="00BE7E38" w:rsidRPr="00B450AE">
        <w:rPr>
          <w:rFonts w:ascii="Calibri" w:hAnsi="Calibri" w:cs="Calibri"/>
        </w:rPr>
        <w:t xml:space="preserve">: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49"/>
        <w:gridCol w:w="3344"/>
        <w:gridCol w:w="3717"/>
      </w:tblGrid>
      <w:tr w:rsidR="00386CB5" w:rsidRPr="00C65D82" w14:paraId="1DBDCE57" w14:textId="77777777">
        <w:tc>
          <w:tcPr>
            <w:tcW w:w="1965" w:type="dxa"/>
            <w:tcBorders>
              <w:top w:val="single" w:sz="6" w:space="0" w:color="auto"/>
              <w:left w:val="single" w:sz="6" w:space="0" w:color="auto"/>
              <w:bottom w:val="single" w:sz="6" w:space="0" w:color="auto"/>
              <w:right w:val="single" w:sz="6" w:space="0" w:color="auto"/>
            </w:tcBorders>
            <w:hideMark/>
          </w:tcPr>
          <w:p w14:paraId="05C7A627" w14:textId="77777777" w:rsidR="00386CB5" w:rsidRPr="0059076D" w:rsidRDefault="00386CB5" w:rsidP="00386CB5">
            <w:pPr>
              <w:textAlignment w:val="baseline"/>
              <w:rPr>
                <w:rFonts w:ascii="Calibri" w:hAnsi="Calibri" w:cs="Calibri"/>
                <w:lang w:eastAsia="en-IN"/>
              </w:rPr>
            </w:pPr>
            <w:r w:rsidRPr="0059076D">
              <w:rPr>
                <w:rFonts w:ascii="Calibri" w:hAnsi="Calibri" w:cs="Calibri"/>
                <w:b/>
                <w:bCs/>
                <w:sz w:val="22"/>
                <w:szCs w:val="22"/>
                <w:lang w:eastAsia="en-IN"/>
              </w:rPr>
              <w:t>API Name</w:t>
            </w:r>
            <w:r w:rsidRPr="0059076D">
              <w:rPr>
                <w:rFonts w:ascii="Calibri" w:hAnsi="Calibri" w:cs="Calibri"/>
                <w:sz w:val="22"/>
                <w:szCs w:val="22"/>
                <w:lang w:eastAsia="en-IN"/>
              </w:rPr>
              <w:t> </w:t>
            </w:r>
          </w:p>
        </w:tc>
        <w:tc>
          <w:tcPr>
            <w:tcW w:w="3390" w:type="dxa"/>
            <w:tcBorders>
              <w:top w:val="single" w:sz="6" w:space="0" w:color="auto"/>
              <w:left w:val="single" w:sz="6" w:space="0" w:color="auto"/>
              <w:bottom w:val="single" w:sz="6" w:space="0" w:color="auto"/>
              <w:right w:val="single" w:sz="6" w:space="0" w:color="auto"/>
            </w:tcBorders>
            <w:hideMark/>
          </w:tcPr>
          <w:p w14:paraId="573DE8C7" w14:textId="77777777" w:rsidR="00386CB5" w:rsidRPr="0059076D" w:rsidRDefault="00386CB5" w:rsidP="00386CB5">
            <w:pPr>
              <w:textAlignment w:val="baseline"/>
              <w:rPr>
                <w:rFonts w:ascii="Calibri" w:hAnsi="Calibri" w:cs="Calibri"/>
                <w:lang w:eastAsia="en-IN"/>
              </w:rPr>
            </w:pPr>
            <w:r w:rsidRPr="0059076D">
              <w:rPr>
                <w:rFonts w:ascii="Calibri" w:hAnsi="Calibri" w:cs="Calibri"/>
                <w:b/>
                <w:bCs/>
                <w:sz w:val="22"/>
                <w:szCs w:val="22"/>
                <w:lang w:eastAsia="en-IN"/>
              </w:rPr>
              <w:t>Endpoint</w:t>
            </w:r>
            <w:r w:rsidRPr="0059076D">
              <w:rPr>
                <w:rFonts w:ascii="Calibri" w:hAnsi="Calibri" w:cs="Calibri"/>
                <w:sz w:val="22"/>
                <w:szCs w:val="22"/>
                <w:lang w:eastAsia="en-IN"/>
              </w:rPr>
              <w:t> </w:t>
            </w:r>
          </w:p>
        </w:tc>
        <w:tc>
          <w:tcPr>
            <w:tcW w:w="3870" w:type="dxa"/>
            <w:tcBorders>
              <w:top w:val="single" w:sz="6" w:space="0" w:color="auto"/>
              <w:left w:val="single" w:sz="6" w:space="0" w:color="auto"/>
              <w:bottom w:val="single" w:sz="6" w:space="0" w:color="auto"/>
              <w:right w:val="single" w:sz="6" w:space="0" w:color="auto"/>
            </w:tcBorders>
            <w:hideMark/>
          </w:tcPr>
          <w:p w14:paraId="7D18067C" w14:textId="2A551F36" w:rsidR="00386CB5" w:rsidRPr="0059076D" w:rsidRDefault="00386CB5" w:rsidP="00386CB5">
            <w:pPr>
              <w:textAlignment w:val="baseline"/>
              <w:rPr>
                <w:rFonts w:ascii="Calibri" w:hAnsi="Calibri" w:cs="Calibri"/>
                <w:lang w:eastAsia="en-IN"/>
              </w:rPr>
            </w:pPr>
            <w:r w:rsidRPr="0059076D">
              <w:rPr>
                <w:rFonts w:ascii="Calibri" w:hAnsi="Calibri" w:cs="Calibri"/>
                <w:b/>
                <w:bCs/>
                <w:sz w:val="22"/>
                <w:szCs w:val="22"/>
                <w:lang w:eastAsia="en-IN"/>
              </w:rPr>
              <w:t>Description</w:t>
            </w:r>
            <w:r w:rsidR="00DD6D66">
              <w:rPr>
                <w:rFonts w:ascii="Calibri" w:hAnsi="Calibri" w:cs="Calibri"/>
                <w:b/>
                <w:bCs/>
                <w:sz w:val="22"/>
                <w:szCs w:val="22"/>
                <w:lang w:eastAsia="en-IN"/>
              </w:rPr>
              <w:t xml:space="preserve">: </w:t>
            </w:r>
          </w:p>
        </w:tc>
      </w:tr>
      <w:tr w:rsidR="00386CB5" w:rsidRPr="00C65D82" w14:paraId="221848D7" w14:textId="77777777">
        <w:tc>
          <w:tcPr>
            <w:tcW w:w="1965" w:type="dxa"/>
            <w:tcBorders>
              <w:top w:val="single" w:sz="6" w:space="0" w:color="auto"/>
              <w:left w:val="single" w:sz="6" w:space="0" w:color="auto"/>
              <w:bottom w:val="single" w:sz="6" w:space="0" w:color="auto"/>
              <w:right w:val="single" w:sz="6" w:space="0" w:color="auto"/>
            </w:tcBorders>
            <w:hideMark/>
          </w:tcPr>
          <w:p w14:paraId="15A1ACDC" w14:textId="77777777" w:rsidR="00386CB5" w:rsidRPr="0059076D" w:rsidRDefault="00386CB5" w:rsidP="00386CB5">
            <w:pPr>
              <w:textAlignment w:val="baseline"/>
              <w:rPr>
                <w:rFonts w:ascii="Calibri" w:hAnsi="Calibri" w:cs="Calibri"/>
                <w:lang w:eastAsia="en-IN"/>
              </w:rPr>
            </w:pPr>
            <w:proofErr w:type="spellStart"/>
            <w:r w:rsidRPr="0059076D">
              <w:rPr>
                <w:rFonts w:ascii="Calibri" w:hAnsi="Calibri" w:cs="Calibri"/>
                <w:sz w:val="22"/>
                <w:szCs w:val="22"/>
                <w:lang w:eastAsia="en-IN"/>
              </w:rPr>
              <w:t>GetResumes</w:t>
            </w:r>
            <w:proofErr w:type="spellEnd"/>
            <w:r w:rsidRPr="0059076D">
              <w:rPr>
                <w:rFonts w:ascii="Calibri" w:hAnsi="Calibri" w:cs="Calibri"/>
                <w:sz w:val="22"/>
                <w:szCs w:val="22"/>
                <w:lang w:eastAsia="en-IN"/>
              </w:rPr>
              <w:t> </w:t>
            </w:r>
          </w:p>
        </w:tc>
        <w:tc>
          <w:tcPr>
            <w:tcW w:w="3390" w:type="dxa"/>
            <w:tcBorders>
              <w:top w:val="single" w:sz="6" w:space="0" w:color="auto"/>
              <w:left w:val="single" w:sz="6" w:space="0" w:color="auto"/>
              <w:bottom w:val="single" w:sz="6" w:space="0" w:color="auto"/>
              <w:right w:val="single" w:sz="6" w:space="0" w:color="auto"/>
            </w:tcBorders>
            <w:hideMark/>
          </w:tcPr>
          <w:p w14:paraId="767131CF"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GET /</w:t>
            </w:r>
            <w:proofErr w:type="spellStart"/>
            <w:r w:rsidRPr="0059076D">
              <w:rPr>
                <w:rFonts w:ascii="Calibri" w:hAnsi="Calibri" w:cs="Calibri"/>
                <w:sz w:val="22"/>
                <w:szCs w:val="22"/>
                <w:lang w:eastAsia="en-IN"/>
              </w:rPr>
              <w:t>api</w:t>
            </w:r>
            <w:proofErr w:type="spellEnd"/>
            <w:r w:rsidRPr="0059076D">
              <w:rPr>
                <w:rFonts w:ascii="Calibri" w:hAnsi="Calibri" w:cs="Calibri"/>
                <w:sz w:val="22"/>
                <w:szCs w:val="22"/>
                <w:lang w:eastAsia="en-IN"/>
              </w:rPr>
              <w:t>/resumes </w:t>
            </w:r>
          </w:p>
        </w:tc>
        <w:tc>
          <w:tcPr>
            <w:tcW w:w="3870" w:type="dxa"/>
            <w:tcBorders>
              <w:top w:val="single" w:sz="6" w:space="0" w:color="auto"/>
              <w:left w:val="single" w:sz="6" w:space="0" w:color="auto"/>
              <w:bottom w:val="single" w:sz="6" w:space="0" w:color="auto"/>
              <w:right w:val="single" w:sz="6" w:space="0" w:color="auto"/>
            </w:tcBorders>
            <w:hideMark/>
          </w:tcPr>
          <w:p w14:paraId="6F90D3BF"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Fetches all resumes for student </w:t>
            </w:r>
          </w:p>
        </w:tc>
      </w:tr>
      <w:tr w:rsidR="00386CB5" w:rsidRPr="00C65D82" w14:paraId="4B123E3F" w14:textId="77777777">
        <w:tc>
          <w:tcPr>
            <w:tcW w:w="1965" w:type="dxa"/>
            <w:tcBorders>
              <w:top w:val="single" w:sz="6" w:space="0" w:color="auto"/>
              <w:left w:val="single" w:sz="6" w:space="0" w:color="auto"/>
              <w:bottom w:val="single" w:sz="6" w:space="0" w:color="auto"/>
              <w:right w:val="single" w:sz="6" w:space="0" w:color="auto"/>
            </w:tcBorders>
            <w:hideMark/>
          </w:tcPr>
          <w:p w14:paraId="18AF1CBA" w14:textId="77777777" w:rsidR="00386CB5" w:rsidRPr="0059076D" w:rsidRDefault="00386CB5" w:rsidP="00386CB5">
            <w:pPr>
              <w:textAlignment w:val="baseline"/>
              <w:rPr>
                <w:rFonts w:ascii="Calibri" w:hAnsi="Calibri" w:cs="Calibri"/>
                <w:lang w:eastAsia="en-IN"/>
              </w:rPr>
            </w:pPr>
            <w:proofErr w:type="spellStart"/>
            <w:r w:rsidRPr="0059076D">
              <w:rPr>
                <w:rFonts w:ascii="Calibri" w:hAnsi="Calibri" w:cs="Calibri"/>
                <w:sz w:val="22"/>
                <w:szCs w:val="22"/>
                <w:lang w:eastAsia="en-IN"/>
              </w:rPr>
              <w:t>UpdateResume</w:t>
            </w:r>
            <w:proofErr w:type="spellEnd"/>
            <w:r w:rsidRPr="0059076D">
              <w:rPr>
                <w:rFonts w:ascii="Calibri" w:hAnsi="Calibri" w:cs="Calibri"/>
                <w:sz w:val="22"/>
                <w:szCs w:val="22"/>
                <w:lang w:eastAsia="en-IN"/>
              </w:rPr>
              <w:t> </w:t>
            </w:r>
          </w:p>
        </w:tc>
        <w:tc>
          <w:tcPr>
            <w:tcW w:w="3390" w:type="dxa"/>
            <w:tcBorders>
              <w:top w:val="single" w:sz="6" w:space="0" w:color="auto"/>
              <w:left w:val="single" w:sz="6" w:space="0" w:color="auto"/>
              <w:bottom w:val="single" w:sz="6" w:space="0" w:color="auto"/>
              <w:right w:val="single" w:sz="6" w:space="0" w:color="auto"/>
            </w:tcBorders>
            <w:hideMark/>
          </w:tcPr>
          <w:p w14:paraId="10EDBD07"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PUT /</w:t>
            </w:r>
            <w:proofErr w:type="spellStart"/>
            <w:r w:rsidRPr="0059076D">
              <w:rPr>
                <w:rFonts w:ascii="Calibri" w:hAnsi="Calibri" w:cs="Calibri"/>
                <w:sz w:val="22"/>
                <w:szCs w:val="22"/>
                <w:lang w:eastAsia="en-IN"/>
              </w:rPr>
              <w:t>api</w:t>
            </w:r>
            <w:proofErr w:type="spellEnd"/>
            <w:r w:rsidRPr="0059076D">
              <w:rPr>
                <w:rFonts w:ascii="Calibri" w:hAnsi="Calibri" w:cs="Calibri"/>
                <w:sz w:val="22"/>
                <w:szCs w:val="22"/>
                <w:lang w:eastAsia="en-IN"/>
              </w:rPr>
              <w:t>/resumes/{id} </w:t>
            </w:r>
          </w:p>
        </w:tc>
        <w:tc>
          <w:tcPr>
            <w:tcW w:w="3870" w:type="dxa"/>
            <w:tcBorders>
              <w:top w:val="single" w:sz="6" w:space="0" w:color="auto"/>
              <w:left w:val="single" w:sz="6" w:space="0" w:color="auto"/>
              <w:bottom w:val="single" w:sz="6" w:space="0" w:color="auto"/>
              <w:right w:val="single" w:sz="6" w:space="0" w:color="auto"/>
            </w:tcBorders>
            <w:hideMark/>
          </w:tcPr>
          <w:p w14:paraId="0B796487"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Updates resume details (edit/rename) </w:t>
            </w:r>
          </w:p>
        </w:tc>
      </w:tr>
      <w:tr w:rsidR="00386CB5" w:rsidRPr="00C65D82" w14:paraId="54502C52" w14:textId="77777777">
        <w:tc>
          <w:tcPr>
            <w:tcW w:w="1965" w:type="dxa"/>
            <w:tcBorders>
              <w:top w:val="single" w:sz="6" w:space="0" w:color="auto"/>
              <w:left w:val="single" w:sz="6" w:space="0" w:color="auto"/>
              <w:bottom w:val="single" w:sz="6" w:space="0" w:color="auto"/>
              <w:right w:val="single" w:sz="6" w:space="0" w:color="auto"/>
            </w:tcBorders>
            <w:hideMark/>
          </w:tcPr>
          <w:p w14:paraId="15EAE15D" w14:textId="77777777" w:rsidR="00386CB5" w:rsidRPr="0059076D" w:rsidRDefault="00386CB5" w:rsidP="00386CB5">
            <w:pPr>
              <w:textAlignment w:val="baseline"/>
              <w:rPr>
                <w:rFonts w:ascii="Calibri" w:hAnsi="Calibri" w:cs="Calibri"/>
                <w:lang w:eastAsia="en-IN"/>
              </w:rPr>
            </w:pPr>
            <w:proofErr w:type="spellStart"/>
            <w:r w:rsidRPr="0059076D">
              <w:rPr>
                <w:rFonts w:ascii="Calibri" w:hAnsi="Calibri" w:cs="Calibri"/>
                <w:sz w:val="22"/>
                <w:szCs w:val="22"/>
                <w:lang w:eastAsia="en-IN"/>
              </w:rPr>
              <w:t>DownloadResume</w:t>
            </w:r>
            <w:proofErr w:type="spellEnd"/>
            <w:r w:rsidRPr="0059076D">
              <w:rPr>
                <w:rFonts w:ascii="Calibri" w:hAnsi="Calibri" w:cs="Calibri"/>
                <w:sz w:val="22"/>
                <w:szCs w:val="22"/>
                <w:lang w:eastAsia="en-IN"/>
              </w:rPr>
              <w:t> </w:t>
            </w:r>
          </w:p>
        </w:tc>
        <w:tc>
          <w:tcPr>
            <w:tcW w:w="3390" w:type="dxa"/>
            <w:tcBorders>
              <w:top w:val="single" w:sz="6" w:space="0" w:color="auto"/>
              <w:left w:val="single" w:sz="6" w:space="0" w:color="auto"/>
              <w:bottom w:val="single" w:sz="6" w:space="0" w:color="auto"/>
              <w:right w:val="single" w:sz="6" w:space="0" w:color="auto"/>
            </w:tcBorders>
            <w:hideMark/>
          </w:tcPr>
          <w:p w14:paraId="6ED46487"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GET /</w:t>
            </w:r>
            <w:proofErr w:type="spellStart"/>
            <w:r w:rsidRPr="0059076D">
              <w:rPr>
                <w:rFonts w:ascii="Calibri" w:hAnsi="Calibri" w:cs="Calibri"/>
                <w:sz w:val="22"/>
                <w:szCs w:val="22"/>
                <w:lang w:eastAsia="en-IN"/>
              </w:rPr>
              <w:t>api</w:t>
            </w:r>
            <w:proofErr w:type="spellEnd"/>
            <w:r w:rsidRPr="0059076D">
              <w:rPr>
                <w:rFonts w:ascii="Calibri" w:hAnsi="Calibri" w:cs="Calibri"/>
                <w:sz w:val="22"/>
                <w:szCs w:val="22"/>
                <w:lang w:eastAsia="en-IN"/>
              </w:rPr>
              <w:t>/resumes/{id}/download </w:t>
            </w:r>
          </w:p>
        </w:tc>
        <w:tc>
          <w:tcPr>
            <w:tcW w:w="3870" w:type="dxa"/>
            <w:tcBorders>
              <w:top w:val="single" w:sz="6" w:space="0" w:color="auto"/>
              <w:left w:val="single" w:sz="6" w:space="0" w:color="auto"/>
              <w:bottom w:val="single" w:sz="6" w:space="0" w:color="auto"/>
              <w:right w:val="single" w:sz="6" w:space="0" w:color="auto"/>
            </w:tcBorders>
            <w:hideMark/>
          </w:tcPr>
          <w:p w14:paraId="652194A3"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Downloads resume in selected format </w:t>
            </w:r>
          </w:p>
        </w:tc>
      </w:tr>
      <w:tr w:rsidR="00386CB5" w:rsidRPr="00C65D82" w14:paraId="61D57EF6" w14:textId="77777777">
        <w:tc>
          <w:tcPr>
            <w:tcW w:w="1965" w:type="dxa"/>
            <w:tcBorders>
              <w:top w:val="single" w:sz="6" w:space="0" w:color="auto"/>
              <w:left w:val="single" w:sz="6" w:space="0" w:color="auto"/>
              <w:bottom w:val="single" w:sz="6" w:space="0" w:color="auto"/>
              <w:right w:val="single" w:sz="6" w:space="0" w:color="auto"/>
            </w:tcBorders>
            <w:hideMark/>
          </w:tcPr>
          <w:p w14:paraId="22C13057" w14:textId="77777777" w:rsidR="00386CB5" w:rsidRPr="0059076D" w:rsidRDefault="00386CB5" w:rsidP="00386CB5">
            <w:pPr>
              <w:textAlignment w:val="baseline"/>
              <w:rPr>
                <w:rFonts w:ascii="Calibri" w:hAnsi="Calibri" w:cs="Calibri"/>
                <w:lang w:eastAsia="en-IN"/>
              </w:rPr>
            </w:pPr>
            <w:proofErr w:type="spellStart"/>
            <w:r w:rsidRPr="0059076D">
              <w:rPr>
                <w:rFonts w:ascii="Calibri" w:hAnsi="Calibri" w:cs="Calibri"/>
                <w:sz w:val="22"/>
                <w:szCs w:val="22"/>
                <w:lang w:eastAsia="en-IN"/>
              </w:rPr>
              <w:t>CopyResume</w:t>
            </w:r>
            <w:proofErr w:type="spellEnd"/>
            <w:r w:rsidRPr="0059076D">
              <w:rPr>
                <w:rFonts w:ascii="Calibri" w:hAnsi="Calibri" w:cs="Calibri"/>
                <w:sz w:val="22"/>
                <w:szCs w:val="22"/>
                <w:lang w:eastAsia="en-IN"/>
              </w:rPr>
              <w:t> </w:t>
            </w:r>
          </w:p>
        </w:tc>
        <w:tc>
          <w:tcPr>
            <w:tcW w:w="3390" w:type="dxa"/>
            <w:tcBorders>
              <w:top w:val="single" w:sz="6" w:space="0" w:color="auto"/>
              <w:left w:val="single" w:sz="6" w:space="0" w:color="auto"/>
              <w:bottom w:val="single" w:sz="6" w:space="0" w:color="auto"/>
              <w:right w:val="single" w:sz="6" w:space="0" w:color="auto"/>
            </w:tcBorders>
            <w:hideMark/>
          </w:tcPr>
          <w:p w14:paraId="68683851"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POST /</w:t>
            </w:r>
            <w:proofErr w:type="spellStart"/>
            <w:r w:rsidRPr="0059076D">
              <w:rPr>
                <w:rFonts w:ascii="Calibri" w:hAnsi="Calibri" w:cs="Calibri"/>
                <w:sz w:val="22"/>
                <w:szCs w:val="22"/>
                <w:lang w:eastAsia="en-IN"/>
              </w:rPr>
              <w:t>api</w:t>
            </w:r>
            <w:proofErr w:type="spellEnd"/>
            <w:r w:rsidRPr="0059076D">
              <w:rPr>
                <w:rFonts w:ascii="Calibri" w:hAnsi="Calibri" w:cs="Calibri"/>
                <w:sz w:val="22"/>
                <w:szCs w:val="22"/>
                <w:lang w:eastAsia="en-IN"/>
              </w:rPr>
              <w:t>/resumes/{id}/copy </w:t>
            </w:r>
          </w:p>
        </w:tc>
        <w:tc>
          <w:tcPr>
            <w:tcW w:w="3870" w:type="dxa"/>
            <w:tcBorders>
              <w:top w:val="single" w:sz="6" w:space="0" w:color="auto"/>
              <w:left w:val="single" w:sz="6" w:space="0" w:color="auto"/>
              <w:bottom w:val="single" w:sz="6" w:space="0" w:color="auto"/>
              <w:right w:val="single" w:sz="6" w:space="0" w:color="auto"/>
            </w:tcBorders>
            <w:hideMark/>
          </w:tcPr>
          <w:p w14:paraId="01457CE8"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Creates a duplicate of the resume </w:t>
            </w:r>
          </w:p>
        </w:tc>
      </w:tr>
      <w:tr w:rsidR="00386CB5" w:rsidRPr="00C65D82" w14:paraId="30C75FBD" w14:textId="77777777">
        <w:tc>
          <w:tcPr>
            <w:tcW w:w="1965" w:type="dxa"/>
            <w:tcBorders>
              <w:top w:val="single" w:sz="6" w:space="0" w:color="auto"/>
              <w:left w:val="single" w:sz="6" w:space="0" w:color="auto"/>
              <w:bottom w:val="single" w:sz="6" w:space="0" w:color="auto"/>
              <w:right w:val="single" w:sz="6" w:space="0" w:color="auto"/>
            </w:tcBorders>
            <w:hideMark/>
          </w:tcPr>
          <w:p w14:paraId="5674836D" w14:textId="77777777" w:rsidR="00386CB5" w:rsidRPr="0059076D" w:rsidRDefault="00386CB5" w:rsidP="00386CB5">
            <w:pPr>
              <w:textAlignment w:val="baseline"/>
              <w:rPr>
                <w:rFonts w:ascii="Calibri" w:hAnsi="Calibri" w:cs="Calibri"/>
                <w:lang w:eastAsia="en-IN"/>
              </w:rPr>
            </w:pPr>
            <w:proofErr w:type="spellStart"/>
            <w:r w:rsidRPr="0059076D">
              <w:rPr>
                <w:rFonts w:ascii="Calibri" w:hAnsi="Calibri" w:cs="Calibri"/>
                <w:sz w:val="22"/>
                <w:szCs w:val="22"/>
                <w:lang w:eastAsia="en-IN"/>
              </w:rPr>
              <w:t>ShareResume</w:t>
            </w:r>
            <w:proofErr w:type="spellEnd"/>
            <w:r w:rsidRPr="0059076D">
              <w:rPr>
                <w:rFonts w:ascii="Calibri" w:hAnsi="Calibri" w:cs="Calibri"/>
                <w:sz w:val="22"/>
                <w:szCs w:val="22"/>
                <w:lang w:eastAsia="en-IN"/>
              </w:rPr>
              <w:t> </w:t>
            </w:r>
          </w:p>
        </w:tc>
        <w:tc>
          <w:tcPr>
            <w:tcW w:w="3390" w:type="dxa"/>
            <w:tcBorders>
              <w:top w:val="single" w:sz="6" w:space="0" w:color="auto"/>
              <w:left w:val="single" w:sz="6" w:space="0" w:color="auto"/>
              <w:bottom w:val="single" w:sz="6" w:space="0" w:color="auto"/>
              <w:right w:val="single" w:sz="6" w:space="0" w:color="auto"/>
            </w:tcBorders>
            <w:hideMark/>
          </w:tcPr>
          <w:p w14:paraId="4EE2CCA8"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POST /</w:t>
            </w:r>
            <w:proofErr w:type="spellStart"/>
            <w:r w:rsidRPr="0059076D">
              <w:rPr>
                <w:rFonts w:ascii="Calibri" w:hAnsi="Calibri" w:cs="Calibri"/>
                <w:sz w:val="22"/>
                <w:szCs w:val="22"/>
                <w:lang w:eastAsia="en-IN"/>
              </w:rPr>
              <w:t>api</w:t>
            </w:r>
            <w:proofErr w:type="spellEnd"/>
            <w:r w:rsidRPr="0059076D">
              <w:rPr>
                <w:rFonts w:ascii="Calibri" w:hAnsi="Calibri" w:cs="Calibri"/>
                <w:sz w:val="22"/>
                <w:szCs w:val="22"/>
                <w:lang w:eastAsia="en-IN"/>
              </w:rPr>
              <w:t>/resumes/{id}/share </w:t>
            </w:r>
          </w:p>
        </w:tc>
        <w:tc>
          <w:tcPr>
            <w:tcW w:w="3870" w:type="dxa"/>
            <w:tcBorders>
              <w:top w:val="single" w:sz="6" w:space="0" w:color="auto"/>
              <w:left w:val="single" w:sz="6" w:space="0" w:color="auto"/>
              <w:bottom w:val="single" w:sz="6" w:space="0" w:color="auto"/>
              <w:right w:val="single" w:sz="6" w:space="0" w:color="auto"/>
            </w:tcBorders>
            <w:hideMark/>
          </w:tcPr>
          <w:p w14:paraId="6DD21D9F"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Shares resume with providers </w:t>
            </w:r>
          </w:p>
        </w:tc>
      </w:tr>
      <w:tr w:rsidR="00386CB5" w:rsidRPr="00C65D82" w14:paraId="612375D1" w14:textId="77777777">
        <w:tc>
          <w:tcPr>
            <w:tcW w:w="1965" w:type="dxa"/>
            <w:tcBorders>
              <w:top w:val="single" w:sz="6" w:space="0" w:color="auto"/>
              <w:left w:val="single" w:sz="6" w:space="0" w:color="auto"/>
              <w:bottom w:val="single" w:sz="6" w:space="0" w:color="auto"/>
              <w:right w:val="single" w:sz="6" w:space="0" w:color="auto"/>
            </w:tcBorders>
            <w:hideMark/>
          </w:tcPr>
          <w:p w14:paraId="6BB09C9D" w14:textId="77777777" w:rsidR="00386CB5" w:rsidRPr="0059076D" w:rsidRDefault="00386CB5" w:rsidP="00386CB5">
            <w:pPr>
              <w:textAlignment w:val="baseline"/>
              <w:rPr>
                <w:rFonts w:ascii="Calibri" w:hAnsi="Calibri" w:cs="Calibri"/>
                <w:lang w:eastAsia="en-IN"/>
              </w:rPr>
            </w:pPr>
            <w:proofErr w:type="spellStart"/>
            <w:r w:rsidRPr="0059076D">
              <w:rPr>
                <w:rFonts w:ascii="Calibri" w:hAnsi="Calibri" w:cs="Calibri"/>
                <w:sz w:val="22"/>
                <w:szCs w:val="22"/>
                <w:lang w:eastAsia="en-IN"/>
              </w:rPr>
              <w:t>DeleteResume</w:t>
            </w:r>
            <w:proofErr w:type="spellEnd"/>
            <w:r w:rsidRPr="0059076D">
              <w:rPr>
                <w:rFonts w:ascii="Calibri" w:hAnsi="Calibri" w:cs="Calibri"/>
                <w:sz w:val="22"/>
                <w:szCs w:val="22"/>
                <w:lang w:eastAsia="en-IN"/>
              </w:rPr>
              <w:t> </w:t>
            </w:r>
          </w:p>
        </w:tc>
        <w:tc>
          <w:tcPr>
            <w:tcW w:w="3390" w:type="dxa"/>
            <w:tcBorders>
              <w:top w:val="single" w:sz="6" w:space="0" w:color="auto"/>
              <w:left w:val="single" w:sz="6" w:space="0" w:color="auto"/>
              <w:bottom w:val="single" w:sz="6" w:space="0" w:color="auto"/>
              <w:right w:val="single" w:sz="6" w:space="0" w:color="auto"/>
            </w:tcBorders>
            <w:hideMark/>
          </w:tcPr>
          <w:p w14:paraId="717533C2"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DELETE /</w:t>
            </w:r>
            <w:proofErr w:type="spellStart"/>
            <w:r w:rsidRPr="0059076D">
              <w:rPr>
                <w:rFonts w:ascii="Calibri" w:hAnsi="Calibri" w:cs="Calibri"/>
                <w:sz w:val="22"/>
                <w:szCs w:val="22"/>
                <w:lang w:eastAsia="en-IN"/>
              </w:rPr>
              <w:t>api</w:t>
            </w:r>
            <w:proofErr w:type="spellEnd"/>
            <w:r w:rsidRPr="0059076D">
              <w:rPr>
                <w:rFonts w:ascii="Calibri" w:hAnsi="Calibri" w:cs="Calibri"/>
                <w:sz w:val="22"/>
                <w:szCs w:val="22"/>
                <w:lang w:eastAsia="en-IN"/>
              </w:rPr>
              <w:t>/resumes/{id} </w:t>
            </w:r>
          </w:p>
        </w:tc>
        <w:tc>
          <w:tcPr>
            <w:tcW w:w="3870" w:type="dxa"/>
            <w:tcBorders>
              <w:top w:val="single" w:sz="6" w:space="0" w:color="auto"/>
              <w:left w:val="single" w:sz="6" w:space="0" w:color="auto"/>
              <w:bottom w:val="single" w:sz="6" w:space="0" w:color="auto"/>
              <w:right w:val="single" w:sz="6" w:space="0" w:color="auto"/>
            </w:tcBorders>
            <w:hideMark/>
          </w:tcPr>
          <w:p w14:paraId="384F9C14" w14:textId="77777777" w:rsidR="00386CB5" w:rsidRPr="0059076D" w:rsidRDefault="00386CB5" w:rsidP="00386CB5">
            <w:pPr>
              <w:textAlignment w:val="baseline"/>
              <w:rPr>
                <w:rFonts w:ascii="Calibri" w:hAnsi="Calibri" w:cs="Calibri"/>
                <w:lang w:eastAsia="en-IN"/>
              </w:rPr>
            </w:pPr>
            <w:r w:rsidRPr="0059076D">
              <w:rPr>
                <w:rFonts w:ascii="Calibri" w:hAnsi="Calibri" w:cs="Calibri"/>
                <w:sz w:val="22"/>
                <w:szCs w:val="22"/>
                <w:lang w:eastAsia="en-IN"/>
              </w:rPr>
              <w:t>Deletes resume (if not primary) </w:t>
            </w:r>
          </w:p>
        </w:tc>
      </w:tr>
    </w:tbl>
    <w:p w14:paraId="286BC8DD" w14:textId="77777777" w:rsidR="00386CB5" w:rsidRPr="0059076D" w:rsidRDefault="00386CB5" w:rsidP="00386CB5">
      <w:pPr>
        <w:textAlignment w:val="baseline"/>
        <w:rPr>
          <w:rFonts w:ascii="Calibri" w:hAnsi="Calibri" w:cs="Calibri"/>
          <w:sz w:val="18"/>
          <w:szCs w:val="18"/>
          <w:lang w:eastAsia="en-IN"/>
        </w:rPr>
      </w:pPr>
      <w:r w:rsidRPr="0059076D">
        <w:rPr>
          <w:rFonts w:ascii="Calibri" w:hAnsi="Calibri" w:cs="Calibri"/>
          <w:sz w:val="22"/>
          <w:szCs w:val="22"/>
          <w:lang w:eastAsia="en-IN"/>
        </w:rPr>
        <w:t> </w:t>
      </w:r>
    </w:p>
    <w:p w14:paraId="4A059C61" w14:textId="77777777" w:rsidR="00386CB5" w:rsidRPr="0059076D" w:rsidRDefault="00386CB5" w:rsidP="00386CB5">
      <w:pPr>
        <w:textAlignment w:val="baseline"/>
        <w:rPr>
          <w:rFonts w:ascii="Calibri" w:hAnsi="Calibri" w:cs="Calibri"/>
          <w:sz w:val="18"/>
          <w:szCs w:val="18"/>
          <w:lang w:eastAsia="en-IN"/>
        </w:rPr>
      </w:pPr>
      <w:r w:rsidRPr="0059076D">
        <w:rPr>
          <w:rFonts w:ascii="Calibri" w:hAnsi="Calibri" w:cs="Calibri"/>
          <w:sz w:val="22"/>
          <w:szCs w:val="22"/>
          <w:lang w:eastAsia="en-IN"/>
        </w:rPr>
        <w:t> </w:t>
      </w:r>
    </w:p>
    <w:p w14:paraId="544D03C3" w14:textId="77777777" w:rsidR="00386CB5" w:rsidRPr="0059076D" w:rsidRDefault="00386CB5" w:rsidP="00386CB5">
      <w:pPr>
        <w:textAlignment w:val="baseline"/>
        <w:rPr>
          <w:rFonts w:ascii="Calibri" w:hAnsi="Calibri" w:cs="Calibri"/>
          <w:sz w:val="18"/>
          <w:szCs w:val="18"/>
          <w:lang w:eastAsia="en-IN"/>
        </w:rPr>
      </w:pPr>
      <w:r w:rsidRPr="0059076D">
        <w:rPr>
          <w:rFonts w:ascii="Calibri" w:hAnsi="Calibri" w:cs="Calibri"/>
          <w:color w:val="4472C4"/>
          <w:sz w:val="40"/>
          <w:szCs w:val="40"/>
          <w:lang w:eastAsia="en-IN"/>
        </w:rPr>
        <w:t> </w:t>
      </w:r>
    </w:p>
    <w:p w14:paraId="50E89606" w14:textId="77777777" w:rsidR="004F751A" w:rsidRPr="0059076D" w:rsidRDefault="004F751A">
      <w:pPr>
        <w:rPr>
          <w:rFonts w:ascii="Calibri" w:hAnsi="Calibri" w:cs="Calibri"/>
          <w:color w:val="2F5496"/>
          <w:sz w:val="40"/>
          <w:szCs w:val="40"/>
          <w:lang w:eastAsia="en-IN"/>
        </w:rPr>
      </w:pPr>
      <w:r w:rsidRPr="0059076D">
        <w:rPr>
          <w:rFonts w:ascii="Calibri" w:hAnsi="Calibri" w:cs="Calibri"/>
          <w:color w:val="2F5496"/>
          <w:sz w:val="40"/>
          <w:szCs w:val="40"/>
          <w:lang w:eastAsia="en-IN"/>
        </w:rPr>
        <w:br w:type="page"/>
      </w:r>
    </w:p>
    <w:p w14:paraId="29963778" w14:textId="5455DB96" w:rsidR="00386CB5" w:rsidRPr="0059076D" w:rsidRDefault="00386CB5" w:rsidP="007A5555">
      <w:pPr>
        <w:pStyle w:val="Heading1"/>
        <w:rPr>
          <w:rFonts w:ascii="Calibri" w:hAnsi="Calibri" w:cs="Calibri"/>
          <w:sz w:val="18"/>
          <w:szCs w:val="18"/>
          <w:lang w:eastAsia="en-IN"/>
        </w:rPr>
      </w:pPr>
      <w:r w:rsidRPr="0059076D">
        <w:rPr>
          <w:rFonts w:ascii="Calibri" w:hAnsi="Calibri" w:cs="Calibri"/>
          <w:lang w:eastAsia="en-IN"/>
        </w:rPr>
        <w:t xml:space="preserve">Use </w:t>
      </w:r>
      <w:r w:rsidR="00F24BC1" w:rsidRPr="00F24BC1">
        <w:rPr>
          <w:rFonts w:ascii="Calibri" w:hAnsi="Calibri" w:cs="Calibri"/>
          <w:lang w:eastAsia="en-IN"/>
        </w:rPr>
        <w:t>C</w:t>
      </w:r>
      <w:r w:rsidRPr="00F24BC1">
        <w:rPr>
          <w:rFonts w:ascii="Calibri" w:hAnsi="Calibri" w:cs="Calibri"/>
          <w:lang w:eastAsia="en-IN"/>
        </w:rPr>
        <w:t>ase</w:t>
      </w:r>
      <w:r w:rsidRPr="0059076D">
        <w:rPr>
          <w:rFonts w:ascii="Calibri" w:hAnsi="Calibri" w:cs="Calibri"/>
          <w:lang w:eastAsia="en-IN"/>
        </w:rPr>
        <w:t xml:space="preserve"> </w:t>
      </w:r>
      <w:r w:rsidR="004F751A" w:rsidRPr="0059076D">
        <w:rPr>
          <w:rFonts w:ascii="Calibri" w:hAnsi="Calibri" w:cs="Calibri"/>
          <w:lang w:eastAsia="en-IN"/>
        </w:rPr>
        <w:t>1</w:t>
      </w:r>
      <w:r w:rsidR="00EB63AA">
        <w:rPr>
          <w:rFonts w:ascii="Calibri" w:hAnsi="Calibri" w:cs="Calibri"/>
          <w:lang w:eastAsia="en-IN"/>
        </w:rPr>
        <w:t>6</w:t>
      </w:r>
      <w:r w:rsidRPr="0059076D">
        <w:rPr>
          <w:rFonts w:ascii="Calibri" w:hAnsi="Calibri" w:cs="Calibri"/>
          <w:lang w:eastAsia="en-IN"/>
        </w:rPr>
        <w:t>: Share Resume with Providers </w:t>
      </w:r>
    </w:p>
    <w:p w14:paraId="02DAB217" w14:textId="40CB5A1C" w:rsidR="00386CB5" w:rsidRPr="0059076D" w:rsidRDefault="00386CB5" w:rsidP="004F751A">
      <w:pPr>
        <w:pStyle w:val="Heading3"/>
        <w:rPr>
          <w:rFonts w:ascii="Calibri" w:hAnsi="Calibri" w:cs="Calibri"/>
          <w:sz w:val="18"/>
          <w:szCs w:val="18"/>
          <w:lang w:eastAsia="en-IN"/>
        </w:rPr>
      </w:pPr>
      <w:r w:rsidRPr="00B450AE">
        <w:rPr>
          <w:rFonts w:ascii="Calibri" w:hAnsi="Calibri" w:cs="Calibri"/>
        </w:rPr>
        <w:t>Description</w:t>
      </w:r>
      <w:r w:rsidR="00DD6D66" w:rsidRPr="00B450AE">
        <w:rPr>
          <w:rFonts w:ascii="Calibri" w:hAnsi="Calibri" w:cs="Calibri"/>
        </w:rPr>
        <w:t xml:space="preserve">: </w:t>
      </w:r>
    </w:p>
    <w:p w14:paraId="1AEED860" w14:textId="77777777" w:rsidR="00386CB5" w:rsidRPr="0059076D" w:rsidRDefault="00386CB5" w:rsidP="00386CB5">
      <w:pPr>
        <w:textAlignment w:val="baseline"/>
        <w:rPr>
          <w:rFonts w:ascii="Calibri" w:hAnsi="Calibri" w:cs="Calibri"/>
          <w:sz w:val="18"/>
          <w:szCs w:val="18"/>
          <w:lang w:eastAsia="en-IN"/>
        </w:rPr>
      </w:pPr>
      <w:r w:rsidRPr="0059076D">
        <w:rPr>
          <w:rFonts w:ascii="Calibri" w:hAnsi="Calibri" w:cs="Calibri"/>
          <w:lang w:eastAsia="en-IN"/>
        </w:rPr>
        <w:t xml:space="preserve">This use case allows students to securely share their resumes with providers (Colleges, Businesses, Armed Services) through </w:t>
      </w:r>
      <w:proofErr w:type="spellStart"/>
      <w:r w:rsidRPr="0059076D">
        <w:rPr>
          <w:rFonts w:ascii="Calibri" w:hAnsi="Calibri" w:cs="Calibri"/>
          <w:lang w:eastAsia="en-IN"/>
        </w:rPr>
        <w:t>ScholarPath’s</w:t>
      </w:r>
      <w:proofErr w:type="spellEnd"/>
      <w:r w:rsidRPr="0059076D">
        <w:rPr>
          <w:rFonts w:ascii="Calibri" w:hAnsi="Calibri" w:cs="Calibri"/>
          <w:lang w:eastAsia="en-IN"/>
        </w:rPr>
        <w:t xml:space="preserve"> messaging system. Resumes can only be shared under specific eligibility conditions to ensure compliance and relevance. </w:t>
      </w:r>
    </w:p>
    <w:p w14:paraId="57EFA14F" w14:textId="37EB5448" w:rsidR="00386CB5" w:rsidRPr="0059076D" w:rsidRDefault="00386CB5" w:rsidP="004F751A">
      <w:pPr>
        <w:pStyle w:val="Heading3"/>
        <w:rPr>
          <w:rFonts w:ascii="Calibri" w:hAnsi="Calibri" w:cs="Calibri"/>
          <w:sz w:val="18"/>
          <w:szCs w:val="18"/>
          <w:lang w:eastAsia="en-IN"/>
        </w:rPr>
      </w:pPr>
      <w:r w:rsidRPr="00B450AE">
        <w:rPr>
          <w:rFonts w:ascii="Calibri" w:hAnsi="Calibri" w:cs="Calibri"/>
        </w:rPr>
        <w:t>Actors</w:t>
      </w:r>
      <w:r w:rsidR="00DD6D66" w:rsidRPr="00B450AE">
        <w:rPr>
          <w:rFonts w:ascii="Calibri" w:hAnsi="Calibri" w:cs="Calibri"/>
        </w:rPr>
        <w:t xml:space="preserve">: </w:t>
      </w:r>
    </w:p>
    <w:p w14:paraId="1F0C3AA7" w14:textId="77777777" w:rsidR="00386CB5" w:rsidRPr="0059076D" w:rsidRDefault="00386CB5" w:rsidP="004B3FFC">
      <w:pPr>
        <w:numPr>
          <w:ilvl w:val="0"/>
          <w:numId w:val="167"/>
        </w:numPr>
        <w:ind w:left="1080" w:firstLine="0"/>
        <w:textAlignment w:val="baseline"/>
        <w:rPr>
          <w:rFonts w:ascii="Calibri" w:hAnsi="Calibri" w:cs="Calibri"/>
          <w:lang w:eastAsia="en-IN"/>
        </w:rPr>
      </w:pPr>
      <w:r w:rsidRPr="0059076D">
        <w:rPr>
          <w:rFonts w:ascii="Calibri" w:hAnsi="Calibri" w:cs="Calibri"/>
          <w:lang w:eastAsia="en-IN"/>
        </w:rPr>
        <w:t>Primary: Student </w:t>
      </w:r>
    </w:p>
    <w:p w14:paraId="3332E22C" w14:textId="77777777" w:rsidR="00386CB5" w:rsidRPr="0059076D" w:rsidRDefault="00386CB5" w:rsidP="004B3FFC">
      <w:pPr>
        <w:numPr>
          <w:ilvl w:val="0"/>
          <w:numId w:val="168"/>
        </w:numPr>
        <w:ind w:left="1080" w:firstLine="0"/>
        <w:textAlignment w:val="baseline"/>
        <w:rPr>
          <w:rFonts w:ascii="Calibri" w:hAnsi="Calibri" w:cs="Calibri"/>
          <w:lang w:eastAsia="en-IN"/>
        </w:rPr>
      </w:pPr>
      <w:r w:rsidRPr="0059076D">
        <w:rPr>
          <w:rFonts w:ascii="Calibri" w:hAnsi="Calibri" w:cs="Calibri"/>
          <w:lang w:eastAsia="en-IN"/>
        </w:rPr>
        <w:t>Supporting: Parent/Guardian (consent/permissions), Provider (recipient) </w:t>
      </w:r>
    </w:p>
    <w:p w14:paraId="421B9317" w14:textId="039B454D" w:rsidR="00386CB5" w:rsidRPr="0059076D" w:rsidRDefault="00386CB5" w:rsidP="004F751A">
      <w:pPr>
        <w:pStyle w:val="Heading3"/>
        <w:rPr>
          <w:rFonts w:ascii="Calibri" w:hAnsi="Calibri" w:cs="Calibri"/>
          <w:sz w:val="18"/>
          <w:szCs w:val="18"/>
          <w:lang w:eastAsia="en-IN"/>
        </w:rPr>
      </w:pPr>
      <w:r w:rsidRPr="00B450AE">
        <w:rPr>
          <w:rFonts w:ascii="Calibri" w:hAnsi="Calibri" w:cs="Calibri"/>
        </w:rPr>
        <w:t>Goal</w:t>
      </w:r>
      <w:r w:rsidR="00DD6D66" w:rsidRPr="00B450AE">
        <w:rPr>
          <w:rFonts w:ascii="Calibri" w:hAnsi="Calibri" w:cs="Calibri"/>
        </w:rPr>
        <w:t xml:space="preserve">: </w:t>
      </w:r>
    </w:p>
    <w:p w14:paraId="36E6C2C8" w14:textId="77777777" w:rsidR="00386CB5" w:rsidRPr="0059076D" w:rsidRDefault="00386CB5" w:rsidP="00386CB5">
      <w:pPr>
        <w:textAlignment w:val="baseline"/>
        <w:rPr>
          <w:rFonts w:ascii="Calibri" w:hAnsi="Calibri" w:cs="Calibri"/>
          <w:sz w:val="18"/>
          <w:szCs w:val="18"/>
          <w:lang w:eastAsia="en-IN"/>
        </w:rPr>
      </w:pPr>
      <w:r w:rsidRPr="0059076D">
        <w:rPr>
          <w:rFonts w:ascii="Calibri" w:hAnsi="Calibri" w:cs="Calibri"/>
          <w:lang w:eastAsia="en-IN"/>
        </w:rPr>
        <w:t>To enable students in Grades 9–12 to share their resumes with providers they have previously interacted with. </w:t>
      </w:r>
    </w:p>
    <w:p w14:paraId="4DCB3BF0" w14:textId="2BA70E7E" w:rsidR="00386CB5" w:rsidRPr="0059076D" w:rsidRDefault="00386CB5" w:rsidP="004F751A">
      <w:pPr>
        <w:pStyle w:val="Heading3"/>
        <w:rPr>
          <w:rFonts w:ascii="Calibri" w:hAnsi="Calibri" w:cs="Calibri"/>
          <w:sz w:val="18"/>
          <w:szCs w:val="18"/>
          <w:lang w:eastAsia="en-IN"/>
        </w:rPr>
      </w:pPr>
      <w:r w:rsidRPr="00B450AE">
        <w:rPr>
          <w:rFonts w:ascii="Calibri" w:hAnsi="Calibri" w:cs="Calibri"/>
        </w:rPr>
        <w:t>Trigger</w:t>
      </w:r>
      <w:r w:rsidR="00DD6D66" w:rsidRPr="00B450AE">
        <w:rPr>
          <w:rFonts w:ascii="Calibri" w:hAnsi="Calibri" w:cs="Calibri"/>
        </w:rPr>
        <w:t xml:space="preserve">: </w:t>
      </w:r>
    </w:p>
    <w:p w14:paraId="08C73265" w14:textId="77777777" w:rsidR="00386CB5" w:rsidRPr="0059076D" w:rsidRDefault="00386CB5" w:rsidP="00386CB5">
      <w:pPr>
        <w:textAlignment w:val="baseline"/>
        <w:rPr>
          <w:rFonts w:ascii="Calibri" w:hAnsi="Calibri" w:cs="Calibri"/>
          <w:sz w:val="18"/>
          <w:szCs w:val="18"/>
          <w:lang w:eastAsia="en-IN"/>
        </w:rPr>
      </w:pPr>
      <w:r w:rsidRPr="0059076D">
        <w:rPr>
          <w:rFonts w:ascii="Calibri" w:hAnsi="Calibri" w:cs="Calibri"/>
          <w:lang w:eastAsia="en-IN"/>
        </w:rPr>
        <w:t>The student clicks the Share option from the 3-dot menu on a resume in the Your Resumes table. </w:t>
      </w:r>
    </w:p>
    <w:p w14:paraId="5CE4F5C0" w14:textId="1E268E08" w:rsidR="00386CB5" w:rsidRPr="0059076D" w:rsidRDefault="00386CB5" w:rsidP="004F751A">
      <w:pPr>
        <w:pStyle w:val="Heading3"/>
        <w:rPr>
          <w:rFonts w:ascii="Calibri" w:hAnsi="Calibri" w:cs="Calibri"/>
          <w:sz w:val="18"/>
          <w:szCs w:val="18"/>
          <w:lang w:eastAsia="en-IN"/>
        </w:rPr>
      </w:pPr>
      <w:r w:rsidRPr="00B450AE">
        <w:rPr>
          <w:rFonts w:ascii="Calibri" w:hAnsi="Calibri" w:cs="Calibri"/>
        </w:rPr>
        <w:t>Business Rules</w:t>
      </w:r>
      <w:r w:rsidR="00DD6D66" w:rsidRPr="00B450AE">
        <w:rPr>
          <w:rFonts w:ascii="Calibri" w:hAnsi="Calibri" w:cs="Calibri"/>
        </w:rPr>
        <w:t xml:space="preserve">: </w:t>
      </w:r>
    </w:p>
    <w:p w14:paraId="56B4B545" w14:textId="77777777" w:rsidR="00386CB5" w:rsidRPr="0059076D" w:rsidRDefault="00386CB5" w:rsidP="004B3FFC">
      <w:pPr>
        <w:numPr>
          <w:ilvl w:val="0"/>
          <w:numId w:val="169"/>
        </w:numPr>
        <w:ind w:left="1080" w:firstLine="0"/>
        <w:textAlignment w:val="baseline"/>
        <w:rPr>
          <w:rFonts w:ascii="Calibri" w:hAnsi="Calibri" w:cs="Calibri"/>
          <w:lang w:eastAsia="en-IN"/>
        </w:rPr>
      </w:pPr>
      <w:r w:rsidRPr="0059076D">
        <w:rPr>
          <w:rFonts w:ascii="Calibri" w:hAnsi="Calibri" w:cs="Calibri"/>
          <w:lang w:val="en-US" w:eastAsia="en-IN"/>
        </w:rPr>
        <w:t>Parental Permission Check:</w:t>
      </w:r>
      <w:r w:rsidRPr="0059076D">
        <w:rPr>
          <w:rFonts w:ascii="Calibri" w:hAnsi="Calibri" w:cs="Calibri"/>
          <w:lang w:eastAsia="en-IN"/>
        </w:rPr>
        <w:t> </w:t>
      </w:r>
    </w:p>
    <w:p w14:paraId="6D9AEED5" w14:textId="77777777" w:rsidR="00386CB5" w:rsidRPr="0059076D" w:rsidRDefault="00386CB5" w:rsidP="004B3FFC">
      <w:pPr>
        <w:numPr>
          <w:ilvl w:val="0"/>
          <w:numId w:val="170"/>
        </w:numPr>
        <w:ind w:left="1800" w:firstLine="0"/>
        <w:textAlignment w:val="baseline"/>
        <w:rPr>
          <w:rFonts w:ascii="Calibri" w:hAnsi="Calibri" w:cs="Calibri"/>
          <w:lang w:eastAsia="en-IN"/>
        </w:rPr>
      </w:pPr>
      <w:r w:rsidRPr="0059076D">
        <w:rPr>
          <w:rFonts w:ascii="Calibri" w:hAnsi="Calibri" w:cs="Calibri"/>
          <w:lang w:val="en-US" w:eastAsia="en-IN"/>
        </w:rPr>
        <w:t>Resume sharing is only available if parental permission for messaging is enabled.</w:t>
      </w:r>
      <w:r w:rsidRPr="0059076D">
        <w:rPr>
          <w:rFonts w:ascii="Calibri" w:hAnsi="Calibri" w:cs="Calibri"/>
          <w:lang w:eastAsia="en-IN"/>
        </w:rPr>
        <w:t> </w:t>
      </w:r>
    </w:p>
    <w:p w14:paraId="6BC94841" w14:textId="77777777" w:rsidR="00386CB5" w:rsidRPr="0059076D" w:rsidRDefault="00386CB5" w:rsidP="004B3FFC">
      <w:pPr>
        <w:numPr>
          <w:ilvl w:val="0"/>
          <w:numId w:val="171"/>
        </w:numPr>
        <w:ind w:left="1080" w:firstLine="0"/>
        <w:textAlignment w:val="baseline"/>
        <w:rPr>
          <w:rFonts w:ascii="Calibri" w:hAnsi="Calibri" w:cs="Calibri"/>
          <w:lang w:eastAsia="en-IN"/>
        </w:rPr>
      </w:pPr>
      <w:r w:rsidRPr="0059076D">
        <w:rPr>
          <w:rFonts w:ascii="Calibri" w:hAnsi="Calibri" w:cs="Calibri"/>
          <w:lang w:val="en-US" w:eastAsia="en-IN"/>
        </w:rPr>
        <w:t>Grade Level Restriction:</w:t>
      </w:r>
      <w:r w:rsidRPr="0059076D">
        <w:rPr>
          <w:rFonts w:ascii="Calibri" w:hAnsi="Calibri" w:cs="Calibri"/>
          <w:lang w:eastAsia="en-IN"/>
        </w:rPr>
        <w:t> </w:t>
      </w:r>
    </w:p>
    <w:p w14:paraId="23E5CE97" w14:textId="77777777" w:rsidR="00386CB5" w:rsidRPr="0059076D" w:rsidRDefault="00386CB5" w:rsidP="004B3FFC">
      <w:pPr>
        <w:numPr>
          <w:ilvl w:val="0"/>
          <w:numId w:val="172"/>
        </w:numPr>
        <w:ind w:left="1800" w:firstLine="0"/>
        <w:textAlignment w:val="baseline"/>
        <w:rPr>
          <w:rFonts w:ascii="Calibri" w:hAnsi="Calibri" w:cs="Calibri"/>
          <w:lang w:eastAsia="en-IN"/>
        </w:rPr>
      </w:pPr>
      <w:r w:rsidRPr="0059076D">
        <w:rPr>
          <w:rFonts w:ascii="Calibri" w:hAnsi="Calibri" w:cs="Calibri"/>
          <w:lang w:val="en-US" w:eastAsia="en-IN"/>
        </w:rPr>
        <w:t>Only students in Grades 9–12 are eligible to share resumes.</w:t>
      </w:r>
      <w:r w:rsidRPr="0059076D">
        <w:rPr>
          <w:rFonts w:ascii="Calibri" w:hAnsi="Calibri" w:cs="Calibri"/>
          <w:lang w:eastAsia="en-IN"/>
        </w:rPr>
        <w:t> </w:t>
      </w:r>
    </w:p>
    <w:p w14:paraId="42333CC4" w14:textId="77777777" w:rsidR="00386CB5" w:rsidRPr="0059076D" w:rsidRDefault="00386CB5" w:rsidP="004B3FFC">
      <w:pPr>
        <w:numPr>
          <w:ilvl w:val="0"/>
          <w:numId w:val="173"/>
        </w:numPr>
        <w:ind w:left="1080" w:firstLine="0"/>
        <w:textAlignment w:val="baseline"/>
        <w:rPr>
          <w:rFonts w:ascii="Calibri" w:hAnsi="Calibri" w:cs="Calibri"/>
          <w:lang w:eastAsia="en-IN"/>
        </w:rPr>
      </w:pPr>
      <w:r w:rsidRPr="0059076D">
        <w:rPr>
          <w:rFonts w:ascii="Calibri" w:hAnsi="Calibri" w:cs="Calibri"/>
          <w:lang w:val="en-US" w:eastAsia="en-IN"/>
        </w:rPr>
        <w:t>Provider Interaction Requirement:</w:t>
      </w:r>
      <w:r w:rsidRPr="0059076D">
        <w:rPr>
          <w:rFonts w:ascii="Calibri" w:hAnsi="Calibri" w:cs="Calibri"/>
          <w:lang w:eastAsia="en-IN"/>
        </w:rPr>
        <w:t> </w:t>
      </w:r>
    </w:p>
    <w:p w14:paraId="42AEF0BD" w14:textId="77777777" w:rsidR="00386CB5" w:rsidRPr="0059076D" w:rsidRDefault="00386CB5" w:rsidP="004B3FFC">
      <w:pPr>
        <w:numPr>
          <w:ilvl w:val="0"/>
          <w:numId w:val="174"/>
        </w:numPr>
        <w:ind w:left="1800" w:firstLine="0"/>
        <w:textAlignment w:val="baseline"/>
        <w:rPr>
          <w:rFonts w:ascii="Calibri" w:hAnsi="Calibri" w:cs="Calibri"/>
          <w:lang w:eastAsia="en-IN"/>
        </w:rPr>
      </w:pPr>
      <w:r w:rsidRPr="0059076D">
        <w:rPr>
          <w:rFonts w:ascii="Calibri" w:hAnsi="Calibri" w:cs="Calibri"/>
          <w:lang w:val="en-US" w:eastAsia="en-IN"/>
        </w:rPr>
        <w:t>The student must have previously exchanged messages with the provider.</w:t>
      </w:r>
      <w:r w:rsidRPr="0059076D">
        <w:rPr>
          <w:rFonts w:ascii="Calibri" w:hAnsi="Calibri" w:cs="Calibri"/>
          <w:lang w:eastAsia="en-IN"/>
        </w:rPr>
        <w:t> </w:t>
      </w:r>
    </w:p>
    <w:p w14:paraId="4C564BB7" w14:textId="77777777" w:rsidR="00386CB5" w:rsidRPr="0059076D" w:rsidRDefault="00386CB5" w:rsidP="004B3FFC">
      <w:pPr>
        <w:numPr>
          <w:ilvl w:val="0"/>
          <w:numId w:val="175"/>
        </w:numPr>
        <w:ind w:left="1800" w:firstLine="0"/>
        <w:textAlignment w:val="baseline"/>
        <w:rPr>
          <w:rFonts w:ascii="Calibri" w:hAnsi="Calibri" w:cs="Calibri"/>
          <w:lang w:eastAsia="en-IN"/>
        </w:rPr>
      </w:pPr>
      <w:r w:rsidRPr="0059076D">
        <w:rPr>
          <w:rFonts w:ascii="Calibri" w:hAnsi="Calibri" w:cs="Calibri"/>
          <w:lang w:val="en-US" w:eastAsia="en-IN"/>
        </w:rPr>
        <w:t>Only providers with existing conversation threads are displayed in the list.</w:t>
      </w:r>
      <w:r w:rsidRPr="0059076D">
        <w:rPr>
          <w:rFonts w:ascii="Calibri" w:hAnsi="Calibri" w:cs="Calibri"/>
          <w:lang w:eastAsia="en-IN"/>
        </w:rPr>
        <w:t> </w:t>
      </w:r>
    </w:p>
    <w:p w14:paraId="25A38925" w14:textId="77777777" w:rsidR="00386CB5" w:rsidRPr="0059076D" w:rsidRDefault="00386CB5" w:rsidP="004B3FFC">
      <w:pPr>
        <w:numPr>
          <w:ilvl w:val="0"/>
          <w:numId w:val="176"/>
        </w:numPr>
        <w:ind w:left="1080" w:firstLine="0"/>
        <w:textAlignment w:val="baseline"/>
        <w:rPr>
          <w:rFonts w:ascii="Calibri" w:hAnsi="Calibri" w:cs="Calibri"/>
          <w:lang w:eastAsia="en-IN"/>
        </w:rPr>
      </w:pPr>
      <w:r w:rsidRPr="0059076D">
        <w:rPr>
          <w:rFonts w:ascii="Calibri" w:hAnsi="Calibri" w:cs="Calibri"/>
          <w:lang w:val="en-US" w:eastAsia="en-IN"/>
        </w:rPr>
        <w:t>Format:</w:t>
      </w:r>
      <w:r w:rsidRPr="0059076D">
        <w:rPr>
          <w:rFonts w:ascii="Calibri" w:hAnsi="Calibri" w:cs="Calibri"/>
          <w:lang w:eastAsia="en-IN"/>
        </w:rPr>
        <w:t> </w:t>
      </w:r>
    </w:p>
    <w:p w14:paraId="0DD105DE" w14:textId="77777777" w:rsidR="00386CB5" w:rsidRPr="0059076D" w:rsidRDefault="00386CB5" w:rsidP="004B3FFC">
      <w:pPr>
        <w:numPr>
          <w:ilvl w:val="0"/>
          <w:numId w:val="177"/>
        </w:numPr>
        <w:ind w:left="1800" w:firstLine="0"/>
        <w:textAlignment w:val="baseline"/>
        <w:rPr>
          <w:rFonts w:ascii="Calibri" w:hAnsi="Calibri" w:cs="Calibri"/>
          <w:lang w:eastAsia="en-IN"/>
        </w:rPr>
      </w:pPr>
      <w:r w:rsidRPr="0059076D">
        <w:rPr>
          <w:rFonts w:ascii="Calibri" w:hAnsi="Calibri" w:cs="Calibri"/>
          <w:lang w:val="en-US" w:eastAsia="en-IN"/>
        </w:rPr>
        <w:t>Resumes are shared as ATS-compliant PDFs (generated/exported on the fly).</w:t>
      </w:r>
      <w:r w:rsidRPr="0059076D">
        <w:rPr>
          <w:rFonts w:ascii="Calibri" w:hAnsi="Calibri" w:cs="Calibri"/>
          <w:lang w:eastAsia="en-IN"/>
        </w:rPr>
        <w:t> </w:t>
      </w:r>
    </w:p>
    <w:p w14:paraId="26DADCAF" w14:textId="77777777" w:rsidR="00386CB5" w:rsidRPr="0059076D" w:rsidRDefault="00386CB5" w:rsidP="004B3FFC">
      <w:pPr>
        <w:numPr>
          <w:ilvl w:val="0"/>
          <w:numId w:val="178"/>
        </w:numPr>
        <w:ind w:left="1080" w:firstLine="0"/>
        <w:textAlignment w:val="baseline"/>
        <w:rPr>
          <w:rFonts w:ascii="Calibri" w:hAnsi="Calibri" w:cs="Calibri"/>
          <w:lang w:eastAsia="en-IN"/>
        </w:rPr>
      </w:pPr>
      <w:r w:rsidRPr="0059076D">
        <w:rPr>
          <w:rFonts w:ascii="Calibri" w:hAnsi="Calibri" w:cs="Calibri"/>
          <w:lang w:val="en-US" w:eastAsia="en-IN"/>
        </w:rPr>
        <w:t>Audit Logging:</w:t>
      </w:r>
      <w:r w:rsidRPr="0059076D">
        <w:rPr>
          <w:rFonts w:ascii="Calibri" w:hAnsi="Calibri" w:cs="Calibri"/>
          <w:lang w:eastAsia="en-IN"/>
        </w:rPr>
        <w:t> </w:t>
      </w:r>
    </w:p>
    <w:p w14:paraId="3550E08B" w14:textId="77777777" w:rsidR="00386CB5" w:rsidRPr="0059076D" w:rsidRDefault="00386CB5" w:rsidP="004B3FFC">
      <w:pPr>
        <w:numPr>
          <w:ilvl w:val="0"/>
          <w:numId w:val="179"/>
        </w:numPr>
        <w:ind w:left="1800" w:firstLine="0"/>
        <w:textAlignment w:val="baseline"/>
        <w:rPr>
          <w:rFonts w:ascii="Calibri" w:hAnsi="Calibri" w:cs="Calibri"/>
          <w:lang w:eastAsia="en-IN"/>
        </w:rPr>
      </w:pPr>
      <w:r w:rsidRPr="0059076D">
        <w:rPr>
          <w:rFonts w:ascii="Calibri" w:hAnsi="Calibri" w:cs="Calibri"/>
          <w:lang w:val="en-US" w:eastAsia="en-IN"/>
        </w:rPr>
        <w:t xml:space="preserve">Each share event must be logged with </w:t>
      </w:r>
      <w:proofErr w:type="spellStart"/>
      <w:r w:rsidRPr="0059076D">
        <w:rPr>
          <w:rFonts w:ascii="Calibri" w:hAnsi="Calibri" w:cs="Calibri"/>
          <w:lang w:val="en-US" w:eastAsia="en-IN"/>
        </w:rPr>
        <w:t>studentId</w:t>
      </w:r>
      <w:proofErr w:type="spellEnd"/>
      <w:r w:rsidRPr="0059076D">
        <w:rPr>
          <w:rFonts w:ascii="Calibri" w:hAnsi="Calibri" w:cs="Calibri"/>
          <w:lang w:val="en-US" w:eastAsia="en-IN"/>
        </w:rPr>
        <w:t xml:space="preserve">, </w:t>
      </w:r>
      <w:proofErr w:type="spellStart"/>
      <w:r w:rsidRPr="0059076D">
        <w:rPr>
          <w:rFonts w:ascii="Calibri" w:hAnsi="Calibri" w:cs="Calibri"/>
          <w:lang w:val="en-US" w:eastAsia="en-IN"/>
        </w:rPr>
        <w:t>resumeId</w:t>
      </w:r>
      <w:proofErr w:type="spellEnd"/>
      <w:r w:rsidRPr="0059076D">
        <w:rPr>
          <w:rFonts w:ascii="Calibri" w:hAnsi="Calibri" w:cs="Calibri"/>
          <w:lang w:val="en-US" w:eastAsia="en-IN"/>
        </w:rPr>
        <w:t xml:space="preserve">, </w:t>
      </w:r>
      <w:proofErr w:type="spellStart"/>
      <w:r w:rsidRPr="0059076D">
        <w:rPr>
          <w:rFonts w:ascii="Calibri" w:hAnsi="Calibri" w:cs="Calibri"/>
          <w:lang w:val="en-US" w:eastAsia="en-IN"/>
        </w:rPr>
        <w:t>providerId</w:t>
      </w:r>
      <w:proofErr w:type="spellEnd"/>
      <w:r w:rsidRPr="0059076D">
        <w:rPr>
          <w:rFonts w:ascii="Calibri" w:hAnsi="Calibri" w:cs="Calibri"/>
          <w:lang w:val="en-US" w:eastAsia="en-IN"/>
        </w:rPr>
        <w:t xml:space="preserve">, timestamp, and </w:t>
      </w:r>
      <w:proofErr w:type="spellStart"/>
      <w:r w:rsidRPr="0059076D">
        <w:rPr>
          <w:rFonts w:ascii="Calibri" w:hAnsi="Calibri" w:cs="Calibri"/>
          <w:lang w:val="en-US" w:eastAsia="en-IN"/>
        </w:rPr>
        <w:t>consentFlag</w:t>
      </w:r>
      <w:proofErr w:type="spellEnd"/>
      <w:r w:rsidRPr="0059076D">
        <w:rPr>
          <w:rFonts w:ascii="Calibri" w:hAnsi="Calibri" w:cs="Calibri"/>
          <w:lang w:val="en-US" w:eastAsia="en-IN"/>
        </w:rPr>
        <w:t>.</w:t>
      </w:r>
      <w:r w:rsidRPr="0059076D">
        <w:rPr>
          <w:rFonts w:ascii="Calibri" w:hAnsi="Calibri" w:cs="Calibri"/>
          <w:lang w:eastAsia="en-IN"/>
        </w:rPr>
        <w:t> </w:t>
      </w:r>
    </w:p>
    <w:p w14:paraId="7AC30C75" w14:textId="51895ADB" w:rsidR="00386CB5" w:rsidRPr="0059076D" w:rsidRDefault="00386CB5" w:rsidP="004F751A">
      <w:pPr>
        <w:pStyle w:val="Heading3"/>
        <w:rPr>
          <w:rFonts w:ascii="Calibri" w:hAnsi="Calibri" w:cs="Calibri"/>
          <w:sz w:val="18"/>
          <w:szCs w:val="18"/>
          <w:lang w:eastAsia="en-IN"/>
        </w:rPr>
      </w:pPr>
      <w:r w:rsidRPr="00B450AE">
        <w:rPr>
          <w:rFonts w:ascii="Calibri" w:hAnsi="Calibri" w:cs="Calibri"/>
        </w:rPr>
        <w:t>Pre</w:t>
      </w:r>
      <w:r w:rsidR="002E1A39" w:rsidRPr="00B450AE">
        <w:rPr>
          <w:rFonts w:ascii="Calibri" w:hAnsi="Calibri" w:cs="Calibri"/>
        </w:rPr>
        <w:t>-</w:t>
      </w:r>
      <w:r w:rsidRPr="00B450AE">
        <w:rPr>
          <w:rFonts w:ascii="Calibri" w:hAnsi="Calibri" w:cs="Calibri"/>
        </w:rPr>
        <w:t>Conditions</w:t>
      </w:r>
      <w:r w:rsidR="00DD6D66" w:rsidRPr="00B450AE">
        <w:rPr>
          <w:rFonts w:ascii="Calibri" w:hAnsi="Calibri" w:cs="Calibri"/>
        </w:rPr>
        <w:t xml:space="preserve">: </w:t>
      </w:r>
    </w:p>
    <w:p w14:paraId="27C1EE26" w14:textId="77777777" w:rsidR="00386CB5" w:rsidRPr="0059076D" w:rsidRDefault="00386CB5" w:rsidP="004B3FFC">
      <w:pPr>
        <w:numPr>
          <w:ilvl w:val="0"/>
          <w:numId w:val="180"/>
        </w:numPr>
        <w:ind w:left="1080" w:firstLine="0"/>
        <w:textAlignment w:val="baseline"/>
        <w:rPr>
          <w:rFonts w:ascii="Calibri" w:hAnsi="Calibri" w:cs="Calibri"/>
          <w:lang w:eastAsia="en-IN"/>
        </w:rPr>
      </w:pPr>
      <w:r w:rsidRPr="0059076D">
        <w:rPr>
          <w:rFonts w:ascii="Calibri" w:hAnsi="Calibri" w:cs="Calibri"/>
          <w:lang w:eastAsia="en-IN"/>
        </w:rPr>
        <w:t>Student is logged in and authenticated. </w:t>
      </w:r>
    </w:p>
    <w:p w14:paraId="55D9F534" w14:textId="77777777" w:rsidR="00386CB5" w:rsidRPr="0059076D" w:rsidRDefault="00386CB5" w:rsidP="004B3FFC">
      <w:pPr>
        <w:numPr>
          <w:ilvl w:val="0"/>
          <w:numId w:val="181"/>
        </w:numPr>
        <w:ind w:left="1080" w:firstLine="0"/>
        <w:textAlignment w:val="baseline"/>
        <w:rPr>
          <w:rFonts w:ascii="Calibri" w:hAnsi="Calibri" w:cs="Calibri"/>
          <w:lang w:eastAsia="en-IN"/>
        </w:rPr>
      </w:pPr>
      <w:r w:rsidRPr="0059076D">
        <w:rPr>
          <w:rFonts w:ascii="Calibri" w:hAnsi="Calibri" w:cs="Calibri"/>
          <w:lang w:eastAsia="en-IN"/>
        </w:rPr>
        <w:t>At least one resume exists in the system. </w:t>
      </w:r>
    </w:p>
    <w:p w14:paraId="25A0BE15" w14:textId="77777777" w:rsidR="00386CB5" w:rsidRPr="0059076D" w:rsidRDefault="00386CB5" w:rsidP="004B3FFC">
      <w:pPr>
        <w:numPr>
          <w:ilvl w:val="0"/>
          <w:numId w:val="182"/>
        </w:numPr>
        <w:ind w:left="1080" w:firstLine="0"/>
        <w:textAlignment w:val="baseline"/>
        <w:rPr>
          <w:rFonts w:ascii="Calibri" w:hAnsi="Calibri" w:cs="Calibri"/>
          <w:lang w:eastAsia="en-IN"/>
        </w:rPr>
      </w:pPr>
      <w:r w:rsidRPr="0059076D">
        <w:rPr>
          <w:rFonts w:ascii="Calibri" w:hAnsi="Calibri" w:cs="Calibri"/>
          <w:lang w:eastAsia="en-IN"/>
        </w:rPr>
        <w:t>Student is in Grades 9–12. </w:t>
      </w:r>
    </w:p>
    <w:p w14:paraId="22A8FE94" w14:textId="77777777" w:rsidR="00386CB5" w:rsidRPr="0059076D" w:rsidRDefault="00386CB5" w:rsidP="004B3FFC">
      <w:pPr>
        <w:numPr>
          <w:ilvl w:val="0"/>
          <w:numId w:val="183"/>
        </w:numPr>
        <w:ind w:left="1080" w:firstLine="0"/>
        <w:textAlignment w:val="baseline"/>
        <w:rPr>
          <w:rFonts w:ascii="Calibri" w:hAnsi="Calibri" w:cs="Calibri"/>
          <w:lang w:eastAsia="en-IN"/>
        </w:rPr>
      </w:pPr>
      <w:r w:rsidRPr="0059076D">
        <w:rPr>
          <w:rFonts w:ascii="Calibri" w:hAnsi="Calibri" w:cs="Calibri"/>
          <w:lang w:eastAsia="en-IN"/>
        </w:rPr>
        <w:t>Parental permissions for messaging are enabled. </w:t>
      </w:r>
    </w:p>
    <w:p w14:paraId="483B2A2A" w14:textId="77777777" w:rsidR="00386CB5" w:rsidRPr="0059076D" w:rsidRDefault="00386CB5" w:rsidP="004B3FFC">
      <w:pPr>
        <w:numPr>
          <w:ilvl w:val="0"/>
          <w:numId w:val="184"/>
        </w:numPr>
        <w:ind w:left="1080" w:firstLine="0"/>
        <w:textAlignment w:val="baseline"/>
        <w:rPr>
          <w:rFonts w:ascii="Calibri" w:hAnsi="Calibri" w:cs="Calibri"/>
          <w:lang w:eastAsia="en-IN"/>
        </w:rPr>
      </w:pPr>
      <w:r w:rsidRPr="0059076D">
        <w:rPr>
          <w:rFonts w:ascii="Calibri" w:hAnsi="Calibri" w:cs="Calibri"/>
          <w:lang w:eastAsia="en-IN"/>
        </w:rPr>
        <w:t>At least one provider exists with whom the student has an active message history. </w:t>
      </w:r>
    </w:p>
    <w:p w14:paraId="36B7A7B8" w14:textId="6148A1AD" w:rsidR="00386CB5" w:rsidRPr="00BE7E38" w:rsidRDefault="00386CB5" w:rsidP="00386CB5">
      <w:pPr>
        <w:jc w:val="center"/>
        <w:textAlignment w:val="baseline"/>
        <w:rPr>
          <w:rFonts w:ascii="Calibri" w:hAnsi="Calibri" w:cs="Calibri"/>
          <w:sz w:val="18"/>
          <w:szCs w:val="18"/>
          <w:lang w:eastAsia="en-IN"/>
        </w:rPr>
      </w:pPr>
      <w:r w:rsidRPr="0059076D">
        <w:rPr>
          <w:rFonts w:ascii="Calibri" w:hAnsi="Calibri" w:cs="Calibri"/>
          <w:sz w:val="22"/>
          <w:szCs w:val="22"/>
          <w:lang w:eastAsia="en-IN"/>
        </w:rPr>
        <w:t> </w:t>
      </w:r>
      <w:r w:rsidRPr="0059076D">
        <w:rPr>
          <w:rFonts w:ascii="Calibri" w:hAnsi="Calibri" w:cs="Calibri"/>
          <w:i/>
          <w:iCs/>
          <w:color w:val="44546A"/>
          <w:sz w:val="18"/>
          <w:szCs w:val="18"/>
          <w:lang w:eastAsia="en-IN"/>
        </w:rPr>
        <w:t xml:space="preserve"> </w:t>
      </w:r>
    </w:p>
    <w:p w14:paraId="3EAA19B5" w14:textId="6BA47D72" w:rsidR="00386CB5" w:rsidRPr="0059076D" w:rsidRDefault="00386CB5" w:rsidP="004F751A">
      <w:pPr>
        <w:pStyle w:val="Heading3"/>
        <w:rPr>
          <w:rFonts w:ascii="Calibri" w:hAnsi="Calibri" w:cs="Calibri"/>
          <w:sz w:val="18"/>
          <w:szCs w:val="18"/>
          <w:lang w:eastAsia="en-IN"/>
        </w:rPr>
      </w:pPr>
      <w:r w:rsidRPr="00B450AE">
        <w:rPr>
          <w:rFonts w:ascii="Calibri" w:hAnsi="Calibri" w:cs="Calibri"/>
        </w:rPr>
        <w:t>Steps</w:t>
      </w:r>
      <w:r w:rsidR="00DD6D66" w:rsidRPr="00B450AE">
        <w:rPr>
          <w:rFonts w:ascii="Calibri" w:hAnsi="Calibri" w:cs="Calibri"/>
        </w:rPr>
        <w:t xml:space="preserve">: </w:t>
      </w:r>
    </w:p>
    <w:p w14:paraId="1EA919C2" w14:textId="77777777" w:rsidR="00386CB5" w:rsidRPr="0059076D" w:rsidRDefault="00386CB5" w:rsidP="004B3FFC">
      <w:pPr>
        <w:numPr>
          <w:ilvl w:val="0"/>
          <w:numId w:val="185"/>
        </w:numPr>
        <w:ind w:left="1080" w:firstLine="0"/>
        <w:textAlignment w:val="baseline"/>
        <w:rPr>
          <w:rFonts w:ascii="Calibri" w:hAnsi="Calibri" w:cs="Calibri"/>
          <w:lang w:eastAsia="en-IN"/>
        </w:rPr>
      </w:pPr>
      <w:r w:rsidRPr="0059076D">
        <w:rPr>
          <w:rFonts w:ascii="Calibri" w:hAnsi="Calibri" w:cs="Calibri"/>
          <w:lang w:eastAsia="en-IN"/>
        </w:rPr>
        <w:t>Student navigates to Resume Builder → Your Resumes. </w:t>
      </w:r>
    </w:p>
    <w:p w14:paraId="584DFB9F" w14:textId="77777777" w:rsidR="00386CB5" w:rsidRPr="0059076D" w:rsidRDefault="00386CB5" w:rsidP="004B3FFC">
      <w:pPr>
        <w:numPr>
          <w:ilvl w:val="0"/>
          <w:numId w:val="186"/>
        </w:numPr>
        <w:ind w:left="1080" w:firstLine="0"/>
        <w:textAlignment w:val="baseline"/>
        <w:rPr>
          <w:rFonts w:ascii="Calibri" w:hAnsi="Calibri" w:cs="Calibri"/>
          <w:lang w:eastAsia="en-IN"/>
        </w:rPr>
      </w:pPr>
      <w:r w:rsidRPr="0059076D">
        <w:rPr>
          <w:rFonts w:ascii="Calibri" w:hAnsi="Calibri" w:cs="Calibri"/>
          <w:lang w:eastAsia="en-IN"/>
        </w:rPr>
        <w:t>Student clicks the 3-dot menu for a resume and selects Share. </w:t>
      </w:r>
    </w:p>
    <w:p w14:paraId="42BADBED" w14:textId="77777777" w:rsidR="00386CB5" w:rsidRPr="0059076D" w:rsidRDefault="00386CB5" w:rsidP="004B3FFC">
      <w:pPr>
        <w:numPr>
          <w:ilvl w:val="0"/>
          <w:numId w:val="187"/>
        </w:numPr>
        <w:ind w:left="1080" w:firstLine="0"/>
        <w:textAlignment w:val="baseline"/>
        <w:rPr>
          <w:rFonts w:ascii="Calibri" w:hAnsi="Calibri" w:cs="Calibri"/>
          <w:lang w:eastAsia="en-IN"/>
        </w:rPr>
      </w:pPr>
      <w:r w:rsidRPr="0059076D">
        <w:rPr>
          <w:rFonts w:ascii="Calibri" w:hAnsi="Calibri" w:cs="Calibri"/>
          <w:lang w:eastAsia="en-IN"/>
        </w:rPr>
        <w:t>System opens the Share Resume Modal. </w:t>
      </w:r>
    </w:p>
    <w:p w14:paraId="1593F2C9" w14:textId="77777777" w:rsidR="00386CB5" w:rsidRPr="0059076D" w:rsidRDefault="00386CB5" w:rsidP="004B3FFC">
      <w:pPr>
        <w:numPr>
          <w:ilvl w:val="0"/>
          <w:numId w:val="188"/>
        </w:numPr>
        <w:ind w:left="1080" w:firstLine="0"/>
        <w:textAlignment w:val="baseline"/>
        <w:rPr>
          <w:rFonts w:ascii="Calibri" w:hAnsi="Calibri" w:cs="Calibri"/>
          <w:lang w:eastAsia="en-IN"/>
        </w:rPr>
      </w:pPr>
      <w:r w:rsidRPr="0059076D">
        <w:rPr>
          <w:rFonts w:ascii="Calibri" w:hAnsi="Calibri" w:cs="Calibri"/>
          <w:lang w:eastAsia="en-IN"/>
        </w:rPr>
        <w:t>System validates eligibility: </w:t>
      </w:r>
    </w:p>
    <w:p w14:paraId="67D5BAC5" w14:textId="77777777" w:rsidR="00386CB5" w:rsidRPr="0059076D" w:rsidRDefault="00386CB5" w:rsidP="004B3FFC">
      <w:pPr>
        <w:numPr>
          <w:ilvl w:val="0"/>
          <w:numId w:val="189"/>
        </w:numPr>
        <w:ind w:left="1800" w:firstLine="0"/>
        <w:textAlignment w:val="baseline"/>
        <w:rPr>
          <w:rFonts w:ascii="Calibri" w:hAnsi="Calibri" w:cs="Calibri"/>
          <w:lang w:eastAsia="en-IN"/>
        </w:rPr>
      </w:pPr>
      <w:r w:rsidRPr="0059076D">
        <w:rPr>
          <w:rFonts w:ascii="Calibri" w:hAnsi="Calibri" w:cs="Calibri"/>
          <w:lang w:eastAsia="en-IN"/>
        </w:rPr>
        <w:t>Confirms student is in Grades 9–12. </w:t>
      </w:r>
    </w:p>
    <w:p w14:paraId="0D6B08C9" w14:textId="77777777" w:rsidR="00386CB5" w:rsidRPr="0059076D" w:rsidRDefault="00386CB5" w:rsidP="004B3FFC">
      <w:pPr>
        <w:numPr>
          <w:ilvl w:val="0"/>
          <w:numId w:val="190"/>
        </w:numPr>
        <w:ind w:left="1800" w:firstLine="0"/>
        <w:textAlignment w:val="baseline"/>
        <w:rPr>
          <w:rFonts w:ascii="Calibri" w:hAnsi="Calibri" w:cs="Calibri"/>
          <w:lang w:eastAsia="en-IN"/>
        </w:rPr>
      </w:pPr>
      <w:r w:rsidRPr="0059076D">
        <w:rPr>
          <w:rFonts w:ascii="Calibri" w:hAnsi="Calibri" w:cs="Calibri"/>
          <w:lang w:eastAsia="en-IN"/>
        </w:rPr>
        <w:t>Confirms parental permission for messaging is enabled. </w:t>
      </w:r>
    </w:p>
    <w:p w14:paraId="5E3CCC1A" w14:textId="77777777" w:rsidR="00386CB5" w:rsidRPr="0059076D" w:rsidRDefault="00386CB5" w:rsidP="004B3FFC">
      <w:pPr>
        <w:numPr>
          <w:ilvl w:val="0"/>
          <w:numId w:val="191"/>
        </w:numPr>
        <w:ind w:left="1800" w:firstLine="0"/>
        <w:textAlignment w:val="baseline"/>
        <w:rPr>
          <w:rFonts w:ascii="Calibri" w:hAnsi="Calibri" w:cs="Calibri"/>
          <w:lang w:eastAsia="en-IN"/>
        </w:rPr>
      </w:pPr>
      <w:r w:rsidRPr="0059076D">
        <w:rPr>
          <w:rFonts w:ascii="Calibri" w:hAnsi="Calibri" w:cs="Calibri"/>
          <w:lang w:eastAsia="en-IN"/>
        </w:rPr>
        <w:t>Filters the provider list to only those with existing conversations. </w:t>
      </w:r>
    </w:p>
    <w:p w14:paraId="5D6EED6A" w14:textId="77777777" w:rsidR="00386CB5" w:rsidRPr="0059076D" w:rsidRDefault="00386CB5" w:rsidP="004B3FFC">
      <w:pPr>
        <w:numPr>
          <w:ilvl w:val="0"/>
          <w:numId w:val="192"/>
        </w:numPr>
        <w:ind w:left="1080" w:firstLine="0"/>
        <w:textAlignment w:val="baseline"/>
        <w:rPr>
          <w:rFonts w:ascii="Calibri" w:hAnsi="Calibri" w:cs="Calibri"/>
          <w:lang w:eastAsia="en-IN"/>
        </w:rPr>
      </w:pPr>
      <w:r w:rsidRPr="0059076D">
        <w:rPr>
          <w:rFonts w:ascii="Calibri" w:hAnsi="Calibri" w:cs="Calibri"/>
          <w:lang w:eastAsia="en-IN"/>
        </w:rPr>
        <w:t>Student selects a provider from the list. </w:t>
      </w:r>
    </w:p>
    <w:p w14:paraId="0396F1E6" w14:textId="77777777" w:rsidR="00386CB5" w:rsidRPr="0059076D" w:rsidRDefault="00386CB5" w:rsidP="004B3FFC">
      <w:pPr>
        <w:numPr>
          <w:ilvl w:val="0"/>
          <w:numId w:val="193"/>
        </w:numPr>
        <w:ind w:left="1080" w:firstLine="0"/>
        <w:textAlignment w:val="baseline"/>
        <w:rPr>
          <w:rFonts w:ascii="Calibri" w:hAnsi="Calibri" w:cs="Calibri"/>
          <w:lang w:eastAsia="en-IN"/>
        </w:rPr>
      </w:pPr>
      <w:r w:rsidRPr="0059076D">
        <w:rPr>
          <w:rFonts w:ascii="Calibri" w:hAnsi="Calibri" w:cs="Calibri"/>
          <w:lang w:eastAsia="en-IN"/>
        </w:rPr>
        <w:t>Student optionally enters a short note. </w:t>
      </w:r>
    </w:p>
    <w:p w14:paraId="50CAB7BB" w14:textId="77777777" w:rsidR="00386CB5" w:rsidRPr="0059076D" w:rsidRDefault="00386CB5" w:rsidP="004B3FFC">
      <w:pPr>
        <w:numPr>
          <w:ilvl w:val="0"/>
          <w:numId w:val="194"/>
        </w:numPr>
        <w:ind w:left="1080" w:firstLine="0"/>
        <w:textAlignment w:val="baseline"/>
        <w:rPr>
          <w:rFonts w:ascii="Calibri" w:hAnsi="Calibri" w:cs="Calibri"/>
          <w:lang w:eastAsia="en-IN"/>
        </w:rPr>
      </w:pPr>
      <w:r w:rsidRPr="0059076D">
        <w:rPr>
          <w:rFonts w:ascii="Calibri" w:hAnsi="Calibri" w:cs="Calibri"/>
          <w:lang w:eastAsia="en-IN"/>
        </w:rPr>
        <w:t>System generates an ATS-compliant PDF of the selected resume. </w:t>
      </w:r>
    </w:p>
    <w:p w14:paraId="0BF75D19" w14:textId="77777777" w:rsidR="00386CB5" w:rsidRPr="0059076D" w:rsidRDefault="00386CB5" w:rsidP="004B3FFC">
      <w:pPr>
        <w:numPr>
          <w:ilvl w:val="0"/>
          <w:numId w:val="195"/>
        </w:numPr>
        <w:ind w:left="1080" w:firstLine="0"/>
        <w:textAlignment w:val="baseline"/>
        <w:rPr>
          <w:rFonts w:ascii="Calibri" w:hAnsi="Calibri" w:cs="Calibri"/>
          <w:lang w:eastAsia="en-IN"/>
        </w:rPr>
      </w:pPr>
      <w:r w:rsidRPr="0059076D">
        <w:rPr>
          <w:rFonts w:ascii="Calibri" w:hAnsi="Calibri" w:cs="Calibri"/>
          <w:lang w:eastAsia="en-IN"/>
        </w:rPr>
        <w:t>System attaches the PDF and sends it through the existing message thread. </w:t>
      </w:r>
    </w:p>
    <w:p w14:paraId="2BBB4B98" w14:textId="77777777" w:rsidR="00386CB5" w:rsidRPr="0059076D" w:rsidRDefault="00386CB5" w:rsidP="004B3FFC">
      <w:pPr>
        <w:numPr>
          <w:ilvl w:val="0"/>
          <w:numId w:val="196"/>
        </w:numPr>
        <w:ind w:left="1080" w:firstLine="0"/>
        <w:textAlignment w:val="baseline"/>
        <w:rPr>
          <w:rFonts w:ascii="Calibri" w:hAnsi="Calibri" w:cs="Calibri"/>
          <w:lang w:eastAsia="en-IN"/>
        </w:rPr>
      </w:pPr>
      <w:r w:rsidRPr="0059076D">
        <w:rPr>
          <w:rFonts w:ascii="Calibri" w:hAnsi="Calibri" w:cs="Calibri"/>
          <w:lang w:eastAsia="en-IN"/>
        </w:rPr>
        <w:t>Audit event is logged. </w:t>
      </w:r>
    </w:p>
    <w:p w14:paraId="4B4FD2F2" w14:textId="77777777" w:rsidR="00386CB5" w:rsidRPr="0059076D" w:rsidRDefault="00386CB5" w:rsidP="004B3FFC">
      <w:pPr>
        <w:numPr>
          <w:ilvl w:val="0"/>
          <w:numId w:val="197"/>
        </w:numPr>
        <w:ind w:left="1080" w:firstLine="0"/>
        <w:textAlignment w:val="baseline"/>
        <w:rPr>
          <w:rFonts w:ascii="Calibri" w:hAnsi="Calibri" w:cs="Calibri"/>
          <w:lang w:eastAsia="en-IN"/>
        </w:rPr>
      </w:pPr>
      <w:r w:rsidRPr="0059076D">
        <w:rPr>
          <w:rFonts w:ascii="Calibri" w:hAnsi="Calibri" w:cs="Calibri"/>
          <w:lang w:eastAsia="en-IN"/>
        </w:rPr>
        <w:t xml:space="preserve">Student sees success toast: </w:t>
      </w:r>
      <w:r w:rsidRPr="0059076D">
        <w:rPr>
          <w:rFonts w:ascii="Calibri" w:hAnsi="Calibri" w:cs="Calibri"/>
          <w:i/>
          <w:iCs/>
          <w:lang w:eastAsia="en-IN"/>
        </w:rPr>
        <w:t>“Resume shared successfully with [Provider Name].”</w:t>
      </w:r>
      <w:r w:rsidRPr="0059076D">
        <w:rPr>
          <w:rFonts w:ascii="Calibri" w:hAnsi="Calibri" w:cs="Calibri"/>
          <w:lang w:eastAsia="en-IN"/>
        </w:rPr>
        <w:t> </w:t>
      </w:r>
    </w:p>
    <w:p w14:paraId="505C67C1" w14:textId="4C57DA66" w:rsidR="00386CB5" w:rsidRPr="0059076D" w:rsidRDefault="00386CB5" w:rsidP="004F751A">
      <w:pPr>
        <w:pStyle w:val="Heading3"/>
        <w:rPr>
          <w:rFonts w:ascii="Calibri" w:hAnsi="Calibri" w:cs="Calibri"/>
          <w:sz w:val="18"/>
          <w:szCs w:val="18"/>
          <w:lang w:eastAsia="en-IN"/>
        </w:rPr>
      </w:pPr>
      <w:r w:rsidRPr="00B450AE">
        <w:rPr>
          <w:rFonts w:ascii="Calibri" w:hAnsi="Calibri" w:cs="Calibri"/>
        </w:rPr>
        <w:t>Negative Flow</w:t>
      </w:r>
      <w:r w:rsidR="00DD6D66" w:rsidRPr="00B450AE">
        <w:rPr>
          <w:rFonts w:ascii="Calibri" w:hAnsi="Calibri" w:cs="Calibri"/>
        </w:rPr>
        <w:t xml:space="preserve">: </w:t>
      </w:r>
    </w:p>
    <w:p w14:paraId="040528CA" w14:textId="77777777" w:rsidR="00386CB5" w:rsidRPr="0059076D" w:rsidRDefault="00386CB5" w:rsidP="004B3FFC">
      <w:pPr>
        <w:numPr>
          <w:ilvl w:val="0"/>
          <w:numId w:val="198"/>
        </w:numPr>
        <w:ind w:left="1080" w:firstLine="0"/>
        <w:textAlignment w:val="baseline"/>
        <w:rPr>
          <w:rFonts w:ascii="Calibri" w:hAnsi="Calibri" w:cs="Calibri"/>
          <w:lang w:eastAsia="en-IN"/>
        </w:rPr>
      </w:pPr>
      <w:r w:rsidRPr="0059076D">
        <w:rPr>
          <w:rFonts w:ascii="Calibri" w:hAnsi="Calibri" w:cs="Calibri"/>
          <w:lang w:eastAsia="en-IN"/>
        </w:rPr>
        <w:t xml:space="preserve">Missing parental permission → Block sharing. Show: </w:t>
      </w:r>
      <w:r w:rsidRPr="0059076D">
        <w:rPr>
          <w:rFonts w:ascii="Calibri" w:hAnsi="Calibri" w:cs="Calibri"/>
          <w:i/>
          <w:iCs/>
          <w:lang w:eastAsia="en-IN"/>
        </w:rPr>
        <w:t xml:space="preserve">“Messaging not enabled by your </w:t>
      </w:r>
      <w:r w:rsidRPr="0059076D">
        <w:rPr>
          <w:rFonts w:ascii="Calibri" w:hAnsi="Calibri" w:cs="Calibri"/>
          <w:lang w:eastAsia="en-IN"/>
        </w:rPr>
        <w:t>parent/guardian.” </w:t>
      </w:r>
    </w:p>
    <w:p w14:paraId="54FA8068" w14:textId="77777777" w:rsidR="00386CB5" w:rsidRPr="0059076D" w:rsidRDefault="00386CB5" w:rsidP="004B3FFC">
      <w:pPr>
        <w:numPr>
          <w:ilvl w:val="0"/>
          <w:numId w:val="199"/>
        </w:numPr>
        <w:ind w:left="1080" w:firstLine="0"/>
        <w:textAlignment w:val="baseline"/>
        <w:rPr>
          <w:rFonts w:ascii="Calibri" w:hAnsi="Calibri" w:cs="Calibri"/>
          <w:lang w:eastAsia="en-IN"/>
        </w:rPr>
      </w:pPr>
      <w:r w:rsidRPr="0059076D">
        <w:rPr>
          <w:rFonts w:ascii="Calibri" w:hAnsi="Calibri" w:cs="Calibri"/>
          <w:lang w:eastAsia="en-IN"/>
        </w:rPr>
        <w:t xml:space="preserve">Student not in Grades 9–12 → Block sharing. Show: </w:t>
      </w:r>
      <w:r w:rsidRPr="0059076D">
        <w:rPr>
          <w:rFonts w:ascii="Calibri" w:hAnsi="Calibri" w:cs="Calibri"/>
          <w:i/>
          <w:iCs/>
          <w:lang w:eastAsia="en-IN"/>
        </w:rPr>
        <w:t>“Resume sharing is available only for Grades 9–12.”</w:t>
      </w:r>
      <w:r w:rsidRPr="0059076D">
        <w:rPr>
          <w:rFonts w:ascii="Calibri" w:hAnsi="Calibri" w:cs="Calibri"/>
          <w:lang w:eastAsia="en-IN"/>
        </w:rPr>
        <w:t> </w:t>
      </w:r>
    </w:p>
    <w:p w14:paraId="291D0A5F" w14:textId="77777777" w:rsidR="00386CB5" w:rsidRPr="0059076D" w:rsidRDefault="00386CB5" w:rsidP="004B3FFC">
      <w:pPr>
        <w:numPr>
          <w:ilvl w:val="0"/>
          <w:numId w:val="200"/>
        </w:numPr>
        <w:ind w:left="1080" w:firstLine="0"/>
        <w:textAlignment w:val="baseline"/>
        <w:rPr>
          <w:rFonts w:ascii="Calibri" w:hAnsi="Calibri" w:cs="Calibri"/>
          <w:lang w:eastAsia="en-IN"/>
        </w:rPr>
      </w:pPr>
      <w:r w:rsidRPr="0059076D">
        <w:rPr>
          <w:rFonts w:ascii="Calibri" w:hAnsi="Calibri" w:cs="Calibri"/>
          <w:lang w:eastAsia="en-IN"/>
        </w:rPr>
        <w:t xml:space="preserve">No provider interaction → Provider list empty. Show: </w:t>
      </w:r>
      <w:r w:rsidRPr="0059076D">
        <w:rPr>
          <w:rFonts w:ascii="Calibri" w:hAnsi="Calibri" w:cs="Calibri"/>
          <w:i/>
          <w:iCs/>
          <w:lang w:eastAsia="en-IN"/>
        </w:rPr>
        <w:t>“You can only share resumes with providers you’ve messaged before.”</w:t>
      </w:r>
      <w:r w:rsidRPr="0059076D">
        <w:rPr>
          <w:rFonts w:ascii="Calibri" w:hAnsi="Calibri" w:cs="Calibri"/>
          <w:lang w:eastAsia="en-IN"/>
        </w:rPr>
        <w:t> </w:t>
      </w:r>
    </w:p>
    <w:p w14:paraId="5A23AA43" w14:textId="77777777" w:rsidR="00386CB5" w:rsidRPr="0059076D" w:rsidRDefault="00386CB5" w:rsidP="004B3FFC">
      <w:pPr>
        <w:numPr>
          <w:ilvl w:val="0"/>
          <w:numId w:val="201"/>
        </w:numPr>
        <w:ind w:left="1080" w:firstLine="0"/>
        <w:textAlignment w:val="baseline"/>
        <w:rPr>
          <w:rFonts w:ascii="Calibri" w:hAnsi="Calibri" w:cs="Calibri"/>
          <w:lang w:eastAsia="en-IN"/>
        </w:rPr>
      </w:pPr>
      <w:r w:rsidRPr="0059076D">
        <w:rPr>
          <w:rFonts w:ascii="Calibri" w:hAnsi="Calibri" w:cs="Calibri"/>
          <w:lang w:eastAsia="en-IN"/>
        </w:rPr>
        <w:t xml:space="preserve">Export/attachment error → Show: </w:t>
      </w:r>
      <w:r w:rsidRPr="0059076D">
        <w:rPr>
          <w:rFonts w:ascii="Calibri" w:hAnsi="Calibri" w:cs="Calibri"/>
          <w:i/>
          <w:iCs/>
          <w:lang w:eastAsia="en-IN"/>
        </w:rPr>
        <w:t>“Couldn’t generate resume PDF. Try again.”</w:t>
      </w:r>
      <w:r w:rsidRPr="0059076D">
        <w:rPr>
          <w:rFonts w:ascii="Calibri" w:hAnsi="Calibri" w:cs="Calibri"/>
          <w:lang w:eastAsia="en-IN"/>
        </w:rPr>
        <w:t> </w:t>
      </w:r>
    </w:p>
    <w:p w14:paraId="2547BEAF" w14:textId="77777777" w:rsidR="00386CB5" w:rsidRPr="0059076D" w:rsidRDefault="00386CB5" w:rsidP="004B3FFC">
      <w:pPr>
        <w:numPr>
          <w:ilvl w:val="0"/>
          <w:numId w:val="202"/>
        </w:numPr>
        <w:ind w:left="1080" w:firstLine="0"/>
        <w:textAlignment w:val="baseline"/>
        <w:rPr>
          <w:rFonts w:ascii="Calibri" w:hAnsi="Calibri" w:cs="Calibri"/>
          <w:lang w:eastAsia="en-IN"/>
        </w:rPr>
      </w:pPr>
      <w:r w:rsidRPr="0059076D">
        <w:rPr>
          <w:rFonts w:ascii="Calibri" w:hAnsi="Calibri" w:cs="Calibri"/>
          <w:lang w:eastAsia="en-IN"/>
        </w:rPr>
        <w:t>Network/API error → Retry prompt. </w:t>
      </w:r>
    </w:p>
    <w:p w14:paraId="4C6AFA18" w14:textId="77777777" w:rsidR="00386CB5" w:rsidRPr="0059076D" w:rsidRDefault="00386CB5" w:rsidP="004B3FFC">
      <w:pPr>
        <w:numPr>
          <w:ilvl w:val="0"/>
          <w:numId w:val="203"/>
        </w:numPr>
        <w:ind w:left="1080" w:firstLine="0"/>
        <w:textAlignment w:val="baseline"/>
        <w:rPr>
          <w:rFonts w:ascii="Calibri" w:hAnsi="Calibri" w:cs="Calibri"/>
          <w:lang w:eastAsia="en-IN"/>
        </w:rPr>
      </w:pPr>
      <w:r w:rsidRPr="0059076D">
        <w:rPr>
          <w:rFonts w:ascii="Calibri" w:hAnsi="Calibri" w:cs="Calibri"/>
          <w:lang w:eastAsia="en-IN"/>
        </w:rPr>
        <w:t>Export failure (PDF generation) → Show “Couldn’t generate PDF. Try again.”; log error; allow retry. </w:t>
      </w:r>
    </w:p>
    <w:p w14:paraId="3F093F3D" w14:textId="77777777" w:rsidR="00386CB5" w:rsidRPr="0059076D" w:rsidRDefault="00386CB5" w:rsidP="004B3FFC">
      <w:pPr>
        <w:numPr>
          <w:ilvl w:val="0"/>
          <w:numId w:val="204"/>
        </w:numPr>
        <w:ind w:left="1080" w:firstLine="0"/>
        <w:textAlignment w:val="baseline"/>
        <w:rPr>
          <w:rFonts w:ascii="Calibri" w:hAnsi="Calibri" w:cs="Calibri"/>
          <w:lang w:eastAsia="en-IN"/>
        </w:rPr>
      </w:pPr>
      <w:proofErr w:type="spellStart"/>
      <w:r w:rsidRPr="0059076D">
        <w:rPr>
          <w:rFonts w:ascii="Calibri" w:hAnsi="Calibri" w:cs="Calibri"/>
          <w:lang w:eastAsia="en-IN"/>
        </w:rPr>
        <w:t>Ratelimit</w:t>
      </w:r>
      <w:proofErr w:type="spellEnd"/>
      <w:r w:rsidRPr="0059076D">
        <w:rPr>
          <w:rFonts w:ascii="Calibri" w:hAnsi="Calibri" w:cs="Calibri"/>
          <w:lang w:eastAsia="en-IN"/>
        </w:rPr>
        <w:t xml:space="preserve"> exceeded → Show “You’ve reached the share limit. Try again later.” </w:t>
      </w:r>
    </w:p>
    <w:p w14:paraId="60CBDCCD" w14:textId="77777777" w:rsidR="00386CB5" w:rsidRPr="0059076D" w:rsidRDefault="00386CB5" w:rsidP="004B3FFC">
      <w:pPr>
        <w:numPr>
          <w:ilvl w:val="0"/>
          <w:numId w:val="205"/>
        </w:numPr>
        <w:ind w:left="1080" w:firstLine="0"/>
        <w:textAlignment w:val="baseline"/>
        <w:rPr>
          <w:rFonts w:ascii="Calibri" w:hAnsi="Calibri" w:cs="Calibri"/>
          <w:lang w:eastAsia="en-IN"/>
        </w:rPr>
      </w:pPr>
      <w:r w:rsidRPr="0059076D">
        <w:rPr>
          <w:rFonts w:ascii="Calibri" w:hAnsi="Calibri" w:cs="Calibri"/>
          <w:lang w:eastAsia="en-IN"/>
        </w:rPr>
        <w:t>Auth/session expired → Prompt reauthentication; return to modal after login. </w:t>
      </w:r>
    </w:p>
    <w:p w14:paraId="07E295EB" w14:textId="5BC4EAF6" w:rsidR="00386CB5" w:rsidRPr="0059076D" w:rsidRDefault="00386CB5" w:rsidP="004F751A">
      <w:pPr>
        <w:pStyle w:val="Heading3"/>
        <w:rPr>
          <w:rFonts w:ascii="Calibri" w:hAnsi="Calibri" w:cs="Calibri"/>
          <w:sz w:val="18"/>
          <w:szCs w:val="18"/>
          <w:lang w:eastAsia="en-IN"/>
        </w:rPr>
      </w:pPr>
      <w:r w:rsidRPr="00B450AE">
        <w:rPr>
          <w:rFonts w:ascii="Calibri" w:hAnsi="Calibri" w:cs="Calibri"/>
        </w:rPr>
        <w:t>Post</w:t>
      </w:r>
      <w:r w:rsidR="002E1A39" w:rsidRPr="00B450AE">
        <w:rPr>
          <w:rFonts w:ascii="Calibri" w:hAnsi="Calibri" w:cs="Calibri"/>
        </w:rPr>
        <w:t xml:space="preserve"> </w:t>
      </w:r>
      <w:r w:rsidRPr="00B450AE">
        <w:rPr>
          <w:rFonts w:ascii="Calibri" w:hAnsi="Calibri" w:cs="Calibri"/>
        </w:rPr>
        <w:t>Condition</w:t>
      </w:r>
      <w:r w:rsidR="002E1A39" w:rsidRPr="00B450AE">
        <w:rPr>
          <w:rFonts w:ascii="Calibri" w:hAnsi="Calibri" w:cs="Calibri"/>
        </w:rPr>
        <w:t>s</w:t>
      </w:r>
      <w:r w:rsidRPr="0059076D">
        <w:rPr>
          <w:rFonts w:ascii="Calibri" w:hAnsi="Calibri" w:cs="Calibri"/>
          <w:lang w:eastAsia="en-IN"/>
        </w:rPr>
        <w:t> </w:t>
      </w:r>
    </w:p>
    <w:p w14:paraId="1A9E0C00" w14:textId="77777777" w:rsidR="00386CB5" w:rsidRPr="0059076D" w:rsidRDefault="00386CB5" w:rsidP="004B3FFC">
      <w:pPr>
        <w:numPr>
          <w:ilvl w:val="0"/>
          <w:numId w:val="206"/>
        </w:numPr>
        <w:ind w:left="1080" w:firstLine="0"/>
        <w:textAlignment w:val="baseline"/>
        <w:rPr>
          <w:rFonts w:ascii="Calibri" w:hAnsi="Calibri" w:cs="Calibri"/>
          <w:lang w:eastAsia="en-IN"/>
        </w:rPr>
      </w:pPr>
      <w:r w:rsidRPr="0059076D">
        <w:rPr>
          <w:rFonts w:ascii="Calibri" w:hAnsi="Calibri" w:cs="Calibri"/>
          <w:lang w:eastAsia="en-IN"/>
        </w:rPr>
        <w:t>Resume is shared with the selected provider via the existing message thread. </w:t>
      </w:r>
    </w:p>
    <w:p w14:paraId="3C3F153F" w14:textId="77777777" w:rsidR="00386CB5" w:rsidRPr="0059076D" w:rsidRDefault="00386CB5" w:rsidP="004B3FFC">
      <w:pPr>
        <w:numPr>
          <w:ilvl w:val="0"/>
          <w:numId w:val="207"/>
        </w:numPr>
        <w:ind w:left="1080" w:firstLine="0"/>
        <w:textAlignment w:val="baseline"/>
        <w:rPr>
          <w:rFonts w:ascii="Calibri" w:hAnsi="Calibri" w:cs="Calibri"/>
          <w:lang w:eastAsia="en-IN"/>
        </w:rPr>
      </w:pPr>
      <w:r w:rsidRPr="0059076D">
        <w:rPr>
          <w:rFonts w:ascii="Calibri" w:hAnsi="Calibri" w:cs="Calibri"/>
          <w:lang w:eastAsia="en-IN"/>
        </w:rPr>
        <w:t>Event captured in audit log; student sees confirmation and can open the conversation. </w:t>
      </w:r>
    </w:p>
    <w:p w14:paraId="5B1EE308" w14:textId="107FE10F" w:rsidR="00386CB5" w:rsidRPr="0059076D" w:rsidRDefault="00386CB5" w:rsidP="004F751A">
      <w:pPr>
        <w:pStyle w:val="Heading3"/>
        <w:rPr>
          <w:rFonts w:ascii="Calibri" w:hAnsi="Calibri" w:cs="Calibri"/>
          <w:sz w:val="18"/>
          <w:szCs w:val="18"/>
          <w:lang w:eastAsia="en-IN"/>
        </w:rPr>
      </w:pPr>
      <w:r w:rsidRPr="00B450AE">
        <w:rPr>
          <w:rFonts w:ascii="Calibri" w:hAnsi="Calibri" w:cs="Calibri"/>
        </w:rPr>
        <w:t>Special Requirements</w:t>
      </w:r>
      <w:r w:rsidR="00DD6D66" w:rsidRPr="00B450AE">
        <w:rPr>
          <w:rFonts w:ascii="Calibri" w:hAnsi="Calibri" w:cs="Calibri"/>
        </w:rPr>
        <w:t xml:space="preserve">: </w:t>
      </w:r>
    </w:p>
    <w:p w14:paraId="4AF89F3E" w14:textId="77777777" w:rsidR="00386CB5" w:rsidRPr="0059076D" w:rsidRDefault="00386CB5" w:rsidP="004B3FFC">
      <w:pPr>
        <w:numPr>
          <w:ilvl w:val="0"/>
          <w:numId w:val="208"/>
        </w:numPr>
        <w:ind w:left="1080" w:firstLine="0"/>
        <w:textAlignment w:val="baseline"/>
        <w:rPr>
          <w:rFonts w:ascii="Calibri" w:hAnsi="Calibri" w:cs="Calibri"/>
          <w:lang w:eastAsia="en-IN"/>
        </w:rPr>
      </w:pPr>
      <w:r w:rsidRPr="0059076D">
        <w:rPr>
          <w:rFonts w:ascii="Calibri" w:hAnsi="Calibri" w:cs="Calibri"/>
          <w:lang w:eastAsia="en-IN"/>
        </w:rPr>
        <w:t xml:space="preserve">Accessibility: Modal, search, and preview are </w:t>
      </w:r>
      <w:proofErr w:type="spellStart"/>
      <w:r w:rsidRPr="0059076D">
        <w:rPr>
          <w:rFonts w:ascii="Calibri" w:hAnsi="Calibri" w:cs="Calibri"/>
          <w:lang w:eastAsia="en-IN"/>
        </w:rPr>
        <w:t>keyboardnavigable</w:t>
      </w:r>
      <w:proofErr w:type="spellEnd"/>
      <w:r w:rsidRPr="0059076D">
        <w:rPr>
          <w:rFonts w:ascii="Calibri" w:hAnsi="Calibri" w:cs="Calibri"/>
          <w:lang w:eastAsia="en-IN"/>
        </w:rPr>
        <w:t xml:space="preserve"> with ARIA labels. </w:t>
      </w:r>
    </w:p>
    <w:p w14:paraId="3F01F899" w14:textId="77777777" w:rsidR="00386CB5" w:rsidRPr="0059076D" w:rsidRDefault="00386CB5" w:rsidP="004B3FFC">
      <w:pPr>
        <w:numPr>
          <w:ilvl w:val="0"/>
          <w:numId w:val="209"/>
        </w:numPr>
        <w:ind w:left="1080" w:firstLine="0"/>
        <w:textAlignment w:val="baseline"/>
        <w:rPr>
          <w:rFonts w:ascii="Calibri" w:hAnsi="Calibri" w:cs="Calibri"/>
          <w:lang w:eastAsia="en-IN"/>
        </w:rPr>
      </w:pPr>
      <w:r w:rsidRPr="0059076D">
        <w:rPr>
          <w:rFonts w:ascii="Calibri" w:hAnsi="Calibri" w:cs="Calibri"/>
          <w:lang w:eastAsia="en-IN"/>
        </w:rPr>
        <w:t>Localization: All labels/messages support i18n. </w:t>
      </w:r>
    </w:p>
    <w:p w14:paraId="49AACEB6" w14:textId="77777777" w:rsidR="00386CB5" w:rsidRPr="0059076D" w:rsidRDefault="00386CB5" w:rsidP="004B3FFC">
      <w:pPr>
        <w:numPr>
          <w:ilvl w:val="0"/>
          <w:numId w:val="210"/>
        </w:numPr>
        <w:ind w:left="1080" w:firstLine="0"/>
        <w:textAlignment w:val="baseline"/>
        <w:rPr>
          <w:rFonts w:ascii="Calibri" w:hAnsi="Calibri" w:cs="Calibri"/>
          <w:lang w:eastAsia="en-IN"/>
        </w:rPr>
      </w:pPr>
      <w:r w:rsidRPr="0059076D">
        <w:rPr>
          <w:rFonts w:ascii="Calibri" w:hAnsi="Calibri" w:cs="Calibri"/>
          <w:lang w:eastAsia="en-IN"/>
        </w:rPr>
        <w:t xml:space="preserve">Performance: Provider search results &lt; 300 </w:t>
      </w:r>
      <w:proofErr w:type="spellStart"/>
      <w:r w:rsidRPr="0059076D">
        <w:rPr>
          <w:rFonts w:ascii="Calibri" w:hAnsi="Calibri" w:cs="Calibri"/>
          <w:lang w:eastAsia="en-IN"/>
        </w:rPr>
        <w:t>ms</w:t>
      </w:r>
      <w:proofErr w:type="spellEnd"/>
      <w:r w:rsidRPr="0059076D">
        <w:rPr>
          <w:rFonts w:ascii="Calibri" w:hAnsi="Calibri" w:cs="Calibri"/>
          <w:lang w:eastAsia="en-IN"/>
        </w:rPr>
        <w:t xml:space="preserve"> (99p); export uses caching where safe. </w:t>
      </w:r>
    </w:p>
    <w:p w14:paraId="38C900BF" w14:textId="77777777" w:rsidR="00386CB5" w:rsidRPr="0059076D" w:rsidRDefault="00386CB5" w:rsidP="004B3FFC">
      <w:pPr>
        <w:numPr>
          <w:ilvl w:val="0"/>
          <w:numId w:val="211"/>
        </w:numPr>
        <w:ind w:left="1080" w:firstLine="0"/>
        <w:textAlignment w:val="baseline"/>
        <w:rPr>
          <w:rFonts w:ascii="Calibri" w:hAnsi="Calibri" w:cs="Calibri"/>
          <w:lang w:eastAsia="en-IN"/>
        </w:rPr>
      </w:pPr>
      <w:r w:rsidRPr="0059076D">
        <w:rPr>
          <w:rFonts w:ascii="Calibri" w:hAnsi="Calibri" w:cs="Calibri"/>
          <w:lang w:eastAsia="en-IN"/>
        </w:rPr>
        <w:t>Observability: Emit telemetry (</w:t>
      </w:r>
      <w:proofErr w:type="spellStart"/>
      <w:r w:rsidRPr="0059076D">
        <w:rPr>
          <w:rFonts w:ascii="Calibri" w:hAnsi="Calibri" w:cs="Calibri"/>
          <w:lang w:eastAsia="en-IN"/>
        </w:rPr>
        <w:t>share_started</w:t>
      </w:r>
      <w:proofErr w:type="spellEnd"/>
      <w:r w:rsidRPr="0059076D">
        <w:rPr>
          <w:rFonts w:ascii="Calibri" w:hAnsi="Calibri" w:cs="Calibri"/>
          <w:lang w:eastAsia="en-IN"/>
        </w:rPr>
        <w:t xml:space="preserve">, </w:t>
      </w:r>
      <w:proofErr w:type="spellStart"/>
      <w:r w:rsidRPr="0059076D">
        <w:rPr>
          <w:rFonts w:ascii="Calibri" w:hAnsi="Calibri" w:cs="Calibri"/>
          <w:lang w:eastAsia="en-IN"/>
        </w:rPr>
        <w:t>share_succeeded</w:t>
      </w:r>
      <w:proofErr w:type="spellEnd"/>
      <w:r w:rsidRPr="0059076D">
        <w:rPr>
          <w:rFonts w:ascii="Calibri" w:hAnsi="Calibri" w:cs="Calibri"/>
          <w:lang w:eastAsia="en-IN"/>
        </w:rPr>
        <w:t xml:space="preserve">, </w:t>
      </w:r>
      <w:proofErr w:type="spellStart"/>
      <w:r w:rsidRPr="0059076D">
        <w:rPr>
          <w:rFonts w:ascii="Calibri" w:hAnsi="Calibri" w:cs="Calibri"/>
          <w:lang w:eastAsia="en-IN"/>
        </w:rPr>
        <w:t>share_failed</w:t>
      </w:r>
      <w:proofErr w:type="spellEnd"/>
      <w:r w:rsidRPr="0059076D">
        <w:rPr>
          <w:rFonts w:ascii="Calibri" w:hAnsi="Calibri" w:cs="Calibri"/>
          <w:lang w:eastAsia="en-IN"/>
        </w:rPr>
        <w:t>) with error codes. </w:t>
      </w:r>
    </w:p>
    <w:p w14:paraId="122E770E" w14:textId="75F2A9A1" w:rsidR="00386CB5" w:rsidRPr="0059076D" w:rsidRDefault="00386CB5" w:rsidP="004F751A">
      <w:pPr>
        <w:pStyle w:val="Heading3"/>
        <w:rPr>
          <w:rFonts w:ascii="Calibri" w:hAnsi="Calibri" w:cs="Calibri"/>
          <w:sz w:val="18"/>
          <w:szCs w:val="18"/>
          <w:lang w:eastAsia="en-IN"/>
        </w:rPr>
      </w:pPr>
      <w:r w:rsidRPr="00B450AE">
        <w:rPr>
          <w:rFonts w:ascii="Calibri" w:hAnsi="Calibri" w:cs="Calibri"/>
        </w:rPr>
        <w:t>Constraints</w:t>
      </w:r>
      <w:r w:rsidR="00DD6D66" w:rsidRPr="00B450AE">
        <w:rPr>
          <w:rFonts w:ascii="Calibri" w:hAnsi="Calibri" w:cs="Calibri"/>
        </w:rPr>
        <w:t xml:space="preserve">: </w:t>
      </w:r>
    </w:p>
    <w:p w14:paraId="1B9A1B7F" w14:textId="77777777" w:rsidR="00386CB5" w:rsidRPr="0059076D" w:rsidRDefault="00386CB5" w:rsidP="004B3FFC">
      <w:pPr>
        <w:numPr>
          <w:ilvl w:val="0"/>
          <w:numId w:val="212"/>
        </w:numPr>
        <w:ind w:left="1080" w:firstLine="0"/>
        <w:textAlignment w:val="baseline"/>
        <w:rPr>
          <w:rFonts w:ascii="Calibri" w:hAnsi="Calibri" w:cs="Calibri"/>
          <w:lang w:eastAsia="en-IN"/>
        </w:rPr>
      </w:pPr>
      <w:r w:rsidRPr="0059076D">
        <w:rPr>
          <w:rFonts w:ascii="Calibri" w:hAnsi="Calibri" w:cs="Calibri"/>
          <w:lang w:eastAsia="en-IN"/>
        </w:rPr>
        <w:t>Student must be in Grades 9–12. </w:t>
      </w:r>
    </w:p>
    <w:p w14:paraId="021D8E96" w14:textId="77777777" w:rsidR="00386CB5" w:rsidRPr="0059076D" w:rsidRDefault="00386CB5" w:rsidP="004B3FFC">
      <w:pPr>
        <w:numPr>
          <w:ilvl w:val="0"/>
          <w:numId w:val="213"/>
        </w:numPr>
        <w:ind w:left="1080" w:firstLine="0"/>
        <w:textAlignment w:val="baseline"/>
        <w:rPr>
          <w:rFonts w:ascii="Calibri" w:hAnsi="Calibri" w:cs="Calibri"/>
          <w:lang w:eastAsia="en-IN"/>
        </w:rPr>
      </w:pPr>
      <w:r w:rsidRPr="0059076D">
        <w:rPr>
          <w:rFonts w:ascii="Calibri" w:hAnsi="Calibri" w:cs="Calibri"/>
          <w:lang w:eastAsia="en-IN"/>
        </w:rPr>
        <w:t>At least one existing provider conversation is required. </w:t>
      </w:r>
    </w:p>
    <w:p w14:paraId="42F3D3DA" w14:textId="77777777" w:rsidR="00386CB5" w:rsidRPr="0059076D" w:rsidRDefault="00386CB5" w:rsidP="004B3FFC">
      <w:pPr>
        <w:numPr>
          <w:ilvl w:val="0"/>
          <w:numId w:val="214"/>
        </w:numPr>
        <w:ind w:left="1080" w:firstLine="0"/>
        <w:textAlignment w:val="baseline"/>
        <w:rPr>
          <w:rFonts w:ascii="Calibri" w:hAnsi="Calibri" w:cs="Calibri"/>
          <w:lang w:eastAsia="en-IN"/>
        </w:rPr>
      </w:pPr>
      <w:r w:rsidRPr="0059076D">
        <w:rPr>
          <w:rFonts w:ascii="Calibri" w:hAnsi="Calibri" w:cs="Calibri"/>
          <w:lang w:eastAsia="en-IN"/>
        </w:rPr>
        <w:t>Parental messaging permissions must remain enabled. </w:t>
      </w:r>
    </w:p>
    <w:p w14:paraId="1F13375A" w14:textId="77777777" w:rsidR="00386CB5" w:rsidRPr="0059076D" w:rsidRDefault="00386CB5" w:rsidP="004B3FFC">
      <w:pPr>
        <w:numPr>
          <w:ilvl w:val="0"/>
          <w:numId w:val="215"/>
        </w:numPr>
        <w:ind w:left="1080" w:firstLine="0"/>
        <w:textAlignment w:val="baseline"/>
        <w:rPr>
          <w:rFonts w:ascii="Calibri" w:hAnsi="Calibri" w:cs="Calibri"/>
          <w:lang w:eastAsia="en-IN"/>
        </w:rPr>
      </w:pPr>
      <w:r w:rsidRPr="0059076D">
        <w:rPr>
          <w:rFonts w:ascii="Calibri" w:hAnsi="Calibri" w:cs="Calibri"/>
          <w:lang w:eastAsia="en-IN"/>
        </w:rPr>
        <w:t>Resume sharing is strictly in PDF format. </w:t>
      </w:r>
    </w:p>
    <w:p w14:paraId="3F3F4A6B" w14:textId="36D460E0" w:rsidR="00386CB5" w:rsidRPr="0059076D" w:rsidRDefault="00386CB5" w:rsidP="004F751A">
      <w:pPr>
        <w:pStyle w:val="Heading3"/>
        <w:rPr>
          <w:rFonts w:ascii="Calibri" w:hAnsi="Calibri" w:cs="Calibri"/>
          <w:sz w:val="18"/>
          <w:szCs w:val="18"/>
          <w:lang w:eastAsia="en-IN"/>
        </w:rPr>
      </w:pPr>
      <w:r w:rsidRPr="00B450AE">
        <w:rPr>
          <w:rFonts w:ascii="Calibri" w:hAnsi="Calibri" w:cs="Calibri"/>
        </w:rPr>
        <w:t>Screen Element Matrix</w:t>
      </w:r>
      <w:r w:rsidR="00DD6D66" w:rsidRPr="00B450AE">
        <w:rPr>
          <w:rFonts w:ascii="Calibri" w:hAnsi="Calibri" w:cs="Calibri"/>
        </w:rPr>
        <w:t xml:space="preserve">: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32"/>
        <w:gridCol w:w="782"/>
        <w:gridCol w:w="536"/>
        <w:gridCol w:w="829"/>
        <w:gridCol w:w="659"/>
        <w:gridCol w:w="638"/>
        <w:gridCol w:w="1239"/>
        <w:gridCol w:w="564"/>
        <w:gridCol w:w="780"/>
        <w:gridCol w:w="1265"/>
        <w:gridCol w:w="1186"/>
      </w:tblGrid>
      <w:tr w:rsidR="00386CB5" w:rsidRPr="00C65D82" w14:paraId="01BE1A50" w14:textId="77777777">
        <w:tc>
          <w:tcPr>
            <w:tcW w:w="615" w:type="dxa"/>
            <w:tcBorders>
              <w:top w:val="single" w:sz="6" w:space="0" w:color="auto"/>
              <w:left w:val="single" w:sz="6" w:space="0" w:color="auto"/>
              <w:bottom w:val="single" w:sz="6" w:space="0" w:color="auto"/>
              <w:right w:val="single" w:sz="6" w:space="0" w:color="auto"/>
            </w:tcBorders>
            <w:hideMark/>
          </w:tcPr>
          <w:p w14:paraId="7A16B2B9" w14:textId="77777777" w:rsidR="00386CB5" w:rsidRPr="0059076D" w:rsidRDefault="00386CB5" w:rsidP="00386CB5">
            <w:pPr>
              <w:textAlignment w:val="baseline"/>
              <w:rPr>
                <w:rFonts w:ascii="Calibri" w:hAnsi="Calibri" w:cs="Calibri"/>
                <w:lang w:eastAsia="en-IN"/>
              </w:rPr>
            </w:pPr>
            <w:r w:rsidRPr="0059076D">
              <w:rPr>
                <w:rFonts w:ascii="Calibri" w:hAnsi="Calibri" w:cs="Calibri"/>
                <w:b/>
                <w:lang w:val="en-US"/>
              </w:rPr>
              <w:t>Screen Name</w:t>
            </w:r>
            <w:r w:rsidRPr="0059076D">
              <w:rPr>
                <w:rFonts w:ascii="Calibri" w:hAnsi="Calibri" w:cs="Calibri"/>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53D36AD4" w14:textId="77777777" w:rsidR="00386CB5" w:rsidRPr="0059076D" w:rsidRDefault="00386CB5" w:rsidP="00386CB5">
            <w:pPr>
              <w:textAlignment w:val="baseline"/>
              <w:rPr>
                <w:rFonts w:ascii="Calibri" w:hAnsi="Calibri" w:cs="Calibri"/>
                <w:lang w:eastAsia="en-IN"/>
              </w:rPr>
            </w:pPr>
            <w:r w:rsidRPr="0059076D">
              <w:rPr>
                <w:rFonts w:ascii="Calibri" w:hAnsi="Calibri" w:cs="Calibri"/>
                <w:b/>
                <w:lang w:val="en-US"/>
              </w:rPr>
              <w:t>Section Name</w:t>
            </w:r>
            <w:r w:rsidRPr="0059076D">
              <w:rPr>
                <w:rFonts w:ascii="Calibri" w:hAnsi="Calibri" w:cs="Calibri"/>
                <w:lang w:eastAsia="en-IN"/>
              </w:rPr>
              <w:t> </w:t>
            </w:r>
          </w:p>
        </w:tc>
        <w:tc>
          <w:tcPr>
            <w:tcW w:w="615" w:type="dxa"/>
            <w:tcBorders>
              <w:top w:val="single" w:sz="6" w:space="0" w:color="auto"/>
              <w:left w:val="single" w:sz="6" w:space="0" w:color="auto"/>
              <w:bottom w:val="single" w:sz="6" w:space="0" w:color="auto"/>
              <w:right w:val="single" w:sz="6" w:space="0" w:color="auto"/>
            </w:tcBorders>
            <w:hideMark/>
          </w:tcPr>
          <w:p w14:paraId="70B61829" w14:textId="77777777" w:rsidR="00386CB5" w:rsidRPr="0059076D" w:rsidRDefault="00386CB5" w:rsidP="00386CB5">
            <w:pPr>
              <w:textAlignment w:val="baseline"/>
              <w:rPr>
                <w:rFonts w:ascii="Calibri" w:hAnsi="Calibri" w:cs="Calibri"/>
                <w:lang w:eastAsia="en-IN"/>
              </w:rPr>
            </w:pPr>
            <w:r w:rsidRPr="0059076D">
              <w:rPr>
                <w:rFonts w:ascii="Calibri" w:hAnsi="Calibri" w:cs="Calibri"/>
                <w:b/>
                <w:lang w:val="en-US"/>
              </w:rPr>
              <w:t>Element</w:t>
            </w:r>
            <w:r w:rsidRPr="0059076D">
              <w:rPr>
                <w:rFonts w:ascii="Calibri" w:hAnsi="Calibri" w:cs="Calibri"/>
                <w:lang w:eastAsia="en-IN"/>
              </w:rPr>
              <w:t> </w:t>
            </w:r>
          </w:p>
        </w:tc>
        <w:tc>
          <w:tcPr>
            <w:tcW w:w="825" w:type="dxa"/>
            <w:tcBorders>
              <w:top w:val="single" w:sz="6" w:space="0" w:color="auto"/>
              <w:left w:val="single" w:sz="6" w:space="0" w:color="auto"/>
              <w:bottom w:val="single" w:sz="6" w:space="0" w:color="auto"/>
              <w:right w:val="single" w:sz="6" w:space="0" w:color="auto"/>
            </w:tcBorders>
            <w:hideMark/>
          </w:tcPr>
          <w:p w14:paraId="14C9D23C" w14:textId="203BFE17" w:rsidR="00386CB5" w:rsidRPr="0059076D" w:rsidRDefault="00386CB5" w:rsidP="00386CB5">
            <w:pPr>
              <w:textAlignment w:val="baseline"/>
              <w:rPr>
                <w:rFonts w:ascii="Calibri" w:hAnsi="Calibri" w:cs="Calibri"/>
                <w:lang w:eastAsia="en-IN"/>
              </w:rPr>
            </w:pPr>
            <w:r w:rsidRPr="0059076D">
              <w:rPr>
                <w:rFonts w:ascii="Calibri" w:hAnsi="Calibri" w:cs="Calibri"/>
                <w:b/>
                <w:lang w:val="en-US"/>
              </w:rPr>
              <w:t>Description</w:t>
            </w:r>
            <w:r w:rsidR="00DD6D66">
              <w:rPr>
                <w:rFonts w:ascii="Calibri" w:hAnsi="Calibri" w:cs="Calibri"/>
                <w:b/>
                <w:lang w:val="en-US"/>
              </w:rPr>
              <w:t xml:space="preserve">: </w:t>
            </w:r>
          </w:p>
        </w:tc>
        <w:tc>
          <w:tcPr>
            <w:tcW w:w="690" w:type="dxa"/>
            <w:tcBorders>
              <w:top w:val="single" w:sz="6" w:space="0" w:color="auto"/>
              <w:left w:val="single" w:sz="6" w:space="0" w:color="auto"/>
              <w:bottom w:val="single" w:sz="6" w:space="0" w:color="auto"/>
              <w:right w:val="single" w:sz="6" w:space="0" w:color="auto"/>
            </w:tcBorders>
            <w:hideMark/>
          </w:tcPr>
          <w:p w14:paraId="1D930CA9" w14:textId="77777777" w:rsidR="00386CB5" w:rsidRPr="0059076D" w:rsidRDefault="00386CB5" w:rsidP="00386CB5">
            <w:pPr>
              <w:textAlignment w:val="baseline"/>
              <w:rPr>
                <w:rFonts w:ascii="Calibri" w:hAnsi="Calibri" w:cs="Calibri"/>
                <w:lang w:eastAsia="en-IN"/>
              </w:rPr>
            </w:pPr>
            <w:r w:rsidRPr="0059076D">
              <w:rPr>
                <w:rFonts w:ascii="Calibri" w:hAnsi="Calibri" w:cs="Calibri"/>
                <w:b/>
                <w:lang w:val="en-US"/>
              </w:rPr>
              <w:t>Type</w:t>
            </w:r>
            <w:r w:rsidRPr="0059076D">
              <w:rPr>
                <w:rFonts w:ascii="Calibri" w:hAnsi="Calibri" w:cs="Calibri"/>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2D596019" w14:textId="77777777" w:rsidR="00386CB5" w:rsidRPr="0059076D" w:rsidRDefault="00386CB5" w:rsidP="00386CB5">
            <w:pPr>
              <w:textAlignment w:val="baseline"/>
              <w:rPr>
                <w:rFonts w:ascii="Calibri" w:hAnsi="Calibri" w:cs="Calibri"/>
                <w:lang w:eastAsia="en-IN"/>
              </w:rPr>
            </w:pPr>
            <w:r w:rsidRPr="0059076D">
              <w:rPr>
                <w:rFonts w:ascii="Calibri" w:hAnsi="Calibri" w:cs="Calibri"/>
                <w:b/>
                <w:lang w:val="en-US"/>
              </w:rPr>
              <w:t>Options</w:t>
            </w:r>
            <w:r w:rsidRPr="0059076D">
              <w:rPr>
                <w:rFonts w:ascii="Calibri" w:hAnsi="Calibri" w:cs="Calibri"/>
                <w:lang w:eastAsia="en-IN"/>
              </w:rPr>
              <w:t> </w:t>
            </w:r>
          </w:p>
        </w:tc>
        <w:tc>
          <w:tcPr>
            <w:tcW w:w="1155" w:type="dxa"/>
            <w:tcBorders>
              <w:top w:val="single" w:sz="6" w:space="0" w:color="auto"/>
              <w:left w:val="single" w:sz="6" w:space="0" w:color="auto"/>
              <w:bottom w:val="single" w:sz="6" w:space="0" w:color="auto"/>
              <w:right w:val="single" w:sz="6" w:space="0" w:color="auto"/>
            </w:tcBorders>
            <w:hideMark/>
          </w:tcPr>
          <w:p w14:paraId="58C87B78" w14:textId="77777777" w:rsidR="00386CB5" w:rsidRPr="0059076D" w:rsidRDefault="00386CB5" w:rsidP="00386CB5">
            <w:pPr>
              <w:textAlignment w:val="baseline"/>
              <w:rPr>
                <w:rFonts w:ascii="Calibri" w:hAnsi="Calibri" w:cs="Calibri"/>
                <w:lang w:eastAsia="en-IN"/>
              </w:rPr>
            </w:pPr>
            <w:r w:rsidRPr="0059076D">
              <w:rPr>
                <w:rFonts w:ascii="Calibri" w:hAnsi="Calibri" w:cs="Calibri"/>
                <w:b/>
                <w:lang w:val="en-US"/>
              </w:rPr>
              <w:t>Accepted Values</w:t>
            </w:r>
            <w:r w:rsidRPr="0059076D">
              <w:rPr>
                <w:rFonts w:ascii="Calibri" w:hAnsi="Calibri" w:cs="Calibri"/>
                <w:lang w:eastAsia="en-IN"/>
              </w:rPr>
              <w:t> </w:t>
            </w:r>
          </w:p>
        </w:tc>
        <w:tc>
          <w:tcPr>
            <w:tcW w:w="645" w:type="dxa"/>
            <w:tcBorders>
              <w:top w:val="single" w:sz="6" w:space="0" w:color="auto"/>
              <w:left w:val="single" w:sz="6" w:space="0" w:color="auto"/>
              <w:bottom w:val="single" w:sz="6" w:space="0" w:color="auto"/>
              <w:right w:val="single" w:sz="6" w:space="0" w:color="auto"/>
            </w:tcBorders>
            <w:hideMark/>
          </w:tcPr>
          <w:p w14:paraId="1E358303" w14:textId="77777777" w:rsidR="00386CB5" w:rsidRPr="0059076D" w:rsidRDefault="00386CB5" w:rsidP="00386CB5">
            <w:pPr>
              <w:textAlignment w:val="baseline"/>
              <w:rPr>
                <w:rFonts w:ascii="Calibri" w:hAnsi="Calibri" w:cs="Calibri"/>
                <w:lang w:eastAsia="en-IN"/>
              </w:rPr>
            </w:pPr>
            <w:r w:rsidRPr="0059076D">
              <w:rPr>
                <w:rFonts w:ascii="Calibri" w:hAnsi="Calibri" w:cs="Calibri"/>
                <w:b/>
                <w:lang w:val="en-US"/>
              </w:rPr>
              <w:t>Accepted Size</w:t>
            </w:r>
            <w:r w:rsidRPr="0059076D">
              <w:rPr>
                <w:rFonts w:ascii="Calibri" w:hAnsi="Calibri" w:cs="Calibri"/>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05EFCA75" w14:textId="77777777" w:rsidR="00386CB5" w:rsidRPr="0059076D" w:rsidRDefault="00386CB5" w:rsidP="00386CB5">
            <w:pPr>
              <w:textAlignment w:val="baseline"/>
              <w:rPr>
                <w:rFonts w:ascii="Calibri" w:hAnsi="Calibri" w:cs="Calibri"/>
                <w:lang w:eastAsia="en-IN"/>
              </w:rPr>
            </w:pPr>
            <w:r w:rsidRPr="0059076D">
              <w:rPr>
                <w:rFonts w:ascii="Calibri" w:hAnsi="Calibri" w:cs="Calibri"/>
                <w:b/>
                <w:lang w:val="en-US"/>
              </w:rPr>
              <w:t>Mandatory (Yes/No)</w:t>
            </w:r>
            <w:r w:rsidRPr="0059076D">
              <w:rPr>
                <w:rFonts w:ascii="Calibri" w:hAnsi="Calibri" w:cs="Calibri"/>
                <w:lang w:eastAsia="en-IN"/>
              </w:rPr>
              <w:t> </w:t>
            </w:r>
          </w:p>
        </w:tc>
        <w:tc>
          <w:tcPr>
            <w:tcW w:w="1200" w:type="dxa"/>
            <w:tcBorders>
              <w:top w:val="single" w:sz="6" w:space="0" w:color="auto"/>
              <w:left w:val="single" w:sz="6" w:space="0" w:color="auto"/>
              <w:bottom w:val="single" w:sz="6" w:space="0" w:color="auto"/>
              <w:right w:val="single" w:sz="6" w:space="0" w:color="auto"/>
            </w:tcBorders>
            <w:hideMark/>
          </w:tcPr>
          <w:p w14:paraId="5B369F1A" w14:textId="77777777" w:rsidR="00386CB5" w:rsidRPr="0059076D" w:rsidRDefault="00386CB5" w:rsidP="00386CB5">
            <w:pPr>
              <w:textAlignment w:val="baseline"/>
              <w:rPr>
                <w:rFonts w:ascii="Calibri" w:hAnsi="Calibri" w:cs="Calibri"/>
                <w:lang w:eastAsia="en-IN"/>
              </w:rPr>
            </w:pPr>
            <w:r w:rsidRPr="0059076D">
              <w:rPr>
                <w:rFonts w:ascii="Calibri" w:hAnsi="Calibri" w:cs="Calibri"/>
                <w:b/>
                <w:lang w:val="en-US"/>
              </w:rPr>
              <w:t>Validations</w:t>
            </w:r>
            <w:r w:rsidRPr="0059076D">
              <w:rPr>
                <w:rFonts w:ascii="Calibri" w:hAnsi="Calibri" w:cs="Calibri"/>
                <w:lang w:eastAsia="en-IN"/>
              </w:rPr>
              <w:t> </w:t>
            </w:r>
          </w:p>
        </w:tc>
        <w:tc>
          <w:tcPr>
            <w:tcW w:w="1125" w:type="dxa"/>
            <w:tcBorders>
              <w:top w:val="single" w:sz="6" w:space="0" w:color="auto"/>
              <w:left w:val="single" w:sz="6" w:space="0" w:color="auto"/>
              <w:bottom w:val="single" w:sz="6" w:space="0" w:color="auto"/>
              <w:right w:val="single" w:sz="6" w:space="0" w:color="auto"/>
            </w:tcBorders>
            <w:hideMark/>
          </w:tcPr>
          <w:p w14:paraId="598295EA" w14:textId="77777777" w:rsidR="00386CB5" w:rsidRPr="0059076D" w:rsidRDefault="00386CB5" w:rsidP="00386CB5">
            <w:pPr>
              <w:textAlignment w:val="baseline"/>
              <w:rPr>
                <w:rFonts w:ascii="Calibri" w:hAnsi="Calibri" w:cs="Calibri"/>
                <w:lang w:eastAsia="en-IN"/>
              </w:rPr>
            </w:pPr>
            <w:r w:rsidRPr="0059076D">
              <w:rPr>
                <w:rFonts w:ascii="Calibri" w:hAnsi="Calibri" w:cs="Calibri"/>
                <w:b/>
                <w:lang w:val="en-US"/>
              </w:rPr>
              <w:t>Comments</w:t>
            </w:r>
            <w:r w:rsidRPr="0059076D">
              <w:rPr>
                <w:rFonts w:ascii="Calibri" w:hAnsi="Calibri" w:cs="Calibri"/>
                <w:lang w:eastAsia="en-IN"/>
              </w:rPr>
              <w:t> </w:t>
            </w:r>
          </w:p>
        </w:tc>
      </w:tr>
      <w:tr w:rsidR="00386CB5" w:rsidRPr="00C65D82" w14:paraId="25708E28" w14:textId="77777777">
        <w:tc>
          <w:tcPr>
            <w:tcW w:w="615" w:type="dxa"/>
            <w:tcBorders>
              <w:top w:val="single" w:sz="6" w:space="0" w:color="auto"/>
              <w:left w:val="single" w:sz="6" w:space="0" w:color="auto"/>
              <w:bottom w:val="single" w:sz="6" w:space="0" w:color="auto"/>
              <w:right w:val="single" w:sz="6" w:space="0" w:color="auto"/>
            </w:tcBorders>
            <w:hideMark/>
          </w:tcPr>
          <w:p w14:paraId="75041C8B"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Your Resumes (Table)</w:t>
            </w:r>
            <w:r w:rsidRPr="0059076D">
              <w:rPr>
                <w:rFonts w:ascii="Calibri" w:hAnsi="Calibri" w:cs="Calibri"/>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39C7E427"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Row actions</w:t>
            </w:r>
            <w:r w:rsidRPr="0059076D">
              <w:rPr>
                <w:rFonts w:ascii="Calibri" w:hAnsi="Calibri" w:cs="Calibri"/>
                <w:lang w:eastAsia="en-IN"/>
              </w:rPr>
              <w:t> </w:t>
            </w:r>
          </w:p>
        </w:tc>
        <w:tc>
          <w:tcPr>
            <w:tcW w:w="615" w:type="dxa"/>
            <w:tcBorders>
              <w:top w:val="single" w:sz="6" w:space="0" w:color="auto"/>
              <w:left w:val="single" w:sz="6" w:space="0" w:color="auto"/>
              <w:bottom w:val="single" w:sz="6" w:space="0" w:color="auto"/>
              <w:right w:val="single" w:sz="6" w:space="0" w:color="auto"/>
            </w:tcBorders>
            <w:hideMark/>
          </w:tcPr>
          <w:p w14:paraId="44888D0D"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3-dot Menu (</w:t>
            </w:r>
            <w:r w:rsidRPr="0059076D">
              <w:rPr>
                <w:rFonts w:ascii="Cambria Math" w:hAnsi="Cambria Math" w:cs="Cambria Math"/>
                <w:lang w:val="en-US" w:eastAsia="en-IN"/>
              </w:rPr>
              <w:t>⋮</w:t>
            </w:r>
            <w:r w:rsidRPr="0059076D">
              <w:rPr>
                <w:rFonts w:ascii="Calibri" w:hAnsi="Calibri" w:cs="Calibri"/>
                <w:lang w:val="en-US" w:eastAsia="en-IN"/>
              </w:rPr>
              <w:t>) → Share</w:t>
            </w:r>
            <w:r w:rsidRPr="0059076D">
              <w:rPr>
                <w:rFonts w:ascii="Calibri" w:hAnsi="Calibri" w:cs="Calibri"/>
                <w:lang w:eastAsia="en-IN"/>
              </w:rPr>
              <w:t> </w:t>
            </w:r>
          </w:p>
        </w:tc>
        <w:tc>
          <w:tcPr>
            <w:tcW w:w="825" w:type="dxa"/>
            <w:tcBorders>
              <w:top w:val="single" w:sz="6" w:space="0" w:color="auto"/>
              <w:left w:val="single" w:sz="6" w:space="0" w:color="auto"/>
              <w:bottom w:val="single" w:sz="6" w:space="0" w:color="auto"/>
              <w:right w:val="single" w:sz="6" w:space="0" w:color="auto"/>
            </w:tcBorders>
            <w:hideMark/>
          </w:tcPr>
          <w:p w14:paraId="4598003E"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Opens the Share Resume modal for the selected resume.</w:t>
            </w:r>
            <w:r w:rsidRPr="0059076D">
              <w:rPr>
                <w:rFonts w:ascii="Calibri" w:hAnsi="Calibri" w:cs="Calibri"/>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734E202A"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Button / Icon</w:t>
            </w:r>
            <w:r w:rsidRPr="0059076D">
              <w:rPr>
                <w:rFonts w:ascii="Calibri" w:hAnsi="Calibri" w:cs="Calibri"/>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1734DCB4"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Edit, Rename, Download, Share, Delete</w:t>
            </w:r>
            <w:r w:rsidRPr="0059076D">
              <w:rPr>
                <w:rFonts w:ascii="Calibri" w:hAnsi="Calibri" w:cs="Calibri"/>
                <w:lang w:eastAsia="en-IN"/>
              </w:rPr>
              <w:t> </w:t>
            </w:r>
          </w:p>
        </w:tc>
        <w:tc>
          <w:tcPr>
            <w:tcW w:w="1155" w:type="dxa"/>
            <w:tcBorders>
              <w:top w:val="single" w:sz="6" w:space="0" w:color="auto"/>
              <w:left w:val="single" w:sz="6" w:space="0" w:color="auto"/>
              <w:bottom w:val="single" w:sz="6" w:space="0" w:color="auto"/>
              <w:right w:val="single" w:sz="6" w:space="0" w:color="auto"/>
            </w:tcBorders>
            <w:hideMark/>
          </w:tcPr>
          <w:p w14:paraId="6203992A"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w:t>
            </w:r>
            <w:r w:rsidRPr="0059076D">
              <w:rPr>
                <w:rFonts w:ascii="Calibri" w:hAnsi="Calibri" w:cs="Calibri"/>
                <w:lang w:eastAsia="en-IN"/>
              </w:rPr>
              <w:t> </w:t>
            </w:r>
          </w:p>
        </w:tc>
        <w:tc>
          <w:tcPr>
            <w:tcW w:w="645" w:type="dxa"/>
            <w:tcBorders>
              <w:top w:val="single" w:sz="6" w:space="0" w:color="auto"/>
              <w:left w:val="single" w:sz="6" w:space="0" w:color="auto"/>
              <w:bottom w:val="single" w:sz="6" w:space="0" w:color="auto"/>
              <w:right w:val="single" w:sz="6" w:space="0" w:color="auto"/>
            </w:tcBorders>
            <w:hideMark/>
          </w:tcPr>
          <w:p w14:paraId="3F17CDCE"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w:t>
            </w:r>
            <w:r w:rsidRPr="0059076D">
              <w:rPr>
                <w:rFonts w:ascii="Calibri" w:hAnsi="Calibri" w:cs="Calibri"/>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0F3F20BF"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w:t>
            </w:r>
            <w:r w:rsidRPr="0059076D">
              <w:rPr>
                <w:rFonts w:ascii="Calibri" w:hAnsi="Calibri" w:cs="Calibri"/>
                <w:lang w:eastAsia="en-IN"/>
              </w:rPr>
              <w:t> </w:t>
            </w:r>
          </w:p>
        </w:tc>
        <w:tc>
          <w:tcPr>
            <w:tcW w:w="1200" w:type="dxa"/>
            <w:tcBorders>
              <w:top w:val="single" w:sz="6" w:space="0" w:color="auto"/>
              <w:left w:val="single" w:sz="6" w:space="0" w:color="auto"/>
              <w:bottom w:val="single" w:sz="6" w:space="0" w:color="auto"/>
              <w:right w:val="single" w:sz="6" w:space="0" w:color="auto"/>
            </w:tcBorders>
            <w:hideMark/>
          </w:tcPr>
          <w:p w14:paraId="03D7E8C0"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Share action available for any resume (Primary or Secondary); Delete disabled for Primary. </w:t>
            </w:r>
            <w:r w:rsidRPr="0059076D">
              <w:rPr>
                <w:rFonts w:ascii="Calibri" w:hAnsi="Calibri" w:cs="Calibri"/>
                <w:lang w:eastAsia="en-IN"/>
              </w:rPr>
              <w:t> </w:t>
            </w:r>
          </w:p>
        </w:tc>
        <w:tc>
          <w:tcPr>
            <w:tcW w:w="1125" w:type="dxa"/>
            <w:tcBorders>
              <w:top w:val="single" w:sz="6" w:space="0" w:color="auto"/>
              <w:left w:val="single" w:sz="6" w:space="0" w:color="auto"/>
              <w:bottom w:val="single" w:sz="6" w:space="0" w:color="auto"/>
              <w:right w:val="single" w:sz="6" w:space="0" w:color="auto"/>
            </w:tcBorders>
            <w:hideMark/>
          </w:tcPr>
          <w:p w14:paraId="0D08CB6B"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Entry point to this flow.</w:t>
            </w:r>
            <w:r w:rsidRPr="0059076D">
              <w:rPr>
                <w:rFonts w:ascii="Calibri" w:hAnsi="Calibri" w:cs="Calibri"/>
                <w:lang w:eastAsia="en-IN"/>
              </w:rPr>
              <w:t> </w:t>
            </w:r>
          </w:p>
        </w:tc>
      </w:tr>
      <w:tr w:rsidR="00386CB5" w:rsidRPr="00C65D82" w14:paraId="1D61CB15" w14:textId="77777777">
        <w:tc>
          <w:tcPr>
            <w:tcW w:w="615" w:type="dxa"/>
            <w:tcBorders>
              <w:top w:val="single" w:sz="6" w:space="0" w:color="auto"/>
              <w:left w:val="single" w:sz="6" w:space="0" w:color="auto"/>
              <w:bottom w:val="single" w:sz="6" w:space="0" w:color="auto"/>
              <w:right w:val="single" w:sz="6" w:space="0" w:color="auto"/>
            </w:tcBorders>
            <w:hideMark/>
          </w:tcPr>
          <w:p w14:paraId="6A0A568A"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Share Your Resume (Modal)</w:t>
            </w:r>
            <w:r w:rsidRPr="0059076D">
              <w:rPr>
                <w:rFonts w:ascii="Calibri" w:hAnsi="Calibri" w:cs="Calibri"/>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29A6ED50"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Header</w:t>
            </w:r>
            <w:r w:rsidRPr="0059076D">
              <w:rPr>
                <w:rFonts w:ascii="Calibri" w:hAnsi="Calibri" w:cs="Calibri"/>
                <w:lang w:eastAsia="en-IN"/>
              </w:rPr>
              <w:t> </w:t>
            </w:r>
          </w:p>
        </w:tc>
        <w:tc>
          <w:tcPr>
            <w:tcW w:w="615" w:type="dxa"/>
            <w:tcBorders>
              <w:top w:val="single" w:sz="6" w:space="0" w:color="auto"/>
              <w:left w:val="single" w:sz="6" w:space="0" w:color="auto"/>
              <w:bottom w:val="single" w:sz="6" w:space="0" w:color="auto"/>
              <w:right w:val="single" w:sz="6" w:space="0" w:color="auto"/>
            </w:tcBorders>
            <w:hideMark/>
          </w:tcPr>
          <w:p w14:paraId="03EACF3D"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Modal Title</w:t>
            </w:r>
            <w:r w:rsidRPr="0059076D">
              <w:rPr>
                <w:rFonts w:ascii="Calibri" w:hAnsi="Calibri" w:cs="Calibri"/>
                <w:lang w:eastAsia="en-IN"/>
              </w:rPr>
              <w:t> </w:t>
            </w:r>
          </w:p>
        </w:tc>
        <w:tc>
          <w:tcPr>
            <w:tcW w:w="825" w:type="dxa"/>
            <w:tcBorders>
              <w:top w:val="single" w:sz="6" w:space="0" w:color="auto"/>
              <w:left w:val="single" w:sz="6" w:space="0" w:color="auto"/>
              <w:bottom w:val="single" w:sz="6" w:space="0" w:color="auto"/>
              <w:right w:val="single" w:sz="6" w:space="0" w:color="auto"/>
            </w:tcBorders>
            <w:hideMark/>
          </w:tcPr>
          <w:p w14:paraId="621CFAF9"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“Share Your Resume”.</w:t>
            </w:r>
            <w:r w:rsidRPr="0059076D">
              <w:rPr>
                <w:rFonts w:ascii="Calibri" w:hAnsi="Calibri" w:cs="Calibri"/>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0CD51BEB"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Text</w:t>
            </w:r>
            <w:r w:rsidRPr="0059076D">
              <w:rPr>
                <w:rFonts w:ascii="Calibri" w:hAnsi="Calibri" w:cs="Calibri"/>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669CCAB4"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w:t>
            </w:r>
            <w:r w:rsidRPr="0059076D">
              <w:rPr>
                <w:rFonts w:ascii="Calibri" w:hAnsi="Calibri" w:cs="Calibri"/>
                <w:lang w:eastAsia="en-IN"/>
              </w:rPr>
              <w:t> </w:t>
            </w:r>
          </w:p>
        </w:tc>
        <w:tc>
          <w:tcPr>
            <w:tcW w:w="1155" w:type="dxa"/>
            <w:tcBorders>
              <w:top w:val="single" w:sz="6" w:space="0" w:color="auto"/>
              <w:left w:val="single" w:sz="6" w:space="0" w:color="auto"/>
              <w:bottom w:val="single" w:sz="6" w:space="0" w:color="auto"/>
              <w:right w:val="single" w:sz="6" w:space="0" w:color="auto"/>
            </w:tcBorders>
            <w:hideMark/>
          </w:tcPr>
          <w:p w14:paraId="28194E68"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Fixed string</w:t>
            </w:r>
            <w:r w:rsidRPr="0059076D">
              <w:rPr>
                <w:rFonts w:ascii="Calibri" w:hAnsi="Calibri" w:cs="Calibri"/>
                <w:lang w:eastAsia="en-IN"/>
              </w:rPr>
              <w:t> </w:t>
            </w:r>
          </w:p>
        </w:tc>
        <w:tc>
          <w:tcPr>
            <w:tcW w:w="645" w:type="dxa"/>
            <w:tcBorders>
              <w:top w:val="single" w:sz="6" w:space="0" w:color="auto"/>
              <w:left w:val="single" w:sz="6" w:space="0" w:color="auto"/>
              <w:bottom w:val="single" w:sz="6" w:space="0" w:color="auto"/>
              <w:right w:val="single" w:sz="6" w:space="0" w:color="auto"/>
            </w:tcBorders>
            <w:hideMark/>
          </w:tcPr>
          <w:p w14:paraId="6DE1BEA6"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w:t>
            </w:r>
            <w:r w:rsidRPr="0059076D">
              <w:rPr>
                <w:rFonts w:ascii="Calibri" w:hAnsi="Calibri" w:cs="Calibri"/>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085BE277"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Yes</w:t>
            </w:r>
            <w:r w:rsidRPr="0059076D">
              <w:rPr>
                <w:rFonts w:ascii="Calibri" w:hAnsi="Calibri" w:cs="Calibri"/>
                <w:lang w:eastAsia="en-IN"/>
              </w:rPr>
              <w:t> </w:t>
            </w:r>
          </w:p>
        </w:tc>
        <w:tc>
          <w:tcPr>
            <w:tcW w:w="1200" w:type="dxa"/>
            <w:tcBorders>
              <w:top w:val="single" w:sz="6" w:space="0" w:color="auto"/>
              <w:left w:val="single" w:sz="6" w:space="0" w:color="auto"/>
              <w:bottom w:val="single" w:sz="6" w:space="0" w:color="auto"/>
              <w:right w:val="single" w:sz="6" w:space="0" w:color="auto"/>
            </w:tcBorders>
            <w:hideMark/>
          </w:tcPr>
          <w:p w14:paraId="480BA1F5"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w:t>
            </w:r>
            <w:r w:rsidRPr="0059076D">
              <w:rPr>
                <w:rFonts w:ascii="Calibri" w:hAnsi="Calibri" w:cs="Calibri"/>
                <w:lang w:eastAsia="en-IN"/>
              </w:rPr>
              <w:t> </w:t>
            </w:r>
          </w:p>
        </w:tc>
        <w:tc>
          <w:tcPr>
            <w:tcW w:w="1125" w:type="dxa"/>
            <w:tcBorders>
              <w:top w:val="single" w:sz="6" w:space="0" w:color="auto"/>
              <w:left w:val="single" w:sz="6" w:space="0" w:color="auto"/>
              <w:bottom w:val="single" w:sz="6" w:space="0" w:color="auto"/>
              <w:right w:val="single" w:sz="6" w:space="0" w:color="auto"/>
            </w:tcBorders>
            <w:hideMark/>
          </w:tcPr>
          <w:p w14:paraId="01510CB9"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Title per mock.</w:t>
            </w:r>
            <w:r w:rsidRPr="0059076D">
              <w:rPr>
                <w:rFonts w:ascii="Calibri" w:hAnsi="Calibri" w:cs="Calibri"/>
                <w:lang w:eastAsia="en-IN"/>
              </w:rPr>
              <w:t> </w:t>
            </w:r>
          </w:p>
        </w:tc>
      </w:tr>
      <w:tr w:rsidR="00386CB5" w:rsidRPr="00C65D82" w14:paraId="50A42956" w14:textId="77777777">
        <w:tc>
          <w:tcPr>
            <w:tcW w:w="615" w:type="dxa"/>
            <w:tcBorders>
              <w:top w:val="single" w:sz="6" w:space="0" w:color="auto"/>
              <w:left w:val="single" w:sz="6" w:space="0" w:color="auto"/>
              <w:bottom w:val="single" w:sz="6" w:space="0" w:color="auto"/>
              <w:right w:val="single" w:sz="6" w:space="0" w:color="auto"/>
            </w:tcBorders>
            <w:hideMark/>
          </w:tcPr>
          <w:p w14:paraId="4BB8AF1C"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Share Your Resume (Modal)</w:t>
            </w:r>
            <w:r w:rsidRPr="0059076D">
              <w:rPr>
                <w:rFonts w:ascii="Calibri" w:hAnsi="Calibri" w:cs="Calibri"/>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07229948"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Header</w:t>
            </w:r>
            <w:r w:rsidRPr="0059076D">
              <w:rPr>
                <w:rFonts w:ascii="Calibri" w:hAnsi="Calibri" w:cs="Calibri"/>
                <w:lang w:eastAsia="en-IN"/>
              </w:rPr>
              <w:t> </w:t>
            </w:r>
          </w:p>
        </w:tc>
        <w:tc>
          <w:tcPr>
            <w:tcW w:w="615" w:type="dxa"/>
            <w:tcBorders>
              <w:top w:val="single" w:sz="6" w:space="0" w:color="auto"/>
              <w:left w:val="single" w:sz="6" w:space="0" w:color="auto"/>
              <w:bottom w:val="single" w:sz="6" w:space="0" w:color="auto"/>
              <w:right w:val="single" w:sz="6" w:space="0" w:color="auto"/>
            </w:tcBorders>
            <w:hideMark/>
          </w:tcPr>
          <w:p w14:paraId="555F21B1"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Selected Resume</w:t>
            </w:r>
            <w:r w:rsidRPr="0059076D">
              <w:rPr>
                <w:rFonts w:ascii="Calibri" w:hAnsi="Calibri" w:cs="Calibri"/>
                <w:lang w:eastAsia="en-IN"/>
              </w:rPr>
              <w:t> </w:t>
            </w:r>
          </w:p>
        </w:tc>
        <w:tc>
          <w:tcPr>
            <w:tcW w:w="825" w:type="dxa"/>
            <w:tcBorders>
              <w:top w:val="single" w:sz="6" w:space="0" w:color="auto"/>
              <w:left w:val="single" w:sz="6" w:space="0" w:color="auto"/>
              <w:bottom w:val="single" w:sz="6" w:space="0" w:color="auto"/>
              <w:right w:val="single" w:sz="6" w:space="0" w:color="auto"/>
            </w:tcBorders>
            <w:hideMark/>
          </w:tcPr>
          <w:p w14:paraId="3D9C6888"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Shows the selected resume name and file type/primary badge.</w:t>
            </w:r>
            <w:r w:rsidRPr="0059076D">
              <w:rPr>
                <w:rFonts w:ascii="Calibri" w:hAnsi="Calibri" w:cs="Calibri"/>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3462EC18"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Label / Card</w:t>
            </w:r>
            <w:r w:rsidRPr="0059076D">
              <w:rPr>
                <w:rFonts w:ascii="Calibri" w:hAnsi="Calibri" w:cs="Calibri"/>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52082185"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w:t>
            </w:r>
            <w:r w:rsidRPr="0059076D">
              <w:rPr>
                <w:rFonts w:ascii="Calibri" w:hAnsi="Calibri" w:cs="Calibri"/>
                <w:lang w:eastAsia="en-IN"/>
              </w:rPr>
              <w:t> </w:t>
            </w:r>
          </w:p>
        </w:tc>
        <w:tc>
          <w:tcPr>
            <w:tcW w:w="1155" w:type="dxa"/>
            <w:tcBorders>
              <w:top w:val="single" w:sz="6" w:space="0" w:color="auto"/>
              <w:left w:val="single" w:sz="6" w:space="0" w:color="auto"/>
              <w:bottom w:val="single" w:sz="6" w:space="0" w:color="auto"/>
              <w:right w:val="single" w:sz="6" w:space="0" w:color="auto"/>
            </w:tcBorders>
            <w:hideMark/>
          </w:tcPr>
          <w:p w14:paraId="1CFACC20"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Resume display name; status (Primary/Secondary)</w:t>
            </w:r>
            <w:r w:rsidRPr="0059076D">
              <w:rPr>
                <w:rFonts w:ascii="Calibri" w:hAnsi="Calibri" w:cs="Calibri"/>
                <w:lang w:eastAsia="en-IN"/>
              </w:rPr>
              <w:t> </w:t>
            </w:r>
          </w:p>
        </w:tc>
        <w:tc>
          <w:tcPr>
            <w:tcW w:w="645" w:type="dxa"/>
            <w:tcBorders>
              <w:top w:val="single" w:sz="6" w:space="0" w:color="auto"/>
              <w:left w:val="single" w:sz="6" w:space="0" w:color="auto"/>
              <w:bottom w:val="single" w:sz="6" w:space="0" w:color="auto"/>
              <w:right w:val="single" w:sz="6" w:space="0" w:color="auto"/>
            </w:tcBorders>
            <w:hideMark/>
          </w:tcPr>
          <w:p w14:paraId="5C75B52D"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w:t>
            </w:r>
            <w:r w:rsidRPr="0059076D">
              <w:rPr>
                <w:rFonts w:ascii="Calibri" w:hAnsi="Calibri" w:cs="Calibri"/>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2AB4591D"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Yes</w:t>
            </w:r>
            <w:r w:rsidRPr="0059076D">
              <w:rPr>
                <w:rFonts w:ascii="Calibri" w:hAnsi="Calibri" w:cs="Calibri"/>
                <w:lang w:eastAsia="en-IN"/>
              </w:rPr>
              <w:t> </w:t>
            </w:r>
          </w:p>
        </w:tc>
        <w:tc>
          <w:tcPr>
            <w:tcW w:w="1200" w:type="dxa"/>
            <w:tcBorders>
              <w:top w:val="single" w:sz="6" w:space="0" w:color="auto"/>
              <w:left w:val="single" w:sz="6" w:space="0" w:color="auto"/>
              <w:bottom w:val="single" w:sz="6" w:space="0" w:color="auto"/>
              <w:right w:val="single" w:sz="6" w:space="0" w:color="auto"/>
            </w:tcBorders>
            <w:hideMark/>
          </w:tcPr>
          <w:p w14:paraId="63CB783D"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Value pulled from Your Resumes table. </w:t>
            </w:r>
            <w:r w:rsidRPr="0059076D">
              <w:rPr>
                <w:rFonts w:ascii="Calibri" w:hAnsi="Calibri" w:cs="Calibri"/>
                <w:lang w:eastAsia="en-IN"/>
              </w:rPr>
              <w:t> </w:t>
            </w:r>
          </w:p>
        </w:tc>
        <w:tc>
          <w:tcPr>
            <w:tcW w:w="1125" w:type="dxa"/>
            <w:tcBorders>
              <w:top w:val="single" w:sz="6" w:space="0" w:color="auto"/>
              <w:left w:val="single" w:sz="6" w:space="0" w:color="auto"/>
              <w:bottom w:val="single" w:sz="6" w:space="0" w:color="auto"/>
              <w:right w:val="single" w:sz="6" w:space="0" w:color="auto"/>
            </w:tcBorders>
            <w:hideMark/>
          </w:tcPr>
          <w:p w14:paraId="0FD099AD"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Matches the green resume card in UI.</w:t>
            </w:r>
            <w:r w:rsidRPr="0059076D">
              <w:rPr>
                <w:rFonts w:ascii="Calibri" w:hAnsi="Calibri" w:cs="Calibri"/>
                <w:lang w:eastAsia="en-IN"/>
              </w:rPr>
              <w:t> </w:t>
            </w:r>
          </w:p>
        </w:tc>
      </w:tr>
      <w:tr w:rsidR="00386CB5" w:rsidRPr="00C65D82" w14:paraId="1C456EB0" w14:textId="77777777">
        <w:tc>
          <w:tcPr>
            <w:tcW w:w="615" w:type="dxa"/>
            <w:tcBorders>
              <w:top w:val="single" w:sz="6" w:space="0" w:color="auto"/>
              <w:left w:val="single" w:sz="6" w:space="0" w:color="auto"/>
              <w:bottom w:val="single" w:sz="6" w:space="0" w:color="auto"/>
              <w:right w:val="single" w:sz="6" w:space="0" w:color="auto"/>
            </w:tcBorders>
            <w:hideMark/>
          </w:tcPr>
          <w:p w14:paraId="44D29784"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Share Your Resume (Modal)</w:t>
            </w:r>
            <w:r w:rsidRPr="0059076D">
              <w:rPr>
                <w:rFonts w:ascii="Calibri" w:hAnsi="Calibri" w:cs="Calibri"/>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5E0B8389"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Provider Selection</w:t>
            </w:r>
            <w:r w:rsidRPr="0059076D">
              <w:rPr>
                <w:rFonts w:ascii="Calibri" w:hAnsi="Calibri" w:cs="Calibri"/>
                <w:lang w:eastAsia="en-IN"/>
              </w:rPr>
              <w:t> </w:t>
            </w:r>
          </w:p>
        </w:tc>
        <w:tc>
          <w:tcPr>
            <w:tcW w:w="615" w:type="dxa"/>
            <w:tcBorders>
              <w:top w:val="single" w:sz="6" w:space="0" w:color="auto"/>
              <w:left w:val="single" w:sz="6" w:space="0" w:color="auto"/>
              <w:bottom w:val="single" w:sz="6" w:space="0" w:color="auto"/>
              <w:right w:val="single" w:sz="6" w:space="0" w:color="auto"/>
            </w:tcBorders>
            <w:hideMark/>
          </w:tcPr>
          <w:p w14:paraId="7AC1FDC6"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Select a Provider</w:t>
            </w:r>
            <w:r w:rsidRPr="0059076D">
              <w:rPr>
                <w:rFonts w:ascii="Calibri" w:hAnsi="Calibri" w:cs="Calibri"/>
                <w:lang w:eastAsia="en-IN"/>
              </w:rPr>
              <w:t> </w:t>
            </w:r>
          </w:p>
        </w:tc>
        <w:tc>
          <w:tcPr>
            <w:tcW w:w="825" w:type="dxa"/>
            <w:tcBorders>
              <w:top w:val="single" w:sz="6" w:space="0" w:color="auto"/>
              <w:left w:val="single" w:sz="6" w:space="0" w:color="auto"/>
              <w:bottom w:val="single" w:sz="6" w:space="0" w:color="auto"/>
              <w:right w:val="single" w:sz="6" w:space="0" w:color="auto"/>
            </w:tcBorders>
            <w:hideMark/>
          </w:tcPr>
          <w:p w14:paraId="7F31A16B"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Dropdown to choose a provider with whom the student already has an active conversation.</w:t>
            </w:r>
            <w:r w:rsidRPr="0059076D">
              <w:rPr>
                <w:rFonts w:ascii="Calibri" w:hAnsi="Calibri" w:cs="Calibri"/>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2E0A75E4"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Dropdown</w:t>
            </w:r>
            <w:r w:rsidRPr="0059076D">
              <w:rPr>
                <w:rFonts w:ascii="Calibri" w:hAnsi="Calibri" w:cs="Calibri"/>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62597495"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List of eligible providers</w:t>
            </w:r>
            <w:r w:rsidRPr="0059076D">
              <w:rPr>
                <w:rFonts w:ascii="Calibri" w:hAnsi="Calibri" w:cs="Calibri"/>
                <w:lang w:eastAsia="en-IN"/>
              </w:rPr>
              <w:t> </w:t>
            </w:r>
          </w:p>
        </w:tc>
        <w:tc>
          <w:tcPr>
            <w:tcW w:w="1155" w:type="dxa"/>
            <w:tcBorders>
              <w:top w:val="single" w:sz="6" w:space="0" w:color="auto"/>
              <w:left w:val="single" w:sz="6" w:space="0" w:color="auto"/>
              <w:bottom w:val="single" w:sz="6" w:space="0" w:color="auto"/>
              <w:right w:val="single" w:sz="6" w:space="0" w:color="auto"/>
            </w:tcBorders>
            <w:hideMark/>
          </w:tcPr>
          <w:p w14:paraId="1CDA6048" w14:textId="77777777" w:rsidR="00386CB5" w:rsidRPr="0059076D" w:rsidRDefault="00386CB5" w:rsidP="00386CB5">
            <w:pPr>
              <w:textAlignment w:val="baseline"/>
              <w:rPr>
                <w:rFonts w:ascii="Calibri" w:hAnsi="Calibri" w:cs="Calibri"/>
                <w:lang w:eastAsia="en-IN"/>
              </w:rPr>
            </w:pPr>
            <w:proofErr w:type="spellStart"/>
            <w:r w:rsidRPr="0059076D">
              <w:rPr>
                <w:rFonts w:ascii="Calibri" w:hAnsi="Calibri" w:cs="Calibri"/>
                <w:lang w:val="en-US" w:eastAsia="en-IN"/>
              </w:rPr>
              <w:t>ProviderId</w:t>
            </w:r>
            <w:proofErr w:type="spellEnd"/>
            <w:r w:rsidRPr="0059076D">
              <w:rPr>
                <w:rFonts w:ascii="Calibri" w:hAnsi="Calibri" w:cs="Calibri"/>
                <w:lang w:val="en-US" w:eastAsia="en-IN"/>
              </w:rPr>
              <w:t xml:space="preserve"> from existing message threads</w:t>
            </w:r>
            <w:r w:rsidRPr="0059076D">
              <w:rPr>
                <w:rFonts w:ascii="Calibri" w:hAnsi="Calibri" w:cs="Calibri"/>
                <w:lang w:eastAsia="en-IN"/>
              </w:rPr>
              <w:t> </w:t>
            </w:r>
          </w:p>
        </w:tc>
        <w:tc>
          <w:tcPr>
            <w:tcW w:w="645" w:type="dxa"/>
            <w:tcBorders>
              <w:top w:val="single" w:sz="6" w:space="0" w:color="auto"/>
              <w:left w:val="single" w:sz="6" w:space="0" w:color="auto"/>
              <w:bottom w:val="single" w:sz="6" w:space="0" w:color="auto"/>
              <w:right w:val="single" w:sz="6" w:space="0" w:color="auto"/>
            </w:tcBorders>
            <w:hideMark/>
          </w:tcPr>
          <w:p w14:paraId="00AC7012"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w:t>
            </w:r>
            <w:r w:rsidRPr="0059076D">
              <w:rPr>
                <w:rFonts w:ascii="Calibri" w:hAnsi="Calibri" w:cs="Calibri"/>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725401B5"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Yes</w:t>
            </w:r>
            <w:r w:rsidRPr="0059076D">
              <w:rPr>
                <w:rFonts w:ascii="Calibri" w:hAnsi="Calibri" w:cs="Calibri"/>
                <w:lang w:eastAsia="en-IN"/>
              </w:rPr>
              <w:t> </w:t>
            </w:r>
          </w:p>
        </w:tc>
        <w:tc>
          <w:tcPr>
            <w:tcW w:w="1200" w:type="dxa"/>
            <w:tcBorders>
              <w:top w:val="single" w:sz="6" w:space="0" w:color="auto"/>
              <w:left w:val="single" w:sz="6" w:space="0" w:color="auto"/>
              <w:bottom w:val="single" w:sz="6" w:space="0" w:color="auto"/>
              <w:right w:val="single" w:sz="6" w:space="0" w:color="auto"/>
            </w:tcBorders>
            <w:hideMark/>
          </w:tcPr>
          <w:p w14:paraId="1BD26C2D"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List is pre-filtered to providers with existing conversations; disabled/empty if none. </w:t>
            </w:r>
            <w:r w:rsidRPr="0059076D">
              <w:rPr>
                <w:rFonts w:ascii="Calibri" w:hAnsi="Calibri" w:cs="Calibri"/>
                <w:lang w:eastAsia="en-IN"/>
              </w:rPr>
              <w:t> </w:t>
            </w:r>
          </w:p>
        </w:tc>
        <w:tc>
          <w:tcPr>
            <w:tcW w:w="1125" w:type="dxa"/>
            <w:tcBorders>
              <w:top w:val="single" w:sz="6" w:space="0" w:color="auto"/>
              <w:left w:val="single" w:sz="6" w:space="0" w:color="auto"/>
              <w:bottom w:val="single" w:sz="6" w:space="0" w:color="auto"/>
              <w:right w:val="single" w:sz="6" w:space="0" w:color="auto"/>
            </w:tcBorders>
            <w:hideMark/>
          </w:tcPr>
          <w:p w14:paraId="728CBD42"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Also checks eligibility: Grades 9–12 and parental permission for messaging. </w:t>
            </w:r>
            <w:r w:rsidRPr="0059076D">
              <w:rPr>
                <w:rFonts w:ascii="Calibri" w:hAnsi="Calibri" w:cs="Calibri"/>
                <w:lang w:eastAsia="en-IN"/>
              </w:rPr>
              <w:t> </w:t>
            </w:r>
          </w:p>
        </w:tc>
      </w:tr>
      <w:tr w:rsidR="00386CB5" w:rsidRPr="00C65D82" w14:paraId="43879C1D" w14:textId="77777777">
        <w:tc>
          <w:tcPr>
            <w:tcW w:w="615" w:type="dxa"/>
            <w:tcBorders>
              <w:top w:val="single" w:sz="6" w:space="0" w:color="auto"/>
              <w:left w:val="single" w:sz="6" w:space="0" w:color="auto"/>
              <w:bottom w:val="single" w:sz="6" w:space="0" w:color="auto"/>
              <w:right w:val="single" w:sz="6" w:space="0" w:color="auto"/>
            </w:tcBorders>
            <w:hideMark/>
          </w:tcPr>
          <w:p w14:paraId="2EB40405"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Share Your Resume (Modal)</w:t>
            </w:r>
            <w:r w:rsidRPr="0059076D">
              <w:rPr>
                <w:rFonts w:ascii="Calibri" w:hAnsi="Calibri" w:cs="Calibri"/>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4B0B027E"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Optional Note</w:t>
            </w:r>
            <w:r w:rsidRPr="0059076D">
              <w:rPr>
                <w:rFonts w:ascii="Calibri" w:hAnsi="Calibri" w:cs="Calibri"/>
                <w:lang w:eastAsia="en-IN"/>
              </w:rPr>
              <w:t> </w:t>
            </w:r>
          </w:p>
        </w:tc>
        <w:tc>
          <w:tcPr>
            <w:tcW w:w="615" w:type="dxa"/>
            <w:tcBorders>
              <w:top w:val="single" w:sz="6" w:space="0" w:color="auto"/>
              <w:left w:val="single" w:sz="6" w:space="0" w:color="auto"/>
              <w:bottom w:val="single" w:sz="6" w:space="0" w:color="auto"/>
              <w:right w:val="single" w:sz="6" w:space="0" w:color="auto"/>
            </w:tcBorders>
            <w:hideMark/>
          </w:tcPr>
          <w:p w14:paraId="006B6AFA"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Message Box</w:t>
            </w:r>
            <w:r w:rsidRPr="0059076D">
              <w:rPr>
                <w:rFonts w:ascii="Calibri" w:hAnsi="Calibri" w:cs="Calibri"/>
                <w:lang w:eastAsia="en-IN"/>
              </w:rPr>
              <w:t> </w:t>
            </w:r>
          </w:p>
        </w:tc>
        <w:tc>
          <w:tcPr>
            <w:tcW w:w="825" w:type="dxa"/>
            <w:tcBorders>
              <w:top w:val="single" w:sz="6" w:space="0" w:color="auto"/>
              <w:left w:val="single" w:sz="6" w:space="0" w:color="auto"/>
              <w:bottom w:val="single" w:sz="6" w:space="0" w:color="auto"/>
              <w:right w:val="single" w:sz="6" w:space="0" w:color="auto"/>
            </w:tcBorders>
            <w:hideMark/>
          </w:tcPr>
          <w:p w14:paraId="33F3AC13"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Optional short note to accompany the shared resume.</w:t>
            </w:r>
            <w:r w:rsidRPr="0059076D">
              <w:rPr>
                <w:rFonts w:ascii="Calibri" w:hAnsi="Calibri" w:cs="Calibri"/>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261D11AC" w14:textId="77777777" w:rsidR="00386CB5" w:rsidRPr="0059076D" w:rsidRDefault="00386CB5" w:rsidP="00386CB5">
            <w:pPr>
              <w:textAlignment w:val="baseline"/>
              <w:rPr>
                <w:rFonts w:ascii="Calibri" w:hAnsi="Calibri" w:cs="Calibri"/>
                <w:lang w:eastAsia="en-IN"/>
              </w:rPr>
            </w:pPr>
            <w:proofErr w:type="spellStart"/>
            <w:r w:rsidRPr="0059076D">
              <w:rPr>
                <w:rFonts w:ascii="Calibri" w:hAnsi="Calibri" w:cs="Calibri"/>
                <w:lang w:val="en-US" w:eastAsia="en-IN"/>
              </w:rPr>
              <w:t>Textarea</w:t>
            </w:r>
            <w:proofErr w:type="spellEnd"/>
            <w:r w:rsidRPr="0059076D">
              <w:rPr>
                <w:rFonts w:ascii="Calibri" w:hAnsi="Calibri" w:cs="Calibri"/>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443BBE60"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w:t>
            </w:r>
            <w:r w:rsidRPr="0059076D">
              <w:rPr>
                <w:rFonts w:ascii="Calibri" w:hAnsi="Calibri" w:cs="Calibri"/>
                <w:lang w:eastAsia="en-IN"/>
              </w:rPr>
              <w:t> </w:t>
            </w:r>
          </w:p>
        </w:tc>
        <w:tc>
          <w:tcPr>
            <w:tcW w:w="1155" w:type="dxa"/>
            <w:tcBorders>
              <w:top w:val="single" w:sz="6" w:space="0" w:color="auto"/>
              <w:left w:val="single" w:sz="6" w:space="0" w:color="auto"/>
              <w:bottom w:val="single" w:sz="6" w:space="0" w:color="auto"/>
              <w:right w:val="single" w:sz="6" w:space="0" w:color="auto"/>
            </w:tcBorders>
            <w:hideMark/>
          </w:tcPr>
          <w:p w14:paraId="430344A0"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Free text</w:t>
            </w:r>
            <w:r w:rsidRPr="0059076D">
              <w:rPr>
                <w:rFonts w:ascii="Calibri" w:hAnsi="Calibri" w:cs="Calibri"/>
                <w:lang w:eastAsia="en-IN"/>
              </w:rPr>
              <w:t> </w:t>
            </w:r>
          </w:p>
        </w:tc>
        <w:tc>
          <w:tcPr>
            <w:tcW w:w="645" w:type="dxa"/>
            <w:tcBorders>
              <w:top w:val="single" w:sz="6" w:space="0" w:color="auto"/>
              <w:left w:val="single" w:sz="6" w:space="0" w:color="auto"/>
              <w:bottom w:val="single" w:sz="6" w:space="0" w:color="auto"/>
              <w:right w:val="single" w:sz="6" w:space="0" w:color="auto"/>
            </w:tcBorders>
            <w:hideMark/>
          </w:tcPr>
          <w:p w14:paraId="6F6C84E4"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 500 chars</w:t>
            </w:r>
            <w:r w:rsidRPr="0059076D">
              <w:rPr>
                <w:rFonts w:ascii="Calibri" w:hAnsi="Calibri" w:cs="Calibri"/>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313305B5"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No</w:t>
            </w:r>
            <w:r w:rsidRPr="0059076D">
              <w:rPr>
                <w:rFonts w:ascii="Calibri" w:hAnsi="Calibri" w:cs="Calibri"/>
                <w:lang w:eastAsia="en-IN"/>
              </w:rPr>
              <w:t> </w:t>
            </w:r>
          </w:p>
        </w:tc>
        <w:tc>
          <w:tcPr>
            <w:tcW w:w="1200" w:type="dxa"/>
            <w:tcBorders>
              <w:top w:val="single" w:sz="6" w:space="0" w:color="auto"/>
              <w:left w:val="single" w:sz="6" w:space="0" w:color="auto"/>
              <w:bottom w:val="single" w:sz="6" w:space="0" w:color="auto"/>
              <w:right w:val="single" w:sz="6" w:space="0" w:color="auto"/>
            </w:tcBorders>
            <w:hideMark/>
          </w:tcPr>
          <w:p w14:paraId="0D6EB35E"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Character limit enforced; block over-limit input. </w:t>
            </w:r>
            <w:r w:rsidRPr="0059076D">
              <w:rPr>
                <w:rFonts w:ascii="Calibri" w:hAnsi="Calibri" w:cs="Calibri"/>
                <w:lang w:eastAsia="en-IN"/>
              </w:rPr>
              <w:t> </w:t>
            </w:r>
          </w:p>
        </w:tc>
        <w:tc>
          <w:tcPr>
            <w:tcW w:w="1125" w:type="dxa"/>
            <w:tcBorders>
              <w:top w:val="single" w:sz="6" w:space="0" w:color="auto"/>
              <w:left w:val="single" w:sz="6" w:space="0" w:color="auto"/>
              <w:bottom w:val="single" w:sz="6" w:space="0" w:color="auto"/>
              <w:right w:val="single" w:sz="6" w:space="0" w:color="auto"/>
            </w:tcBorders>
            <w:hideMark/>
          </w:tcPr>
          <w:p w14:paraId="6AE3E2FB"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Include basic profanity/PII filters if required by policy (non-blocking).</w:t>
            </w:r>
            <w:r w:rsidRPr="0059076D">
              <w:rPr>
                <w:rFonts w:ascii="Calibri" w:hAnsi="Calibri" w:cs="Calibri"/>
                <w:lang w:eastAsia="en-IN"/>
              </w:rPr>
              <w:t> </w:t>
            </w:r>
          </w:p>
        </w:tc>
      </w:tr>
      <w:tr w:rsidR="00386CB5" w:rsidRPr="00C65D82" w14:paraId="501B914B" w14:textId="77777777">
        <w:tc>
          <w:tcPr>
            <w:tcW w:w="615" w:type="dxa"/>
            <w:tcBorders>
              <w:top w:val="single" w:sz="6" w:space="0" w:color="auto"/>
              <w:left w:val="single" w:sz="6" w:space="0" w:color="auto"/>
              <w:bottom w:val="single" w:sz="6" w:space="0" w:color="auto"/>
              <w:right w:val="single" w:sz="6" w:space="0" w:color="auto"/>
            </w:tcBorders>
            <w:hideMark/>
          </w:tcPr>
          <w:p w14:paraId="447CD1C9"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Share Your Resume (Modal)</w:t>
            </w:r>
            <w:r w:rsidRPr="0059076D">
              <w:rPr>
                <w:rFonts w:ascii="Calibri" w:hAnsi="Calibri" w:cs="Calibri"/>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0388F047"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Footer</w:t>
            </w:r>
            <w:r w:rsidRPr="0059076D">
              <w:rPr>
                <w:rFonts w:ascii="Calibri" w:hAnsi="Calibri" w:cs="Calibri"/>
                <w:lang w:eastAsia="en-IN"/>
              </w:rPr>
              <w:t> </w:t>
            </w:r>
          </w:p>
        </w:tc>
        <w:tc>
          <w:tcPr>
            <w:tcW w:w="615" w:type="dxa"/>
            <w:tcBorders>
              <w:top w:val="single" w:sz="6" w:space="0" w:color="auto"/>
              <w:left w:val="single" w:sz="6" w:space="0" w:color="auto"/>
              <w:bottom w:val="single" w:sz="6" w:space="0" w:color="auto"/>
              <w:right w:val="single" w:sz="6" w:space="0" w:color="auto"/>
            </w:tcBorders>
            <w:hideMark/>
          </w:tcPr>
          <w:p w14:paraId="3776889E"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Send Resume</w:t>
            </w:r>
            <w:r w:rsidRPr="0059076D">
              <w:rPr>
                <w:rFonts w:ascii="Calibri" w:hAnsi="Calibri" w:cs="Calibri"/>
                <w:lang w:eastAsia="en-IN"/>
              </w:rPr>
              <w:t> </w:t>
            </w:r>
          </w:p>
        </w:tc>
        <w:tc>
          <w:tcPr>
            <w:tcW w:w="825" w:type="dxa"/>
            <w:tcBorders>
              <w:top w:val="single" w:sz="6" w:space="0" w:color="auto"/>
              <w:left w:val="single" w:sz="6" w:space="0" w:color="auto"/>
              <w:bottom w:val="single" w:sz="6" w:space="0" w:color="auto"/>
              <w:right w:val="single" w:sz="6" w:space="0" w:color="auto"/>
            </w:tcBorders>
            <w:hideMark/>
          </w:tcPr>
          <w:p w14:paraId="5963F169"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Sends the selected resume as ATS-compliant PDF to the chosen provider via existing message thread.</w:t>
            </w:r>
            <w:r w:rsidRPr="0059076D">
              <w:rPr>
                <w:rFonts w:ascii="Calibri" w:hAnsi="Calibri" w:cs="Calibri"/>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6A312514"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Primary Button</w:t>
            </w:r>
            <w:r w:rsidRPr="0059076D">
              <w:rPr>
                <w:rFonts w:ascii="Calibri" w:hAnsi="Calibri" w:cs="Calibri"/>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7A686B98"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w:t>
            </w:r>
            <w:r w:rsidRPr="0059076D">
              <w:rPr>
                <w:rFonts w:ascii="Calibri" w:hAnsi="Calibri" w:cs="Calibri"/>
                <w:lang w:eastAsia="en-IN"/>
              </w:rPr>
              <w:t> </w:t>
            </w:r>
          </w:p>
        </w:tc>
        <w:tc>
          <w:tcPr>
            <w:tcW w:w="1155" w:type="dxa"/>
            <w:tcBorders>
              <w:top w:val="single" w:sz="6" w:space="0" w:color="auto"/>
              <w:left w:val="single" w:sz="6" w:space="0" w:color="auto"/>
              <w:bottom w:val="single" w:sz="6" w:space="0" w:color="auto"/>
              <w:right w:val="single" w:sz="6" w:space="0" w:color="auto"/>
            </w:tcBorders>
            <w:hideMark/>
          </w:tcPr>
          <w:p w14:paraId="12F4A5AD"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w:t>
            </w:r>
            <w:r w:rsidRPr="0059076D">
              <w:rPr>
                <w:rFonts w:ascii="Calibri" w:hAnsi="Calibri" w:cs="Calibri"/>
                <w:lang w:eastAsia="en-IN"/>
              </w:rPr>
              <w:t> </w:t>
            </w:r>
          </w:p>
        </w:tc>
        <w:tc>
          <w:tcPr>
            <w:tcW w:w="645" w:type="dxa"/>
            <w:tcBorders>
              <w:top w:val="single" w:sz="6" w:space="0" w:color="auto"/>
              <w:left w:val="single" w:sz="6" w:space="0" w:color="auto"/>
              <w:bottom w:val="single" w:sz="6" w:space="0" w:color="auto"/>
              <w:right w:val="single" w:sz="6" w:space="0" w:color="auto"/>
            </w:tcBorders>
            <w:hideMark/>
          </w:tcPr>
          <w:p w14:paraId="4E849046"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w:t>
            </w:r>
            <w:r w:rsidRPr="0059076D">
              <w:rPr>
                <w:rFonts w:ascii="Calibri" w:hAnsi="Calibri" w:cs="Calibri"/>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4E9FB0A2"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Yes (conditional)</w:t>
            </w:r>
            <w:r w:rsidRPr="0059076D">
              <w:rPr>
                <w:rFonts w:ascii="Calibri" w:hAnsi="Calibri" w:cs="Calibri"/>
                <w:lang w:eastAsia="en-IN"/>
              </w:rPr>
              <w:t> </w:t>
            </w:r>
          </w:p>
        </w:tc>
        <w:tc>
          <w:tcPr>
            <w:tcW w:w="1200" w:type="dxa"/>
            <w:tcBorders>
              <w:top w:val="single" w:sz="6" w:space="0" w:color="auto"/>
              <w:left w:val="single" w:sz="6" w:space="0" w:color="auto"/>
              <w:bottom w:val="single" w:sz="6" w:space="0" w:color="auto"/>
              <w:right w:val="single" w:sz="6" w:space="0" w:color="auto"/>
            </w:tcBorders>
            <w:hideMark/>
          </w:tcPr>
          <w:p w14:paraId="5F482392"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 xml:space="preserve">Enabled only when: (1) Grades 9–12; (2) parental messaging permission enabled; (3) provider selected. On </w:t>
            </w:r>
            <w:proofErr w:type="gramStart"/>
            <w:r w:rsidRPr="0059076D">
              <w:rPr>
                <w:rFonts w:ascii="Calibri" w:hAnsi="Calibri" w:cs="Calibri"/>
                <w:lang w:val="en-US" w:eastAsia="en-IN"/>
              </w:rPr>
              <w:t>click:</w:t>
            </w:r>
            <w:proofErr w:type="gramEnd"/>
            <w:r w:rsidRPr="0059076D">
              <w:rPr>
                <w:rFonts w:ascii="Calibri" w:hAnsi="Calibri" w:cs="Calibri"/>
                <w:lang w:val="en-US" w:eastAsia="en-IN"/>
              </w:rPr>
              <w:t xml:space="preserve"> generate ATS PDF and attach; log audit event (</w:t>
            </w:r>
            <w:proofErr w:type="spellStart"/>
            <w:r w:rsidRPr="0059076D">
              <w:rPr>
                <w:rFonts w:ascii="Calibri" w:hAnsi="Calibri" w:cs="Calibri"/>
                <w:lang w:val="en-US" w:eastAsia="en-IN"/>
              </w:rPr>
              <w:t>studentId</w:t>
            </w:r>
            <w:proofErr w:type="spellEnd"/>
            <w:r w:rsidRPr="0059076D">
              <w:rPr>
                <w:rFonts w:ascii="Calibri" w:hAnsi="Calibri" w:cs="Calibri"/>
                <w:lang w:val="en-US" w:eastAsia="en-IN"/>
              </w:rPr>
              <w:t xml:space="preserve">, </w:t>
            </w:r>
            <w:proofErr w:type="spellStart"/>
            <w:r w:rsidRPr="0059076D">
              <w:rPr>
                <w:rFonts w:ascii="Calibri" w:hAnsi="Calibri" w:cs="Calibri"/>
                <w:lang w:val="en-US" w:eastAsia="en-IN"/>
              </w:rPr>
              <w:t>resumeId</w:t>
            </w:r>
            <w:proofErr w:type="spellEnd"/>
            <w:r w:rsidRPr="0059076D">
              <w:rPr>
                <w:rFonts w:ascii="Calibri" w:hAnsi="Calibri" w:cs="Calibri"/>
                <w:lang w:val="en-US" w:eastAsia="en-IN"/>
              </w:rPr>
              <w:t xml:space="preserve">, </w:t>
            </w:r>
            <w:proofErr w:type="spellStart"/>
            <w:r w:rsidRPr="0059076D">
              <w:rPr>
                <w:rFonts w:ascii="Calibri" w:hAnsi="Calibri" w:cs="Calibri"/>
                <w:lang w:val="en-US" w:eastAsia="en-IN"/>
              </w:rPr>
              <w:t>providerId</w:t>
            </w:r>
            <w:proofErr w:type="spellEnd"/>
            <w:r w:rsidRPr="0059076D">
              <w:rPr>
                <w:rFonts w:ascii="Calibri" w:hAnsi="Calibri" w:cs="Calibri"/>
                <w:lang w:val="en-US" w:eastAsia="en-IN"/>
              </w:rPr>
              <w:t xml:space="preserve">, timestamp, </w:t>
            </w:r>
            <w:proofErr w:type="spellStart"/>
            <w:r w:rsidRPr="0059076D">
              <w:rPr>
                <w:rFonts w:ascii="Calibri" w:hAnsi="Calibri" w:cs="Calibri"/>
                <w:lang w:val="en-US" w:eastAsia="en-IN"/>
              </w:rPr>
              <w:t>consentFlag</w:t>
            </w:r>
            <w:proofErr w:type="spellEnd"/>
            <w:r w:rsidRPr="0059076D">
              <w:rPr>
                <w:rFonts w:ascii="Calibri" w:hAnsi="Calibri" w:cs="Calibri"/>
                <w:lang w:val="en-US" w:eastAsia="en-IN"/>
              </w:rPr>
              <w:t>). </w:t>
            </w:r>
            <w:r w:rsidRPr="0059076D">
              <w:rPr>
                <w:rFonts w:ascii="Calibri" w:hAnsi="Calibri" w:cs="Calibri"/>
                <w:lang w:eastAsia="en-IN"/>
              </w:rPr>
              <w:t> </w:t>
            </w:r>
          </w:p>
        </w:tc>
        <w:tc>
          <w:tcPr>
            <w:tcW w:w="1125" w:type="dxa"/>
            <w:tcBorders>
              <w:top w:val="single" w:sz="6" w:space="0" w:color="auto"/>
              <w:left w:val="single" w:sz="6" w:space="0" w:color="auto"/>
              <w:bottom w:val="single" w:sz="6" w:space="0" w:color="auto"/>
              <w:right w:val="single" w:sz="6" w:space="0" w:color="auto"/>
            </w:tcBorders>
            <w:hideMark/>
          </w:tcPr>
          <w:p w14:paraId="6D898761"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Sends within the existing conversation; PDF generated/exported on the fly. </w:t>
            </w:r>
            <w:r w:rsidRPr="0059076D">
              <w:rPr>
                <w:rFonts w:ascii="Calibri" w:hAnsi="Calibri" w:cs="Calibri"/>
                <w:lang w:eastAsia="en-IN"/>
              </w:rPr>
              <w:t> </w:t>
            </w:r>
          </w:p>
        </w:tc>
      </w:tr>
      <w:tr w:rsidR="00386CB5" w:rsidRPr="00C65D82" w14:paraId="30EE4B6C" w14:textId="77777777">
        <w:tc>
          <w:tcPr>
            <w:tcW w:w="615" w:type="dxa"/>
            <w:tcBorders>
              <w:top w:val="single" w:sz="6" w:space="0" w:color="auto"/>
              <w:left w:val="single" w:sz="6" w:space="0" w:color="auto"/>
              <w:bottom w:val="single" w:sz="6" w:space="0" w:color="auto"/>
              <w:right w:val="single" w:sz="6" w:space="0" w:color="auto"/>
            </w:tcBorders>
            <w:hideMark/>
          </w:tcPr>
          <w:p w14:paraId="4CA1CA3B"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Share Your Resume (Modal)</w:t>
            </w:r>
            <w:r w:rsidRPr="0059076D">
              <w:rPr>
                <w:rFonts w:ascii="Calibri" w:hAnsi="Calibri" w:cs="Calibri"/>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75D8070E"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Footer</w:t>
            </w:r>
            <w:r w:rsidRPr="0059076D">
              <w:rPr>
                <w:rFonts w:ascii="Calibri" w:hAnsi="Calibri" w:cs="Calibri"/>
                <w:lang w:eastAsia="en-IN"/>
              </w:rPr>
              <w:t> </w:t>
            </w:r>
          </w:p>
        </w:tc>
        <w:tc>
          <w:tcPr>
            <w:tcW w:w="615" w:type="dxa"/>
            <w:tcBorders>
              <w:top w:val="single" w:sz="6" w:space="0" w:color="auto"/>
              <w:left w:val="single" w:sz="6" w:space="0" w:color="auto"/>
              <w:bottom w:val="single" w:sz="6" w:space="0" w:color="auto"/>
              <w:right w:val="single" w:sz="6" w:space="0" w:color="auto"/>
            </w:tcBorders>
            <w:hideMark/>
          </w:tcPr>
          <w:p w14:paraId="7B93AB2E"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Cancel</w:t>
            </w:r>
            <w:r w:rsidRPr="0059076D">
              <w:rPr>
                <w:rFonts w:ascii="Calibri" w:hAnsi="Calibri" w:cs="Calibri"/>
                <w:lang w:eastAsia="en-IN"/>
              </w:rPr>
              <w:t> </w:t>
            </w:r>
          </w:p>
        </w:tc>
        <w:tc>
          <w:tcPr>
            <w:tcW w:w="825" w:type="dxa"/>
            <w:tcBorders>
              <w:top w:val="single" w:sz="6" w:space="0" w:color="auto"/>
              <w:left w:val="single" w:sz="6" w:space="0" w:color="auto"/>
              <w:bottom w:val="single" w:sz="6" w:space="0" w:color="auto"/>
              <w:right w:val="single" w:sz="6" w:space="0" w:color="auto"/>
            </w:tcBorders>
            <w:hideMark/>
          </w:tcPr>
          <w:p w14:paraId="6B1AF0BB"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Closes the modal without sending.</w:t>
            </w:r>
            <w:r w:rsidRPr="0059076D">
              <w:rPr>
                <w:rFonts w:ascii="Calibri" w:hAnsi="Calibri" w:cs="Calibri"/>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03921ADE"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Secondary Button</w:t>
            </w:r>
            <w:r w:rsidRPr="0059076D">
              <w:rPr>
                <w:rFonts w:ascii="Calibri" w:hAnsi="Calibri" w:cs="Calibri"/>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171D5D8A"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w:t>
            </w:r>
            <w:r w:rsidRPr="0059076D">
              <w:rPr>
                <w:rFonts w:ascii="Calibri" w:hAnsi="Calibri" w:cs="Calibri"/>
                <w:lang w:eastAsia="en-IN"/>
              </w:rPr>
              <w:t> </w:t>
            </w:r>
          </w:p>
        </w:tc>
        <w:tc>
          <w:tcPr>
            <w:tcW w:w="1155" w:type="dxa"/>
            <w:tcBorders>
              <w:top w:val="single" w:sz="6" w:space="0" w:color="auto"/>
              <w:left w:val="single" w:sz="6" w:space="0" w:color="auto"/>
              <w:bottom w:val="single" w:sz="6" w:space="0" w:color="auto"/>
              <w:right w:val="single" w:sz="6" w:space="0" w:color="auto"/>
            </w:tcBorders>
            <w:hideMark/>
          </w:tcPr>
          <w:p w14:paraId="5C9A3506"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w:t>
            </w:r>
            <w:r w:rsidRPr="0059076D">
              <w:rPr>
                <w:rFonts w:ascii="Calibri" w:hAnsi="Calibri" w:cs="Calibri"/>
                <w:lang w:eastAsia="en-IN"/>
              </w:rPr>
              <w:t> </w:t>
            </w:r>
          </w:p>
        </w:tc>
        <w:tc>
          <w:tcPr>
            <w:tcW w:w="645" w:type="dxa"/>
            <w:tcBorders>
              <w:top w:val="single" w:sz="6" w:space="0" w:color="auto"/>
              <w:left w:val="single" w:sz="6" w:space="0" w:color="auto"/>
              <w:bottom w:val="single" w:sz="6" w:space="0" w:color="auto"/>
              <w:right w:val="single" w:sz="6" w:space="0" w:color="auto"/>
            </w:tcBorders>
            <w:hideMark/>
          </w:tcPr>
          <w:p w14:paraId="22F1025F"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w:t>
            </w:r>
            <w:r w:rsidRPr="0059076D">
              <w:rPr>
                <w:rFonts w:ascii="Calibri" w:hAnsi="Calibri" w:cs="Calibri"/>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12F4AC2A"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No</w:t>
            </w:r>
            <w:r w:rsidRPr="0059076D">
              <w:rPr>
                <w:rFonts w:ascii="Calibri" w:hAnsi="Calibri" w:cs="Calibri"/>
                <w:lang w:eastAsia="en-IN"/>
              </w:rPr>
              <w:t> </w:t>
            </w:r>
          </w:p>
        </w:tc>
        <w:tc>
          <w:tcPr>
            <w:tcW w:w="1200" w:type="dxa"/>
            <w:tcBorders>
              <w:top w:val="single" w:sz="6" w:space="0" w:color="auto"/>
              <w:left w:val="single" w:sz="6" w:space="0" w:color="auto"/>
              <w:bottom w:val="single" w:sz="6" w:space="0" w:color="auto"/>
              <w:right w:val="single" w:sz="6" w:space="0" w:color="auto"/>
            </w:tcBorders>
            <w:hideMark/>
          </w:tcPr>
          <w:p w14:paraId="4F7D7CD5"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 xml:space="preserve">Simply dismisses </w:t>
            </w:r>
            <w:proofErr w:type="gramStart"/>
            <w:r w:rsidRPr="0059076D">
              <w:rPr>
                <w:rFonts w:ascii="Calibri" w:hAnsi="Calibri" w:cs="Calibri"/>
                <w:lang w:val="en-US" w:eastAsia="en-IN"/>
              </w:rPr>
              <w:t>modal;</w:t>
            </w:r>
            <w:proofErr w:type="gramEnd"/>
            <w:r w:rsidRPr="0059076D">
              <w:rPr>
                <w:rFonts w:ascii="Calibri" w:hAnsi="Calibri" w:cs="Calibri"/>
                <w:lang w:val="en-US" w:eastAsia="en-IN"/>
              </w:rPr>
              <w:t xml:space="preserve"> no state change. </w:t>
            </w:r>
            <w:r w:rsidRPr="0059076D">
              <w:rPr>
                <w:rFonts w:ascii="Calibri" w:hAnsi="Calibri" w:cs="Calibri"/>
                <w:lang w:eastAsia="en-IN"/>
              </w:rPr>
              <w:t> </w:t>
            </w:r>
          </w:p>
        </w:tc>
        <w:tc>
          <w:tcPr>
            <w:tcW w:w="1125" w:type="dxa"/>
            <w:tcBorders>
              <w:top w:val="single" w:sz="6" w:space="0" w:color="auto"/>
              <w:left w:val="single" w:sz="6" w:space="0" w:color="auto"/>
              <w:bottom w:val="single" w:sz="6" w:space="0" w:color="auto"/>
              <w:right w:val="single" w:sz="6" w:space="0" w:color="auto"/>
            </w:tcBorders>
            <w:hideMark/>
          </w:tcPr>
          <w:p w14:paraId="1C2ACC5A"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w:t>
            </w:r>
            <w:r w:rsidRPr="0059076D">
              <w:rPr>
                <w:rFonts w:ascii="Calibri" w:hAnsi="Calibri" w:cs="Calibri"/>
                <w:lang w:eastAsia="en-IN"/>
              </w:rPr>
              <w:t> </w:t>
            </w:r>
          </w:p>
        </w:tc>
      </w:tr>
      <w:tr w:rsidR="00386CB5" w:rsidRPr="00C65D82" w14:paraId="0CA7F357" w14:textId="77777777">
        <w:tc>
          <w:tcPr>
            <w:tcW w:w="615" w:type="dxa"/>
            <w:tcBorders>
              <w:top w:val="single" w:sz="6" w:space="0" w:color="auto"/>
              <w:left w:val="single" w:sz="6" w:space="0" w:color="auto"/>
              <w:bottom w:val="single" w:sz="6" w:space="0" w:color="auto"/>
              <w:right w:val="single" w:sz="6" w:space="0" w:color="auto"/>
            </w:tcBorders>
            <w:hideMark/>
          </w:tcPr>
          <w:p w14:paraId="40D046F3"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Share Your Resume (Modal)</w:t>
            </w:r>
            <w:r w:rsidRPr="0059076D">
              <w:rPr>
                <w:rFonts w:ascii="Calibri" w:hAnsi="Calibri" w:cs="Calibri"/>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113EB484"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System</w:t>
            </w:r>
            <w:r w:rsidRPr="0059076D">
              <w:rPr>
                <w:rFonts w:ascii="Calibri" w:hAnsi="Calibri" w:cs="Calibri"/>
                <w:lang w:eastAsia="en-IN"/>
              </w:rPr>
              <w:t> </w:t>
            </w:r>
          </w:p>
        </w:tc>
        <w:tc>
          <w:tcPr>
            <w:tcW w:w="615" w:type="dxa"/>
            <w:tcBorders>
              <w:top w:val="single" w:sz="6" w:space="0" w:color="auto"/>
              <w:left w:val="single" w:sz="6" w:space="0" w:color="auto"/>
              <w:bottom w:val="single" w:sz="6" w:space="0" w:color="auto"/>
              <w:right w:val="single" w:sz="6" w:space="0" w:color="auto"/>
            </w:tcBorders>
            <w:hideMark/>
          </w:tcPr>
          <w:p w14:paraId="2D9FF66F"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ATS PDF Export</w:t>
            </w:r>
            <w:r w:rsidRPr="0059076D">
              <w:rPr>
                <w:rFonts w:ascii="Calibri" w:hAnsi="Calibri" w:cs="Calibri"/>
                <w:lang w:eastAsia="en-IN"/>
              </w:rPr>
              <w:t> </w:t>
            </w:r>
          </w:p>
        </w:tc>
        <w:tc>
          <w:tcPr>
            <w:tcW w:w="825" w:type="dxa"/>
            <w:tcBorders>
              <w:top w:val="single" w:sz="6" w:space="0" w:color="auto"/>
              <w:left w:val="single" w:sz="6" w:space="0" w:color="auto"/>
              <w:bottom w:val="single" w:sz="6" w:space="0" w:color="auto"/>
              <w:right w:val="single" w:sz="6" w:space="0" w:color="auto"/>
            </w:tcBorders>
            <w:hideMark/>
          </w:tcPr>
          <w:p w14:paraId="6CBDC8ED"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Server-side generation of an ATS-compliant PDF of the selected resume.</w:t>
            </w:r>
            <w:r w:rsidRPr="0059076D">
              <w:rPr>
                <w:rFonts w:ascii="Calibri" w:hAnsi="Calibri" w:cs="Calibri"/>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47D22CAD"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System action</w:t>
            </w:r>
            <w:r w:rsidRPr="0059076D">
              <w:rPr>
                <w:rFonts w:ascii="Calibri" w:hAnsi="Calibri" w:cs="Calibri"/>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6508B6FF"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w:t>
            </w:r>
            <w:r w:rsidRPr="0059076D">
              <w:rPr>
                <w:rFonts w:ascii="Calibri" w:hAnsi="Calibri" w:cs="Calibri"/>
                <w:lang w:eastAsia="en-IN"/>
              </w:rPr>
              <w:t> </w:t>
            </w:r>
          </w:p>
        </w:tc>
        <w:tc>
          <w:tcPr>
            <w:tcW w:w="1155" w:type="dxa"/>
            <w:tcBorders>
              <w:top w:val="single" w:sz="6" w:space="0" w:color="auto"/>
              <w:left w:val="single" w:sz="6" w:space="0" w:color="auto"/>
              <w:bottom w:val="single" w:sz="6" w:space="0" w:color="auto"/>
              <w:right w:val="single" w:sz="6" w:space="0" w:color="auto"/>
            </w:tcBorders>
            <w:hideMark/>
          </w:tcPr>
          <w:p w14:paraId="1A613FC9"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PDF only</w:t>
            </w:r>
            <w:r w:rsidRPr="0059076D">
              <w:rPr>
                <w:rFonts w:ascii="Calibri" w:hAnsi="Calibri" w:cs="Calibri"/>
                <w:lang w:eastAsia="en-IN"/>
              </w:rPr>
              <w:t> </w:t>
            </w:r>
          </w:p>
        </w:tc>
        <w:tc>
          <w:tcPr>
            <w:tcW w:w="645" w:type="dxa"/>
            <w:tcBorders>
              <w:top w:val="single" w:sz="6" w:space="0" w:color="auto"/>
              <w:left w:val="single" w:sz="6" w:space="0" w:color="auto"/>
              <w:bottom w:val="single" w:sz="6" w:space="0" w:color="auto"/>
              <w:right w:val="single" w:sz="6" w:space="0" w:color="auto"/>
            </w:tcBorders>
            <w:hideMark/>
          </w:tcPr>
          <w:p w14:paraId="1FD8D21F"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 5 MB (export cap)</w:t>
            </w:r>
            <w:r w:rsidRPr="0059076D">
              <w:rPr>
                <w:rFonts w:ascii="Calibri" w:hAnsi="Calibri" w:cs="Calibri"/>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5C01A968"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w:t>
            </w:r>
            <w:r w:rsidRPr="0059076D">
              <w:rPr>
                <w:rFonts w:ascii="Calibri" w:hAnsi="Calibri" w:cs="Calibri"/>
                <w:lang w:eastAsia="en-IN"/>
              </w:rPr>
              <w:t> </w:t>
            </w:r>
          </w:p>
        </w:tc>
        <w:tc>
          <w:tcPr>
            <w:tcW w:w="1200" w:type="dxa"/>
            <w:tcBorders>
              <w:top w:val="single" w:sz="6" w:space="0" w:color="auto"/>
              <w:left w:val="single" w:sz="6" w:space="0" w:color="auto"/>
              <w:bottom w:val="single" w:sz="6" w:space="0" w:color="auto"/>
              <w:right w:val="single" w:sz="6" w:space="0" w:color="auto"/>
            </w:tcBorders>
            <w:hideMark/>
          </w:tcPr>
          <w:p w14:paraId="46CCD2D2"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Must succeed to send; on failure show: “Couldn’t generate resume PDF. Try again.” and allow retry. </w:t>
            </w:r>
            <w:r w:rsidRPr="0059076D">
              <w:rPr>
                <w:rFonts w:ascii="Calibri" w:hAnsi="Calibri" w:cs="Calibri"/>
                <w:lang w:eastAsia="en-IN"/>
              </w:rPr>
              <w:t> </w:t>
            </w:r>
          </w:p>
        </w:tc>
        <w:tc>
          <w:tcPr>
            <w:tcW w:w="1125" w:type="dxa"/>
            <w:tcBorders>
              <w:top w:val="single" w:sz="6" w:space="0" w:color="auto"/>
              <w:left w:val="single" w:sz="6" w:space="0" w:color="auto"/>
              <w:bottom w:val="single" w:sz="6" w:space="0" w:color="auto"/>
              <w:right w:val="single" w:sz="6" w:space="0" w:color="auto"/>
            </w:tcBorders>
            <w:hideMark/>
          </w:tcPr>
          <w:p w14:paraId="3AC0AC8A"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Export uses caching where safe; ATS rules enforced.</w:t>
            </w:r>
            <w:r w:rsidRPr="0059076D">
              <w:rPr>
                <w:rFonts w:ascii="Calibri" w:hAnsi="Calibri" w:cs="Calibri"/>
                <w:lang w:eastAsia="en-IN"/>
              </w:rPr>
              <w:t> </w:t>
            </w:r>
          </w:p>
        </w:tc>
      </w:tr>
      <w:tr w:rsidR="00386CB5" w:rsidRPr="00C65D82" w14:paraId="7CB47EE7" w14:textId="77777777">
        <w:tc>
          <w:tcPr>
            <w:tcW w:w="615" w:type="dxa"/>
            <w:tcBorders>
              <w:top w:val="single" w:sz="6" w:space="0" w:color="auto"/>
              <w:left w:val="single" w:sz="6" w:space="0" w:color="auto"/>
              <w:bottom w:val="single" w:sz="6" w:space="0" w:color="auto"/>
              <w:right w:val="single" w:sz="6" w:space="0" w:color="auto"/>
            </w:tcBorders>
            <w:hideMark/>
          </w:tcPr>
          <w:p w14:paraId="222F15D7"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Share Your Resume (Modal)</w:t>
            </w:r>
            <w:r w:rsidRPr="0059076D">
              <w:rPr>
                <w:rFonts w:ascii="Calibri" w:hAnsi="Calibri" w:cs="Calibri"/>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0365ACA8"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System</w:t>
            </w:r>
            <w:r w:rsidRPr="0059076D">
              <w:rPr>
                <w:rFonts w:ascii="Calibri" w:hAnsi="Calibri" w:cs="Calibri"/>
                <w:lang w:eastAsia="en-IN"/>
              </w:rPr>
              <w:t> </w:t>
            </w:r>
          </w:p>
        </w:tc>
        <w:tc>
          <w:tcPr>
            <w:tcW w:w="615" w:type="dxa"/>
            <w:tcBorders>
              <w:top w:val="single" w:sz="6" w:space="0" w:color="auto"/>
              <w:left w:val="single" w:sz="6" w:space="0" w:color="auto"/>
              <w:bottom w:val="single" w:sz="6" w:space="0" w:color="auto"/>
              <w:right w:val="single" w:sz="6" w:space="0" w:color="auto"/>
            </w:tcBorders>
            <w:hideMark/>
          </w:tcPr>
          <w:p w14:paraId="6E9D4A72"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Eligibility Gate</w:t>
            </w:r>
            <w:r w:rsidRPr="0059076D">
              <w:rPr>
                <w:rFonts w:ascii="Calibri" w:hAnsi="Calibri" w:cs="Calibri"/>
                <w:lang w:eastAsia="en-IN"/>
              </w:rPr>
              <w:t> </w:t>
            </w:r>
          </w:p>
        </w:tc>
        <w:tc>
          <w:tcPr>
            <w:tcW w:w="825" w:type="dxa"/>
            <w:tcBorders>
              <w:top w:val="single" w:sz="6" w:space="0" w:color="auto"/>
              <w:left w:val="single" w:sz="6" w:space="0" w:color="auto"/>
              <w:bottom w:val="single" w:sz="6" w:space="0" w:color="auto"/>
              <w:right w:val="single" w:sz="6" w:space="0" w:color="auto"/>
            </w:tcBorders>
            <w:hideMark/>
          </w:tcPr>
          <w:p w14:paraId="233DF811"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Checks grade &amp; permission before enabling sharing.</w:t>
            </w:r>
            <w:r w:rsidRPr="0059076D">
              <w:rPr>
                <w:rFonts w:ascii="Calibri" w:hAnsi="Calibri" w:cs="Calibri"/>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1B62795F"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Rule</w:t>
            </w:r>
            <w:r w:rsidRPr="0059076D">
              <w:rPr>
                <w:rFonts w:ascii="Calibri" w:hAnsi="Calibri" w:cs="Calibri"/>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2BD6F925"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w:t>
            </w:r>
            <w:r w:rsidRPr="0059076D">
              <w:rPr>
                <w:rFonts w:ascii="Calibri" w:hAnsi="Calibri" w:cs="Calibri"/>
                <w:lang w:eastAsia="en-IN"/>
              </w:rPr>
              <w:t> </w:t>
            </w:r>
          </w:p>
        </w:tc>
        <w:tc>
          <w:tcPr>
            <w:tcW w:w="1155" w:type="dxa"/>
            <w:tcBorders>
              <w:top w:val="single" w:sz="6" w:space="0" w:color="auto"/>
              <w:left w:val="single" w:sz="6" w:space="0" w:color="auto"/>
              <w:bottom w:val="single" w:sz="6" w:space="0" w:color="auto"/>
              <w:right w:val="single" w:sz="6" w:space="0" w:color="auto"/>
            </w:tcBorders>
            <w:hideMark/>
          </w:tcPr>
          <w:p w14:paraId="7120CCCA"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 xml:space="preserve">Grade: 9–12; </w:t>
            </w:r>
            <w:proofErr w:type="spellStart"/>
            <w:r w:rsidRPr="0059076D">
              <w:rPr>
                <w:rFonts w:ascii="Calibri" w:hAnsi="Calibri" w:cs="Calibri"/>
                <w:lang w:val="en-US" w:eastAsia="en-IN"/>
              </w:rPr>
              <w:t>consentFlag</w:t>
            </w:r>
            <w:proofErr w:type="spellEnd"/>
            <w:r w:rsidRPr="0059076D">
              <w:rPr>
                <w:rFonts w:ascii="Calibri" w:hAnsi="Calibri" w:cs="Calibri"/>
                <w:lang w:val="en-US" w:eastAsia="en-IN"/>
              </w:rPr>
              <w:t>: true</w:t>
            </w:r>
            <w:r w:rsidRPr="0059076D">
              <w:rPr>
                <w:rFonts w:ascii="Calibri" w:hAnsi="Calibri" w:cs="Calibri"/>
                <w:lang w:eastAsia="en-IN"/>
              </w:rPr>
              <w:t> </w:t>
            </w:r>
          </w:p>
        </w:tc>
        <w:tc>
          <w:tcPr>
            <w:tcW w:w="645" w:type="dxa"/>
            <w:tcBorders>
              <w:top w:val="single" w:sz="6" w:space="0" w:color="auto"/>
              <w:left w:val="single" w:sz="6" w:space="0" w:color="auto"/>
              <w:bottom w:val="single" w:sz="6" w:space="0" w:color="auto"/>
              <w:right w:val="single" w:sz="6" w:space="0" w:color="auto"/>
            </w:tcBorders>
            <w:hideMark/>
          </w:tcPr>
          <w:p w14:paraId="125D651C"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w:t>
            </w:r>
            <w:r w:rsidRPr="0059076D">
              <w:rPr>
                <w:rFonts w:ascii="Calibri" w:hAnsi="Calibri" w:cs="Calibri"/>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23FCA33D"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w:t>
            </w:r>
            <w:r w:rsidRPr="0059076D">
              <w:rPr>
                <w:rFonts w:ascii="Calibri" w:hAnsi="Calibri" w:cs="Calibri"/>
                <w:lang w:eastAsia="en-IN"/>
              </w:rPr>
              <w:t> </w:t>
            </w:r>
          </w:p>
        </w:tc>
        <w:tc>
          <w:tcPr>
            <w:tcW w:w="1200" w:type="dxa"/>
            <w:tcBorders>
              <w:top w:val="single" w:sz="6" w:space="0" w:color="auto"/>
              <w:left w:val="single" w:sz="6" w:space="0" w:color="auto"/>
              <w:bottom w:val="single" w:sz="6" w:space="0" w:color="auto"/>
              <w:right w:val="single" w:sz="6" w:space="0" w:color="auto"/>
            </w:tcBorders>
            <w:hideMark/>
          </w:tcPr>
          <w:p w14:paraId="2E0F1A40"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If not eligible: show messages: (a) “Messaging not enabled by your parent/guardian.” (b) “Resume sharing is available only for Grades 9–12.” </w:t>
            </w:r>
            <w:r w:rsidRPr="0059076D">
              <w:rPr>
                <w:rFonts w:ascii="Calibri" w:hAnsi="Calibri" w:cs="Calibri"/>
                <w:lang w:eastAsia="en-IN"/>
              </w:rPr>
              <w:t> </w:t>
            </w:r>
          </w:p>
        </w:tc>
        <w:tc>
          <w:tcPr>
            <w:tcW w:w="1125" w:type="dxa"/>
            <w:tcBorders>
              <w:top w:val="single" w:sz="6" w:space="0" w:color="auto"/>
              <w:left w:val="single" w:sz="6" w:space="0" w:color="auto"/>
              <w:bottom w:val="single" w:sz="6" w:space="0" w:color="auto"/>
              <w:right w:val="single" w:sz="6" w:space="0" w:color="auto"/>
            </w:tcBorders>
            <w:hideMark/>
          </w:tcPr>
          <w:p w14:paraId="146EE0D8"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Runs when modal opens and on Send click.</w:t>
            </w:r>
            <w:r w:rsidRPr="0059076D">
              <w:rPr>
                <w:rFonts w:ascii="Calibri" w:hAnsi="Calibri" w:cs="Calibri"/>
                <w:lang w:eastAsia="en-IN"/>
              </w:rPr>
              <w:t> </w:t>
            </w:r>
          </w:p>
        </w:tc>
      </w:tr>
      <w:tr w:rsidR="00386CB5" w:rsidRPr="00C65D82" w14:paraId="7237E322" w14:textId="77777777">
        <w:tc>
          <w:tcPr>
            <w:tcW w:w="615" w:type="dxa"/>
            <w:tcBorders>
              <w:top w:val="single" w:sz="6" w:space="0" w:color="auto"/>
              <w:left w:val="single" w:sz="6" w:space="0" w:color="auto"/>
              <w:bottom w:val="single" w:sz="6" w:space="0" w:color="auto"/>
              <w:right w:val="single" w:sz="6" w:space="0" w:color="auto"/>
            </w:tcBorders>
            <w:hideMark/>
          </w:tcPr>
          <w:p w14:paraId="33756C37"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Share Your Resume (Modal)</w:t>
            </w:r>
            <w:r w:rsidRPr="0059076D">
              <w:rPr>
                <w:rFonts w:ascii="Calibri" w:hAnsi="Calibri" w:cs="Calibri"/>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3AC53D0B"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System</w:t>
            </w:r>
            <w:r w:rsidRPr="0059076D">
              <w:rPr>
                <w:rFonts w:ascii="Calibri" w:hAnsi="Calibri" w:cs="Calibri"/>
                <w:lang w:eastAsia="en-IN"/>
              </w:rPr>
              <w:t> </w:t>
            </w:r>
          </w:p>
        </w:tc>
        <w:tc>
          <w:tcPr>
            <w:tcW w:w="615" w:type="dxa"/>
            <w:tcBorders>
              <w:top w:val="single" w:sz="6" w:space="0" w:color="auto"/>
              <w:left w:val="single" w:sz="6" w:space="0" w:color="auto"/>
              <w:bottom w:val="single" w:sz="6" w:space="0" w:color="auto"/>
              <w:right w:val="single" w:sz="6" w:space="0" w:color="auto"/>
            </w:tcBorders>
            <w:hideMark/>
          </w:tcPr>
          <w:p w14:paraId="3BC39847"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Provider Filter</w:t>
            </w:r>
            <w:r w:rsidRPr="0059076D">
              <w:rPr>
                <w:rFonts w:ascii="Calibri" w:hAnsi="Calibri" w:cs="Calibri"/>
                <w:lang w:eastAsia="en-IN"/>
              </w:rPr>
              <w:t> </w:t>
            </w:r>
          </w:p>
        </w:tc>
        <w:tc>
          <w:tcPr>
            <w:tcW w:w="825" w:type="dxa"/>
            <w:tcBorders>
              <w:top w:val="single" w:sz="6" w:space="0" w:color="auto"/>
              <w:left w:val="single" w:sz="6" w:space="0" w:color="auto"/>
              <w:bottom w:val="single" w:sz="6" w:space="0" w:color="auto"/>
              <w:right w:val="single" w:sz="6" w:space="0" w:color="auto"/>
            </w:tcBorders>
            <w:hideMark/>
          </w:tcPr>
          <w:p w14:paraId="59B5A7FE"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Populates dropdown with only providers that have active message threads with the student.</w:t>
            </w:r>
            <w:r w:rsidRPr="0059076D">
              <w:rPr>
                <w:rFonts w:ascii="Calibri" w:hAnsi="Calibri" w:cs="Calibri"/>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28FAB110"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Rule</w:t>
            </w:r>
            <w:r w:rsidRPr="0059076D">
              <w:rPr>
                <w:rFonts w:ascii="Calibri" w:hAnsi="Calibri" w:cs="Calibri"/>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34677AF8"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w:t>
            </w:r>
            <w:r w:rsidRPr="0059076D">
              <w:rPr>
                <w:rFonts w:ascii="Calibri" w:hAnsi="Calibri" w:cs="Calibri"/>
                <w:lang w:eastAsia="en-IN"/>
              </w:rPr>
              <w:t> </w:t>
            </w:r>
          </w:p>
        </w:tc>
        <w:tc>
          <w:tcPr>
            <w:tcW w:w="1155" w:type="dxa"/>
            <w:tcBorders>
              <w:top w:val="single" w:sz="6" w:space="0" w:color="auto"/>
              <w:left w:val="single" w:sz="6" w:space="0" w:color="auto"/>
              <w:bottom w:val="single" w:sz="6" w:space="0" w:color="auto"/>
              <w:right w:val="single" w:sz="6" w:space="0" w:color="auto"/>
            </w:tcBorders>
            <w:hideMark/>
          </w:tcPr>
          <w:p w14:paraId="00E552DD" w14:textId="77777777" w:rsidR="00386CB5" w:rsidRPr="0059076D" w:rsidRDefault="00386CB5" w:rsidP="00386CB5">
            <w:pPr>
              <w:textAlignment w:val="baseline"/>
              <w:rPr>
                <w:rFonts w:ascii="Calibri" w:hAnsi="Calibri" w:cs="Calibri"/>
                <w:lang w:eastAsia="en-IN"/>
              </w:rPr>
            </w:pPr>
            <w:proofErr w:type="spellStart"/>
            <w:r w:rsidRPr="0059076D">
              <w:rPr>
                <w:rFonts w:ascii="Calibri" w:hAnsi="Calibri" w:cs="Calibri"/>
                <w:lang w:val="en-US" w:eastAsia="en-IN"/>
              </w:rPr>
              <w:t>ProviderId</w:t>
            </w:r>
            <w:proofErr w:type="spellEnd"/>
            <w:r w:rsidRPr="0059076D">
              <w:rPr>
                <w:rFonts w:ascii="Calibri" w:hAnsi="Calibri" w:cs="Calibri"/>
                <w:lang w:val="en-US" w:eastAsia="en-IN"/>
              </w:rPr>
              <w:t xml:space="preserve"> list</w:t>
            </w:r>
            <w:r w:rsidRPr="0059076D">
              <w:rPr>
                <w:rFonts w:ascii="Calibri" w:hAnsi="Calibri" w:cs="Calibri"/>
                <w:lang w:eastAsia="en-IN"/>
              </w:rPr>
              <w:t> </w:t>
            </w:r>
          </w:p>
        </w:tc>
        <w:tc>
          <w:tcPr>
            <w:tcW w:w="645" w:type="dxa"/>
            <w:tcBorders>
              <w:top w:val="single" w:sz="6" w:space="0" w:color="auto"/>
              <w:left w:val="single" w:sz="6" w:space="0" w:color="auto"/>
              <w:bottom w:val="single" w:sz="6" w:space="0" w:color="auto"/>
              <w:right w:val="single" w:sz="6" w:space="0" w:color="auto"/>
            </w:tcBorders>
            <w:hideMark/>
          </w:tcPr>
          <w:p w14:paraId="78A8A8CC"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w:t>
            </w:r>
            <w:r w:rsidRPr="0059076D">
              <w:rPr>
                <w:rFonts w:ascii="Calibri" w:hAnsi="Calibri" w:cs="Calibri"/>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79608302"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w:t>
            </w:r>
            <w:r w:rsidRPr="0059076D">
              <w:rPr>
                <w:rFonts w:ascii="Calibri" w:hAnsi="Calibri" w:cs="Calibri"/>
                <w:lang w:eastAsia="en-IN"/>
              </w:rPr>
              <w:t> </w:t>
            </w:r>
          </w:p>
        </w:tc>
        <w:tc>
          <w:tcPr>
            <w:tcW w:w="1200" w:type="dxa"/>
            <w:tcBorders>
              <w:top w:val="single" w:sz="6" w:space="0" w:color="auto"/>
              <w:left w:val="single" w:sz="6" w:space="0" w:color="auto"/>
              <w:bottom w:val="single" w:sz="6" w:space="0" w:color="auto"/>
              <w:right w:val="single" w:sz="6" w:space="0" w:color="auto"/>
            </w:tcBorders>
            <w:hideMark/>
          </w:tcPr>
          <w:p w14:paraId="068ED47F"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If none: dropdown shows empty state and message: “You can only share resumes with providers you’ve messaged before.” </w:t>
            </w:r>
            <w:r w:rsidRPr="0059076D">
              <w:rPr>
                <w:rFonts w:ascii="Calibri" w:hAnsi="Calibri" w:cs="Calibri"/>
                <w:lang w:eastAsia="en-IN"/>
              </w:rPr>
              <w:t> </w:t>
            </w:r>
          </w:p>
        </w:tc>
        <w:tc>
          <w:tcPr>
            <w:tcW w:w="1125" w:type="dxa"/>
            <w:tcBorders>
              <w:top w:val="single" w:sz="6" w:space="0" w:color="auto"/>
              <w:left w:val="single" w:sz="6" w:space="0" w:color="auto"/>
              <w:bottom w:val="single" w:sz="6" w:space="0" w:color="auto"/>
              <w:right w:val="single" w:sz="6" w:space="0" w:color="auto"/>
            </w:tcBorders>
            <w:hideMark/>
          </w:tcPr>
          <w:p w14:paraId="307ACDDA"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List fetch via /</w:t>
            </w:r>
            <w:proofErr w:type="spellStart"/>
            <w:r w:rsidRPr="0059076D">
              <w:rPr>
                <w:rFonts w:ascii="Calibri" w:hAnsi="Calibri" w:cs="Calibri"/>
                <w:lang w:val="en-US" w:eastAsia="en-IN"/>
              </w:rPr>
              <w:t>api</w:t>
            </w:r>
            <w:proofErr w:type="spellEnd"/>
            <w:r w:rsidRPr="0059076D">
              <w:rPr>
                <w:rFonts w:ascii="Calibri" w:hAnsi="Calibri" w:cs="Calibri"/>
                <w:lang w:val="en-US" w:eastAsia="en-IN"/>
              </w:rPr>
              <w:t>/providers/list. </w:t>
            </w:r>
            <w:r w:rsidRPr="0059076D">
              <w:rPr>
                <w:rFonts w:ascii="Calibri" w:hAnsi="Calibri" w:cs="Calibri"/>
                <w:lang w:eastAsia="en-IN"/>
              </w:rPr>
              <w:t> </w:t>
            </w:r>
          </w:p>
        </w:tc>
      </w:tr>
      <w:tr w:rsidR="00386CB5" w:rsidRPr="00C65D82" w14:paraId="7C7971F1" w14:textId="77777777">
        <w:tc>
          <w:tcPr>
            <w:tcW w:w="615" w:type="dxa"/>
            <w:tcBorders>
              <w:top w:val="single" w:sz="6" w:space="0" w:color="auto"/>
              <w:left w:val="single" w:sz="6" w:space="0" w:color="auto"/>
              <w:bottom w:val="single" w:sz="6" w:space="0" w:color="auto"/>
              <w:right w:val="single" w:sz="6" w:space="0" w:color="auto"/>
            </w:tcBorders>
            <w:hideMark/>
          </w:tcPr>
          <w:p w14:paraId="65117F5E"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Share Your Resume (Modal)</w:t>
            </w:r>
            <w:r w:rsidRPr="0059076D">
              <w:rPr>
                <w:rFonts w:ascii="Calibri" w:hAnsi="Calibri" w:cs="Calibri"/>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6B502844"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Notifications</w:t>
            </w:r>
            <w:r w:rsidRPr="0059076D">
              <w:rPr>
                <w:rFonts w:ascii="Calibri" w:hAnsi="Calibri" w:cs="Calibri"/>
                <w:lang w:eastAsia="en-IN"/>
              </w:rPr>
              <w:t> </w:t>
            </w:r>
          </w:p>
        </w:tc>
        <w:tc>
          <w:tcPr>
            <w:tcW w:w="615" w:type="dxa"/>
            <w:tcBorders>
              <w:top w:val="single" w:sz="6" w:space="0" w:color="auto"/>
              <w:left w:val="single" w:sz="6" w:space="0" w:color="auto"/>
              <w:bottom w:val="single" w:sz="6" w:space="0" w:color="auto"/>
              <w:right w:val="single" w:sz="6" w:space="0" w:color="auto"/>
            </w:tcBorders>
            <w:hideMark/>
          </w:tcPr>
          <w:p w14:paraId="7D25A0DA"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Toasts</w:t>
            </w:r>
            <w:r w:rsidRPr="0059076D">
              <w:rPr>
                <w:rFonts w:ascii="Calibri" w:hAnsi="Calibri" w:cs="Calibri"/>
                <w:lang w:eastAsia="en-IN"/>
              </w:rPr>
              <w:t> </w:t>
            </w:r>
          </w:p>
        </w:tc>
        <w:tc>
          <w:tcPr>
            <w:tcW w:w="825" w:type="dxa"/>
            <w:tcBorders>
              <w:top w:val="single" w:sz="6" w:space="0" w:color="auto"/>
              <w:left w:val="single" w:sz="6" w:space="0" w:color="auto"/>
              <w:bottom w:val="single" w:sz="6" w:space="0" w:color="auto"/>
              <w:right w:val="single" w:sz="6" w:space="0" w:color="auto"/>
            </w:tcBorders>
            <w:hideMark/>
          </w:tcPr>
          <w:p w14:paraId="2798B79E"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Success and failure banners.</w:t>
            </w:r>
            <w:r w:rsidRPr="0059076D">
              <w:rPr>
                <w:rFonts w:ascii="Calibri" w:hAnsi="Calibri" w:cs="Calibri"/>
                <w:lang w:eastAsia="en-IN"/>
              </w:rPr>
              <w:t> </w:t>
            </w:r>
          </w:p>
        </w:tc>
        <w:tc>
          <w:tcPr>
            <w:tcW w:w="690" w:type="dxa"/>
            <w:tcBorders>
              <w:top w:val="single" w:sz="6" w:space="0" w:color="auto"/>
              <w:left w:val="single" w:sz="6" w:space="0" w:color="auto"/>
              <w:bottom w:val="single" w:sz="6" w:space="0" w:color="auto"/>
              <w:right w:val="single" w:sz="6" w:space="0" w:color="auto"/>
            </w:tcBorders>
            <w:hideMark/>
          </w:tcPr>
          <w:p w14:paraId="28C8FBF2"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Banner</w:t>
            </w:r>
            <w:r w:rsidRPr="0059076D">
              <w:rPr>
                <w:rFonts w:ascii="Calibri" w:hAnsi="Calibri" w:cs="Calibri"/>
                <w:lang w:eastAsia="en-IN"/>
              </w:rPr>
              <w:t> </w:t>
            </w:r>
          </w:p>
        </w:tc>
        <w:tc>
          <w:tcPr>
            <w:tcW w:w="705" w:type="dxa"/>
            <w:tcBorders>
              <w:top w:val="single" w:sz="6" w:space="0" w:color="auto"/>
              <w:left w:val="single" w:sz="6" w:space="0" w:color="auto"/>
              <w:bottom w:val="single" w:sz="6" w:space="0" w:color="auto"/>
              <w:right w:val="single" w:sz="6" w:space="0" w:color="auto"/>
            </w:tcBorders>
            <w:hideMark/>
          </w:tcPr>
          <w:p w14:paraId="41763AB2"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Success / Error</w:t>
            </w:r>
            <w:r w:rsidRPr="0059076D">
              <w:rPr>
                <w:rFonts w:ascii="Calibri" w:hAnsi="Calibri" w:cs="Calibri"/>
                <w:lang w:eastAsia="en-IN"/>
              </w:rPr>
              <w:t> </w:t>
            </w:r>
          </w:p>
        </w:tc>
        <w:tc>
          <w:tcPr>
            <w:tcW w:w="1155" w:type="dxa"/>
            <w:tcBorders>
              <w:top w:val="single" w:sz="6" w:space="0" w:color="auto"/>
              <w:left w:val="single" w:sz="6" w:space="0" w:color="auto"/>
              <w:bottom w:val="single" w:sz="6" w:space="0" w:color="auto"/>
              <w:right w:val="single" w:sz="6" w:space="0" w:color="auto"/>
            </w:tcBorders>
            <w:hideMark/>
          </w:tcPr>
          <w:p w14:paraId="6FB698F3"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Text</w:t>
            </w:r>
            <w:r w:rsidRPr="0059076D">
              <w:rPr>
                <w:rFonts w:ascii="Calibri" w:hAnsi="Calibri" w:cs="Calibri"/>
                <w:lang w:eastAsia="en-IN"/>
              </w:rPr>
              <w:t> </w:t>
            </w:r>
          </w:p>
        </w:tc>
        <w:tc>
          <w:tcPr>
            <w:tcW w:w="645" w:type="dxa"/>
            <w:tcBorders>
              <w:top w:val="single" w:sz="6" w:space="0" w:color="auto"/>
              <w:left w:val="single" w:sz="6" w:space="0" w:color="auto"/>
              <w:bottom w:val="single" w:sz="6" w:space="0" w:color="auto"/>
              <w:right w:val="single" w:sz="6" w:space="0" w:color="auto"/>
            </w:tcBorders>
            <w:hideMark/>
          </w:tcPr>
          <w:p w14:paraId="4B169DC2"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w:t>
            </w:r>
            <w:r w:rsidRPr="0059076D">
              <w:rPr>
                <w:rFonts w:ascii="Calibri" w:hAnsi="Calibri" w:cs="Calibri"/>
                <w:lang w:eastAsia="en-IN"/>
              </w:rPr>
              <w:t> </w:t>
            </w:r>
          </w:p>
        </w:tc>
        <w:tc>
          <w:tcPr>
            <w:tcW w:w="795" w:type="dxa"/>
            <w:tcBorders>
              <w:top w:val="single" w:sz="6" w:space="0" w:color="auto"/>
              <w:left w:val="single" w:sz="6" w:space="0" w:color="auto"/>
              <w:bottom w:val="single" w:sz="6" w:space="0" w:color="auto"/>
              <w:right w:val="single" w:sz="6" w:space="0" w:color="auto"/>
            </w:tcBorders>
            <w:hideMark/>
          </w:tcPr>
          <w:p w14:paraId="3DAF0281"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w:t>
            </w:r>
            <w:r w:rsidRPr="0059076D">
              <w:rPr>
                <w:rFonts w:ascii="Calibri" w:hAnsi="Calibri" w:cs="Calibri"/>
                <w:lang w:eastAsia="en-IN"/>
              </w:rPr>
              <w:t> </w:t>
            </w:r>
          </w:p>
        </w:tc>
        <w:tc>
          <w:tcPr>
            <w:tcW w:w="1200" w:type="dxa"/>
            <w:tcBorders>
              <w:top w:val="single" w:sz="6" w:space="0" w:color="auto"/>
              <w:left w:val="single" w:sz="6" w:space="0" w:color="auto"/>
              <w:bottom w:val="single" w:sz="6" w:space="0" w:color="auto"/>
              <w:right w:val="single" w:sz="6" w:space="0" w:color="auto"/>
            </w:tcBorders>
            <w:hideMark/>
          </w:tcPr>
          <w:p w14:paraId="7DFFDF55"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Success: “Resume shared successfully with [Provider Name].” Errors: export/network/rate-limit/auth messages per BR/NF. </w:t>
            </w:r>
            <w:r w:rsidRPr="0059076D">
              <w:rPr>
                <w:rFonts w:ascii="Calibri" w:hAnsi="Calibri" w:cs="Calibri"/>
                <w:lang w:eastAsia="en-IN"/>
              </w:rPr>
              <w:t> </w:t>
            </w:r>
          </w:p>
        </w:tc>
        <w:tc>
          <w:tcPr>
            <w:tcW w:w="1125" w:type="dxa"/>
            <w:tcBorders>
              <w:top w:val="single" w:sz="6" w:space="0" w:color="auto"/>
              <w:left w:val="single" w:sz="6" w:space="0" w:color="auto"/>
              <w:bottom w:val="single" w:sz="6" w:space="0" w:color="auto"/>
              <w:right w:val="single" w:sz="6" w:space="0" w:color="auto"/>
            </w:tcBorders>
            <w:hideMark/>
          </w:tcPr>
          <w:p w14:paraId="5C27C33A"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val="en-US" w:eastAsia="en-IN"/>
              </w:rPr>
              <w:t>Rate-limit: “You’ve reached the share limit. Try again later.” Auth expired: re-authenticate then return to modal. </w:t>
            </w:r>
            <w:r w:rsidRPr="0059076D">
              <w:rPr>
                <w:rFonts w:ascii="Calibri" w:hAnsi="Calibri" w:cs="Calibri"/>
                <w:lang w:eastAsia="en-IN"/>
              </w:rPr>
              <w:t> </w:t>
            </w:r>
          </w:p>
        </w:tc>
      </w:tr>
    </w:tbl>
    <w:p w14:paraId="5A151DA4" w14:textId="77777777" w:rsidR="00386CB5" w:rsidRDefault="00386CB5" w:rsidP="00386CB5">
      <w:pPr>
        <w:textAlignment w:val="baseline"/>
        <w:rPr>
          <w:rFonts w:ascii="Calibri" w:hAnsi="Calibri" w:cs="Calibri"/>
          <w:lang w:eastAsia="en-IN"/>
        </w:rPr>
      </w:pPr>
      <w:r w:rsidRPr="0059076D">
        <w:rPr>
          <w:rFonts w:ascii="Calibri" w:hAnsi="Calibri" w:cs="Calibri"/>
          <w:lang w:eastAsia="en-IN"/>
        </w:rPr>
        <w:t> </w:t>
      </w:r>
    </w:p>
    <w:p w14:paraId="5A0818B9" w14:textId="77777777" w:rsidR="00BE7E38" w:rsidRPr="0059076D" w:rsidRDefault="00BE7E38" w:rsidP="00BE7E38">
      <w:pPr>
        <w:pStyle w:val="Heading3"/>
        <w:rPr>
          <w:rFonts w:ascii="Calibri" w:hAnsi="Calibri" w:cs="Calibri"/>
          <w:sz w:val="18"/>
          <w:szCs w:val="18"/>
          <w:lang w:eastAsia="en-IN"/>
        </w:rPr>
      </w:pPr>
      <w:r w:rsidRPr="00B450AE">
        <w:rPr>
          <w:rFonts w:ascii="Calibri" w:hAnsi="Calibri" w:cs="Calibri"/>
        </w:rPr>
        <w:t xml:space="preserve">Screenshot: </w:t>
      </w:r>
    </w:p>
    <w:p w14:paraId="03A946C7" w14:textId="77777777" w:rsidR="00BE7E38" w:rsidRPr="0059076D" w:rsidRDefault="00BE7E38" w:rsidP="00BE7E38">
      <w:pPr>
        <w:keepNext/>
        <w:jc w:val="center"/>
        <w:textAlignment w:val="baseline"/>
        <w:rPr>
          <w:rFonts w:ascii="Calibri" w:hAnsi="Calibri" w:cs="Calibri"/>
        </w:rPr>
      </w:pPr>
      <w:r w:rsidRPr="0059076D">
        <w:rPr>
          <w:rFonts w:ascii="Calibri" w:hAnsi="Calibri" w:cs="Calibri"/>
          <w:noProof/>
          <w:sz w:val="18"/>
          <w:szCs w:val="18"/>
          <w:lang w:eastAsia="en-IN"/>
        </w:rPr>
        <w:drawing>
          <wp:inline distT="0" distB="0" distL="0" distR="0" wp14:anchorId="5E6EC187" wp14:editId="5A033747">
            <wp:extent cx="3124200" cy="2887980"/>
            <wp:effectExtent l="0" t="0" r="0" b="7620"/>
            <wp:docPr id="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24200" cy="2887980"/>
                    </a:xfrm>
                    <a:prstGeom prst="rect">
                      <a:avLst/>
                    </a:prstGeom>
                    <a:noFill/>
                    <a:ln>
                      <a:noFill/>
                    </a:ln>
                  </pic:spPr>
                </pic:pic>
              </a:graphicData>
            </a:graphic>
          </wp:inline>
        </w:drawing>
      </w:r>
    </w:p>
    <w:p w14:paraId="100D0468" w14:textId="7CF81D67" w:rsidR="00BE7E38" w:rsidRPr="0059076D" w:rsidRDefault="00BE7E38" w:rsidP="00BE7E38">
      <w:pPr>
        <w:pStyle w:val="Caption"/>
        <w:jc w:val="center"/>
        <w:rPr>
          <w:rFonts w:ascii="Calibri" w:hAnsi="Calibri" w:cs="Calibri"/>
        </w:rPr>
      </w:pPr>
      <w:r w:rsidRPr="0059076D">
        <w:rPr>
          <w:rFonts w:ascii="Calibri" w:hAnsi="Calibri" w:cs="Calibri"/>
        </w:rPr>
        <w:t xml:space="preserve">Figure </w:t>
      </w:r>
      <w:r w:rsidRPr="0059076D">
        <w:rPr>
          <w:rFonts w:ascii="Calibri" w:hAnsi="Calibri" w:cs="Calibri"/>
        </w:rPr>
        <w:fldChar w:fldCharType="begin"/>
      </w:r>
      <w:r w:rsidRPr="0059076D">
        <w:rPr>
          <w:rFonts w:ascii="Calibri" w:hAnsi="Calibri" w:cs="Calibri"/>
        </w:rPr>
        <w:instrText xml:space="preserve"> SEQ Figure \* ARABIC </w:instrText>
      </w:r>
      <w:r w:rsidRPr="0059076D">
        <w:rPr>
          <w:rFonts w:ascii="Calibri" w:hAnsi="Calibri" w:cs="Calibri"/>
        </w:rPr>
        <w:fldChar w:fldCharType="separate"/>
      </w:r>
      <w:r w:rsidRPr="0059076D">
        <w:rPr>
          <w:rFonts w:ascii="Calibri" w:hAnsi="Calibri" w:cs="Calibri"/>
        </w:rPr>
        <w:fldChar w:fldCharType="end"/>
      </w:r>
      <w:r w:rsidRPr="0059076D">
        <w:rPr>
          <w:rFonts w:ascii="Calibri" w:hAnsi="Calibri" w:cs="Calibri"/>
        </w:rPr>
        <w:t>: Share Resume</w:t>
      </w:r>
    </w:p>
    <w:p w14:paraId="5AE338D5" w14:textId="77777777" w:rsidR="00BE7E38" w:rsidRPr="0059076D" w:rsidRDefault="00BE7E38" w:rsidP="00386CB5">
      <w:pPr>
        <w:textAlignment w:val="baseline"/>
        <w:rPr>
          <w:rFonts w:ascii="Calibri" w:hAnsi="Calibri" w:cs="Calibri"/>
          <w:sz w:val="18"/>
          <w:szCs w:val="18"/>
          <w:lang w:eastAsia="en-IN"/>
        </w:rPr>
      </w:pPr>
    </w:p>
    <w:p w14:paraId="771EF66A" w14:textId="1193EBCB" w:rsidR="00386CB5" w:rsidRPr="0059076D" w:rsidRDefault="00386CB5" w:rsidP="004F751A">
      <w:pPr>
        <w:pStyle w:val="Heading3"/>
        <w:rPr>
          <w:rFonts w:ascii="Calibri" w:hAnsi="Calibri" w:cs="Calibri"/>
          <w:sz w:val="18"/>
          <w:szCs w:val="18"/>
          <w:lang w:eastAsia="en-IN"/>
        </w:rPr>
      </w:pPr>
      <w:r w:rsidRPr="00B450AE">
        <w:rPr>
          <w:rFonts w:ascii="Calibri" w:hAnsi="Calibri" w:cs="Calibri"/>
        </w:rPr>
        <w:t>Involved APIs</w:t>
      </w:r>
      <w:r w:rsidR="00BE7E38" w:rsidRPr="00B450AE">
        <w:rPr>
          <w:rFonts w:ascii="Calibri" w:hAnsi="Calibri" w:cs="Calibri"/>
        </w:rPr>
        <w:t xml:space="preserve">: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61"/>
        <w:gridCol w:w="3330"/>
        <w:gridCol w:w="941"/>
        <w:gridCol w:w="1321"/>
        <w:gridCol w:w="1257"/>
      </w:tblGrid>
      <w:tr w:rsidR="00386CB5" w:rsidRPr="00C65D82" w14:paraId="503AC760" w14:textId="77777777">
        <w:tc>
          <w:tcPr>
            <w:tcW w:w="2190" w:type="dxa"/>
            <w:tcBorders>
              <w:top w:val="single" w:sz="6" w:space="0" w:color="auto"/>
              <w:left w:val="single" w:sz="6" w:space="0" w:color="auto"/>
              <w:bottom w:val="single" w:sz="6" w:space="0" w:color="auto"/>
              <w:right w:val="single" w:sz="6" w:space="0" w:color="auto"/>
            </w:tcBorders>
            <w:hideMark/>
          </w:tcPr>
          <w:p w14:paraId="79E0388A" w14:textId="77777777" w:rsidR="00386CB5" w:rsidRPr="0059076D" w:rsidRDefault="00386CB5" w:rsidP="00386CB5">
            <w:pPr>
              <w:textAlignment w:val="baseline"/>
              <w:rPr>
                <w:rFonts w:ascii="Calibri" w:hAnsi="Calibri" w:cs="Calibri"/>
                <w:lang w:eastAsia="en-IN"/>
              </w:rPr>
            </w:pPr>
            <w:r w:rsidRPr="0059076D">
              <w:rPr>
                <w:rFonts w:ascii="Calibri" w:hAnsi="Calibri" w:cs="Calibri"/>
                <w:b/>
              </w:rPr>
              <w:t>API Name</w:t>
            </w:r>
            <w:r w:rsidRPr="0059076D">
              <w:rPr>
                <w:rFonts w:ascii="Calibri" w:hAnsi="Calibri" w:cs="Calibri"/>
                <w:lang w:eastAsia="en-IN"/>
              </w:rPr>
              <w:t> </w:t>
            </w:r>
          </w:p>
        </w:tc>
        <w:tc>
          <w:tcPr>
            <w:tcW w:w="3345" w:type="dxa"/>
            <w:tcBorders>
              <w:top w:val="single" w:sz="6" w:space="0" w:color="auto"/>
              <w:left w:val="single" w:sz="6" w:space="0" w:color="auto"/>
              <w:bottom w:val="single" w:sz="6" w:space="0" w:color="auto"/>
              <w:right w:val="single" w:sz="6" w:space="0" w:color="auto"/>
            </w:tcBorders>
            <w:hideMark/>
          </w:tcPr>
          <w:p w14:paraId="29E60609" w14:textId="77777777" w:rsidR="00386CB5" w:rsidRPr="0059076D" w:rsidRDefault="00386CB5" w:rsidP="00386CB5">
            <w:pPr>
              <w:textAlignment w:val="baseline"/>
              <w:rPr>
                <w:rFonts w:ascii="Calibri" w:hAnsi="Calibri" w:cs="Calibri"/>
                <w:lang w:eastAsia="en-IN"/>
              </w:rPr>
            </w:pPr>
            <w:r w:rsidRPr="0059076D">
              <w:rPr>
                <w:rFonts w:ascii="Calibri" w:hAnsi="Calibri" w:cs="Calibri"/>
                <w:b/>
              </w:rPr>
              <w:t>Endpoint</w:t>
            </w:r>
            <w:r w:rsidRPr="0059076D">
              <w:rPr>
                <w:rFonts w:ascii="Calibri" w:hAnsi="Calibri" w:cs="Calibri"/>
                <w:lang w:eastAsia="en-IN"/>
              </w:rPr>
              <w:t> </w:t>
            </w:r>
          </w:p>
        </w:tc>
        <w:tc>
          <w:tcPr>
            <w:tcW w:w="990" w:type="dxa"/>
            <w:tcBorders>
              <w:top w:val="single" w:sz="6" w:space="0" w:color="auto"/>
              <w:left w:val="single" w:sz="6" w:space="0" w:color="auto"/>
              <w:bottom w:val="single" w:sz="6" w:space="0" w:color="auto"/>
              <w:right w:val="single" w:sz="6" w:space="0" w:color="auto"/>
            </w:tcBorders>
            <w:hideMark/>
          </w:tcPr>
          <w:p w14:paraId="78826381" w14:textId="77777777" w:rsidR="00386CB5" w:rsidRPr="0059076D" w:rsidRDefault="00386CB5" w:rsidP="00386CB5">
            <w:pPr>
              <w:textAlignment w:val="baseline"/>
              <w:rPr>
                <w:rFonts w:ascii="Calibri" w:hAnsi="Calibri" w:cs="Calibri"/>
                <w:lang w:eastAsia="en-IN"/>
              </w:rPr>
            </w:pPr>
            <w:r w:rsidRPr="0059076D">
              <w:rPr>
                <w:rFonts w:ascii="Calibri" w:hAnsi="Calibri" w:cs="Calibri"/>
                <w:b/>
              </w:rPr>
              <w:t>Method</w:t>
            </w:r>
            <w:r w:rsidRPr="0059076D">
              <w:rPr>
                <w:rFonts w:ascii="Calibri" w:hAnsi="Calibri" w:cs="Calibri"/>
                <w:lang w:eastAsia="en-IN"/>
              </w:rPr>
              <w:t> </w:t>
            </w:r>
          </w:p>
        </w:tc>
        <w:tc>
          <w:tcPr>
            <w:tcW w:w="1365" w:type="dxa"/>
            <w:tcBorders>
              <w:top w:val="single" w:sz="6" w:space="0" w:color="auto"/>
              <w:left w:val="single" w:sz="6" w:space="0" w:color="auto"/>
              <w:bottom w:val="single" w:sz="6" w:space="0" w:color="auto"/>
              <w:right w:val="single" w:sz="6" w:space="0" w:color="auto"/>
            </w:tcBorders>
            <w:hideMark/>
          </w:tcPr>
          <w:p w14:paraId="3D303CB5" w14:textId="73CEFD87" w:rsidR="00386CB5" w:rsidRPr="0059076D" w:rsidRDefault="00386CB5" w:rsidP="00386CB5">
            <w:pPr>
              <w:textAlignment w:val="baseline"/>
              <w:rPr>
                <w:rFonts w:ascii="Calibri" w:hAnsi="Calibri" w:cs="Calibri"/>
                <w:lang w:eastAsia="en-IN"/>
              </w:rPr>
            </w:pPr>
            <w:r w:rsidRPr="0059076D">
              <w:rPr>
                <w:rFonts w:ascii="Calibri" w:hAnsi="Calibri" w:cs="Calibri"/>
                <w:b/>
              </w:rPr>
              <w:t>Description</w:t>
            </w:r>
            <w:r w:rsidR="00DD6D66">
              <w:rPr>
                <w:rFonts w:ascii="Calibri" w:hAnsi="Calibri" w:cs="Calibri"/>
                <w:b/>
              </w:rPr>
              <w:t xml:space="preserve">: </w:t>
            </w:r>
          </w:p>
        </w:tc>
        <w:tc>
          <w:tcPr>
            <w:tcW w:w="1320" w:type="dxa"/>
            <w:tcBorders>
              <w:top w:val="single" w:sz="6" w:space="0" w:color="auto"/>
              <w:left w:val="single" w:sz="6" w:space="0" w:color="auto"/>
              <w:bottom w:val="single" w:sz="6" w:space="0" w:color="auto"/>
              <w:right w:val="single" w:sz="6" w:space="0" w:color="auto"/>
            </w:tcBorders>
            <w:hideMark/>
          </w:tcPr>
          <w:p w14:paraId="7E95B481" w14:textId="77777777" w:rsidR="00386CB5" w:rsidRPr="0059076D" w:rsidRDefault="00386CB5" w:rsidP="00386CB5">
            <w:pPr>
              <w:textAlignment w:val="baseline"/>
              <w:rPr>
                <w:rFonts w:ascii="Calibri" w:hAnsi="Calibri" w:cs="Calibri"/>
                <w:lang w:eastAsia="en-IN"/>
              </w:rPr>
            </w:pPr>
            <w:r w:rsidRPr="0059076D">
              <w:rPr>
                <w:rFonts w:ascii="Calibri" w:hAnsi="Calibri" w:cs="Calibri"/>
                <w:b/>
              </w:rPr>
              <w:t>When is it Called?</w:t>
            </w:r>
            <w:r w:rsidRPr="0059076D">
              <w:rPr>
                <w:rFonts w:ascii="Calibri" w:hAnsi="Calibri" w:cs="Calibri"/>
                <w:lang w:eastAsia="en-IN"/>
              </w:rPr>
              <w:t> </w:t>
            </w:r>
          </w:p>
        </w:tc>
      </w:tr>
      <w:tr w:rsidR="00386CB5" w:rsidRPr="00C65D82" w14:paraId="55A82E71" w14:textId="77777777">
        <w:tc>
          <w:tcPr>
            <w:tcW w:w="2190" w:type="dxa"/>
            <w:tcBorders>
              <w:top w:val="single" w:sz="6" w:space="0" w:color="auto"/>
              <w:left w:val="single" w:sz="6" w:space="0" w:color="auto"/>
              <w:bottom w:val="single" w:sz="6" w:space="0" w:color="auto"/>
              <w:right w:val="single" w:sz="6" w:space="0" w:color="auto"/>
            </w:tcBorders>
            <w:hideMark/>
          </w:tcPr>
          <w:p w14:paraId="79FF9A4B" w14:textId="77777777" w:rsidR="00386CB5" w:rsidRPr="0059076D" w:rsidRDefault="00386CB5" w:rsidP="00386CB5">
            <w:pPr>
              <w:textAlignment w:val="baseline"/>
              <w:rPr>
                <w:rFonts w:ascii="Calibri" w:hAnsi="Calibri" w:cs="Calibri"/>
                <w:lang w:eastAsia="en-IN"/>
              </w:rPr>
            </w:pPr>
            <w:proofErr w:type="spellStart"/>
            <w:r w:rsidRPr="0059076D">
              <w:rPr>
                <w:rFonts w:ascii="Calibri" w:hAnsi="Calibri" w:cs="Calibri"/>
                <w:lang w:eastAsia="en-IN"/>
              </w:rPr>
              <w:t>GetProvidersList</w:t>
            </w:r>
            <w:proofErr w:type="spellEnd"/>
            <w:r w:rsidRPr="0059076D">
              <w:rPr>
                <w:rFonts w:ascii="Calibri" w:hAnsi="Calibri" w:cs="Calibri"/>
                <w:lang w:eastAsia="en-IN"/>
              </w:rPr>
              <w:t> </w:t>
            </w:r>
          </w:p>
        </w:tc>
        <w:tc>
          <w:tcPr>
            <w:tcW w:w="3345" w:type="dxa"/>
            <w:tcBorders>
              <w:top w:val="single" w:sz="6" w:space="0" w:color="auto"/>
              <w:left w:val="single" w:sz="6" w:space="0" w:color="auto"/>
              <w:bottom w:val="single" w:sz="6" w:space="0" w:color="auto"/>
              <w:right w:val="single" w:sz="6" w:space="0" w:color="auto"/>
            </w:tcBorders>
            <w:hideMark/>
          </w:tcPr>
          <w:p w14:paraId="5DCF2914"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eastAsia="en-IN"/>
              </w:rPr>
              <w:t>/</w:t>
            </w:r>
            <w:proofErr w:type="spellStart"/>
            <w:r w:rsidRPr="0059076D">
              <w:rPr>
                <w:rFonts w:ascii="Calibri" w:hAnsi="Calibri" w:cs="Calibri"/>
                <w:lang w:eastAsia="en-IN"/>
              </w:rPr>
              <w:t>api</w:t>
            </w:r>
            <w:proofErr w:type="spellEnd"/>
            <w:r w:rsidRPr="0059076D">
              <w:rPr>
                <w:rFonts w:ascii="Calibri" w:hAnsi="Calibri" w:cs="Calibri"/>
                <w:lang w:eastAsia="en-IN"/>
              </w:rPr>
              <w:t>/providers/list </w:t>
            </w:r>
          </w:p>
        </w:tc>
        <w:tc>
          <w:tcPr>
            <w:tcW w:w="990" w:type="dxa"/>
            <w:tcBorders>
              <w:top w:val="single" w:sz="6" w:space="0" w:color="auto"/>
              <w:left w:val="single" w:sz="6" w:space="0" w:color="auto"/>
              <w:bottom w:val="single" w:sz="6" w:space="0" w:color="auto"/>
              <w:right w:val="single" w:sz="6" w:space="0" w:color="auto"/>
            </w:tcBorders>
            <w:hideMark/>
          </w:tcPr>
          <w:p w14:paraId="6F67CB97"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eastAsia="en-IN"/>
              </w:rPr>
              <w:t>GET </w:t>
            </w:r>
          </w:p>
        </w:tc>
        <w:tc>
          <w:tcPr>
            <w:tcW w:w="1365" w:type="dxa"/>
            <w:tcBorders>
              <w:top w:val="single" w:sz="6" w:space="0" w:color="auto"/>
              <w:left w:val="single" w:sz="6" w:space="0" w:color="auto"/>
              <w:bottom w:val="single" w:sz="6" w:space="0" w:color="auto"/>
              <w:right w:val="single" w:sz="6" w:space="0" w:color="auto"/>
            </w:tcBorders>
            <w:hideMark/>
          </w:tcPr>
          <w:p w14:paraId="7BFA4C33"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eastAsia="en-IN"/>
              </w:rPr>
              <w:t>Fetches a list of active and authorized providers (College, Business, Armed Services). </w:t>
            </w:r>
          </w:p>
        </w:tc>
        <w:tc>
          <w:tcPr>
            <w:tcW w:w="1320" w:type="dxa"/>
            <w:tcBorders>
              <w:top w:val="single" w:sz="6" w:space="0" w:color="auto"/>
              <w:left w:val="single" w:sz="6" w:space="0" w:color="auto"/>
              <w:bottom w:val="single" w:sz="6" w:space="0" w:color="auto"/>
              <w:right w:val="single" w:sz="6" w:space="0" w:color="auto"/>
            </w:tcBorders>
            <w:hideMark/>
          </w:tcPr>
          <w:p w14:paraId="4C4A338B"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eastAsia="en-IN"/>
              </w:rPr>
              <w:t>When student opens “Share Resume” modal. </w:t>
            </w:r>
          </w:p>
        </w:tc>
      </w:tr>
      <w:tr w:rsidR="00386CB5" w:rsidRPr="00C65D82" w14:paraId="36CF0F6F" w14:textId="77777777">
        <w:tc>
          <w:tcPr>
            <w:tcW w:w="2190" w:type="dxa"/>
            <w:tcBorders>
              <w:top w:val="single" w:sz="6" w:space="0" w:color="auto"/>
              <w:left w:val="single" w:sz="6" w:space="0" w:color="auto"/>
              <w:bottom w:val="single" w:sz="6" w:space="0" w:color="auto"/>
              <w:right w:val="single" w:sz="6" w:space="0" w:color="auto"/>
            </w:tcBorders>
            <w:hideMark/>
          </w:tcPr>
          <w:p w14:paraId="300A81D0" w14:textId="77777777" w:rsidR="00386CB5" w:rsidRPr="0059076D" w:rsidRDefault="00386CB5" w:rsidP="00386CB5">
            <w:pPr>
              <w:textAlignment w:val="baseline"/>
              <w:rPr>
                <w:rFonts w:ascii="Calibri" w:hAnsi="Calibri" w:cs="Calibri"/>
                <w:lang w:eastAsia="en-IN"/>
              </w:rPr>
            </w:pPr>
            <w:proofErr w:type="spellStart"/>
            <w:r w:rsidRPr="0059076D">
              <w:rPr>
                <w:rFonts w:ascii="Calibri" w:hAnsi="Calibri" w:cs="Calibri"/>
                <w:lang w:eastAsia="en-IN"/>
              </w:rPr>
              <w:t>GetResumeList</w:t>
            </w:r>
            <w:proofErr w:type="spellEnd"/>
            <w:r w:rsidRPr="0059076D">
              <w:rPr>
                <w:rFonts w:ascii="Calibri" w:hAnsi="Calibri" w:cs="Calibri"/>
                <w:lang w:eastAsia="en-IN"/>
              </w:rPr>
              <w:t> </w:t>
            </w:r>
          </w:p>
        </w:tc>
        <w:tc>
          <w:tcPr>
            <w:tcW w:w="3345" w:type="dxa"/>
            <w:tcBorders>
              <w:top w:val="single" w:sz="6" w:space="0" w:color="auto"/>
              <w:left w:val="single" w:sz="6" w:space="0" w:color="auto"/>
              <w:bottom w:val="single" w:sz="6" w:space="0" w:color="auto"/>
              <w:right w:val="single" w:sz="6" w:space="0" w:color="auto"/>
            </w:tcBorders>
            <w:hideMark/>
          </w:tcPr>
          <w:p w14:paraId="1E22DD75"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eastAsia="en-IN"/>
              </w:rPr>
              <w:t>/</w:t>
            </w:r>
            <w:proofErr w:type="spellStart"/>
            <w:r w:rsidRPr="0059076D">
              <w:rPr>
                <w:rFonts w:ascii="Calibri" w:hAnsi="Calibri" w:cs="Calibri"/>
                <w:lang w:eastAsia="en-IN"/>
              </w:rPr>
              <w:t>api</w:t>
            </w:r>
            <w:proofErr w:type="spellEnd"/>
            <w:r w:rsidRPr="0059076D">
              <w:rPr>
                <w:rFonts w:ascii="Calibri" w:hAnsi="Calibri" w:cs="Calibri"/>
                <w:lang w:eastAsia="en-IN"/>
              </w:rPr>
              <w:t>/resumes </w:t>
            </w:r>
          </w:p>
        </w:tc>
        <w:tc>
          <w:tcPr>
            <w:tcW w:w="990" w:type="dxa"/>
            <w:tcBorders>
              <w:top w:val="single" w:sz="6" w:space="0" w:color="auto"/>
              <w:left w:val="single" w:sz="6" w:space="0" w:color="auto"/>
              <w:bottom w:val="single" w:sz="6" w:space="0" w:color="auto"/>
              <w:right w:val="single" w:sz="6" w:space="0" w:color="auto"/>
            </w:tcBorders>
            <w:hideMark/>
          </w:tcPr>
          <w:p w14:paraId="3A96A3A0"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eastAsia="en-IN"/>
              </w:rPr>
              <w:t>GET </w:t>
            </w:r>
          </w:p>
        </w:tc>
        <w:tc>
          <w:tcPr>
            <w:tcW w:w="1365" w:type="dxa"/>
            <w:tcBorders>
              <w:top w:val="single" w:sz="6" w:space="0" w:color="auto"/>
              <w:left w:val="single" w:sz="6" w:space="0" w:color="auto"/>
              <w:bottom w:val="single" w:sz="6" w:space="0" w:color="auto"/>
              <w:right w:val="single" w:sz="6" w:space="0" w:color="auto"/>
            </w:tcBorders>
            <w:hideMark/>
          </w:tcPr>
          <w:p w14:paraId="40100DF6"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eastAsia="en-IN"/>
              </w:rPr>
              <w:t>Retrieves all resumes uploaded, created, or generated by the student. </w:t>
            </w:r>
          </w:p>
        </w:tc>
        <w:tc>
          <w:tcPr>
            <w:tcW w:w="1320" w:type="dxa"/>
            <w:tcBorders>
              <w:top w:val="single" w:sz="6" w:space="0" w:color="auto"/>
              <w:left w:val="single" w:sz="6" w:space="0" w:color="auto"/>
              <w:bottom w:val="single" w:sz="6" w:space="0" w:color="auto"/>
              <w:right w:val="single" w:sz="6" w:space="0" w:color="auto"/>
            </w:tcBorders>
            <w:hideMark/>
          </w:tcPr>
          <w:p w14:paraId="42F4723B"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eastAsia="en-IN"/>
              </w:rPr>
              <w:t>On modal load to display available resumes. </w:t>
            </w:r>
          </w:p>
        </w:tc>
      </w:tr>
      <w:tr w:rsidR="00386CB5" w:rsidRPr="00C65D82" w14:paraId="2554AD55" w14:textId="77777777">
        <w:tc>
          <w:tcPr>
            <w:tcW w:w="2190" w:type="dxa"/>
            <w:tcBorders>
              <w:top w:val="single" w:sz="6" w:space="0" w:color="auto"/>
              <w:left w:val="single" w:sz="6" w:space="0" w:color="auto"/>
              <w:bottom w:val="single" w:sz="6" w:space="0" w:color="auto"/>
              <w:right w:val="single" w:sz="6" w:space="0" w:color="auto"/>
            </w:tcBorders>
            <w:hideMark/>
          </w:tcPr>
          <w:p w14:paraId="408FF289" w14:textId="77777777" w:rsidR="00386CB5" w:rsidRPr="0059076D" w:rsidRDefault="00386CB5" w:rsidP="00386CB5">
            <w:pPr>
              <w:textAlignment w:val="baseline"/>
              <w:rPr>
                <w:rFonts w:ascii="Calibri" w:hAnsi="Calibri" w:cs="Calibri"/>
                <w:lang w:eastAsia="en-IN"/>
              </w:rPr>
            </w:pPr>
            <w:proofErr w:type="spellStart"/>
            <w:r w:rsidRPr="0059076D">
              <w:rPr>
                <w:rFonts w:ascii="Calibri" w:hAnsi="Calibri" w:cs="Calibri"/>
                <w:lang w:eastAsia="en-IN"/>
              </w:rPr>
              <w:t>ShareResume</w:t>
            </w:r>
            <w:proofErr w:type="spellEnd"/>
            <w:r w:rsidRPr="0059076D">
              <w:rPr>
                <w:rFonts w:ascii="Calibri" w:hAnsi="Calibri" w:cs="Calibri"/>
                <w:lang w:eastAsia="en-IN"/>
              </w:rPr>
              <w:t> </w:t>
            </w:r>
          </w:p>
        </w:tc>
        <w:tc>
          <w:tcPr>
            <w:tcW w:w="3345" w:type="dxa"/>
            <w:tcBorders>
              <w:top w:val="single" w:sz="6" w:space="0" w:color="auto"/>
              <w:left w:val="single" w:sz="6" w:space="0" w:color="auto"/>
              <w:bottom w:val="single" w:sz="6" w:space="0" w:color="auto"/>
              <w:right w:val="single" w:sz="6" w:space="0" w:color="auto"/>
            </w:tcBorders>
            <w:hideMark/>
          </w:tcPr>
          <w:p w14:paraId="6D584A1C"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eastAsia="en-IN"/>
              </w:rPr>
              <w:t>/</w:t>
            </w:r>
            <w:proofErr w:type="spellStart"/>
            <w:r w:rsidRPr="0059076D">
              <w:rPr>
                <w:rFonts w:ascii="Calibri" w:hAnsi="Calibri" w:cs="Calibri"/>
                <w:lang w:eastAsia="en-IN"/>
              </w:rPr>
              <w:t>api</w:t>
            </w:r>
            <w:proofErr w:type="spellEnd"/>
            <w:r w:rsidRPr="0059076D">
              <w:rPr>
                <w:rFonts w:ascii="Calibri" w:hAnsi="Calibri" w:cs="Calibri"/>
                <w:lang w:eastAsia="en-IN"/>
              </w:rPr>
              <w:t>/resumes/share </w:t>
            </w:r>
          </w:p>
        </w:tc>
        <w:tc>
          <w:tcPr>
            <w:tcW w:w="990" w:type="dxa"/>
            <w:tcBorders>
              <w:top w:val="single" w:sz="6" w:space="0" w:color="auto"/>
              <w:left w:val="single" w:sz="6" w:space="0" w:color="auto"/>
              <w:bottom w:val="single" w:sz="6" w:space="0" w:color="auto"/>
              <w:right w:val="single" w:sz="6" w:space="0" w:color="auto"/>
            </w:tcBorders>
            <w:hideMark/>
          </w:tcPr>
          <w:p w14:paraId="6F1FF3ED"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eastAsia="en-IN"/>
              </w:rPr>
              <w:t>POST </w:t>
            </w:r>
          </w:p>
        </w:tc>
        <w:tc>
          <w:tcPr>
            <w:tcW w:w="1365" w:type="dxa"/>
            <w:tcBorders>
              <w:top w:val="single" w:sz="6" w:space="0" w:color="auto"/>
              <w:left w:val="single" w:sz="6" w:space="0" w:color="auto"/>
              <w:bottom w:val="single" w:sz="6" w:space="0" w:color="auto"/>
              <w:right w:val="single" w:sz="6" w:space="0" w:color="auto"/>
            </w:tcBorders>
            <w:hideMark/>
          </w:tcPr>
          <w:p w14:paraId="37DDD0B2"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eastAsia="en-IN"/>
              </w:rPr>
              <w:t>Shares a selected resume with chosen provider(s); stores audit log. </w:t>
            </w:r>
          </w:p>
        </w:tc>
        <w:tc>
          <w:tcPr>
            <w:tcW w:w="1320" w:type="dxa"/>
            <w:tcBorders>
              <w:top w:val="single" w:sz="6" w:space="0" w:color="auto"/>
              <w:left w:val="single" w:sz="6" w:space="0" w:color="auto"/>
              <w:bottom w:val="single" w:sz="6" w:space="0" w:color="auto"/>
              <w:right w:val="single" w:sz="6" w:space="0" w:color="auto"/>
            </w:tcBorders>
            <w:hideMark/>
          </w:tcPr>
          <w:p w14:paraId="539C1168"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eastAsia="en-IN"/>
              </w:rPr>
              <w:t xml:space="preserve">On clicking </w:t>
            </w:r>
            <w:r w:rsidRPr="0059076D">
              <w:rPr>
                <w:rFonts w:ascii="Calibri" w:hAnsi="Calibri" w:cs="Calibri"/>
                <w:b/>
              </w:rPr>
              <w:t>Share</w:t>
            </w:r>
            <w:r w:rsidRPr="0059076D">
              <w:rPr>
                <w:rFonts w:ascii="Calibri" w:hAnsi="Calibri" w:cs="Calibri"/>
                <w:lang w:eastAsia="en-IN"/>
              </w:rPr>
              <w:t xml:space="preserve"> button. </w:t>
            </w:r>
          </w:p>
        </w:tc>
      </w:tr>
      <w:tr w:rsidR="00386CB5" w:rsidRPr="00C65D82" w14:paraId="5A05E637" w14:textId="77777777">
        <w:tc>
          <w:tcPr>
            <w:tcW w:w="2190" w:type="dxa"/>
            <w:tcBorders>
              <w:top w:val="single" w:sz="6" w:space="0" w:color="auto"/>
              <w:left w:val="single" w:sz="6" w:space="0" w:color="auto"/>
              <w:bottom w:val="single" w:sz="6" w:space="0" w:color="auto"/>
              <w:right w:val="single" w:sz="6" w:space="0" w:color="auto"/>
            </w:tcBorders>
            <w:hideMark/>
          </w:tcPr>
          <w:p w14:paraId="3C8A5498" w14:textId="77777777" w:rsidR="00386CB5" w:rsidRPr="0059076D" w:rsidRDefault="00386CB5" w:rsidP="00386CB5">
            <w:pPr>
              <w:textAlignment w:val="baseline"/>
              <w:rPr>
                <w:rFonts w:ascii="Calibri" w:hAnsi="Calibri" w:cs="Calibri"/>
                <w:lang w:eastAsia="en-IN"/>
              </w:rPr>
            </w:pPr>
            <w:proofErr w:type="spellStart"/>
            <w:r w:rsidRPr="0059076D">
              <w:rPr>
                <w:rFonts w:ascii="Calibri" w:hAnsi="Calibri" w:cs="Calibri"/>
                <w:lang w:eastAsia="en-IN"/>
              </w:rPr>
              <w:t>RevokeResumeShare</w:t>
            </w:r>
            <w:proofErr w:type="spellEnd"/>
            <w:r w:rsidRPr="0059076D">
              <w:rPr>
                <w:rFonts w:ascii="Calibri" w:hAnsi="Calibri" w:cs="Calibri"/>
                <w:lang w:eastAsia="en-IN"/>
              </w:rPr>
              <w:t> </w:t>
            </w:r>
          </w:p>
        </w:tc>
        <w:tc>
          <w:tcPr>
            <w:tcW w:w="3345" w:type="dxa"/>
            <w:tcBorders>
              <w:top w:val="single" w:sz="6" w:space="0" w:color="auto"/>
              <w:left w:val="single" w:sz="6" w:space="0" w:color="auto"/>
              <w:bottom w:val="single" w:sz="6" w:space="0" w:color="auto"/>
              <w:right w:val="single" w:sz="6" w:space="0" w:color="auto"/>
            </w:tcBorders>
            <w:hideMark/>
          </w:tcPr>
          <w:p w14:paraId="21DC2655"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eastAsia="en-IN"/>
              </w:rPr>
              <w:t>/</w:t>
            </w:r>
            <w:proofErr w:type="spellStart"/>
            <w:r w:rsidRPr="0059076D">
              <w:rPr>
                <w:rFonts w:ascii="Calibri" w:hAnsi="Calibri" w:cs="Calibri"/>
                <w:lang w:eastAsia="en-IN"/>
              </w:rPr>
              <w:t>api</w:t>
            </w:r>
            <w:proofErr w:type="spellEnd"/>
            <w:r w:rsidRPr="0059076D">
              <w:rPr>
                <w:rFonts w:ascii="Calibri" w:hAnsi="Calibri" w:cs="Calibri"/>
                <w:lang w:eastAsia="en-IN"/>
              </w:rPr>
              <w:t>/resumes/revoke </w:t>
            </w:r>
          </w:p>
        </w:tc>
        <w:tc>
          <w:tcPr>
            <w:tcW w:w="990" w:type="dxa"/>
            <w:tcBorders>
              <w:top w:val="single" w:sz="6" w:space="0" w:color="auto"/>
              <w:left w:val="single" w:sz="6" w:space="0" w:color="auto"/>
              <w:bottom w:val="single" w:sz="6" w:space="0" w:color="auto"/>
              <w:right w:val="single" w:sz="6" w:space="0" w:color="auto"/>
            </w:tcBorders>
            <w:hideMark/>
          </w:tcPr>
          <w:p w14:paraId="15B75FED"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eastAsia="en-IN"/>
              </w:rPr>
              <w:t>POST </w:t>
            </w:r>
          </w:p>
        </w:tc>
        <w:tc>
          <w:tcPr>
            <w:tcW w:w="1365" w:type="dxa"/>
            <w:tcBorders>
              <w:top w:val="single" w:sz="6" w:space="0" w:color="auto"/>
              <w:left w:val="single" w:sz="6" w:space="0" w:color="auto"/>
              <w:bottom w:val="single" w:sz="6" w:space="0" w:color="auto"/>
              <w:right w:val="single" w:sz="6" w:space="0" w:color="auto"/>
            </w:tcBorders>
            <w:hideMark/>
          </w:tcPr>
          <w:p w14:paraId="36E7C0CB"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eastAsia="en-IN"/>
              </w:rPr>
              <w:t>Revokes access previously granted to a provider. </w:t>
            </w:r>
          </w:p>
        </w:tc>
        <w:tc>
          <w:tcPr>
            <w:tcW w:w="1320" w:type="dxa"/>
            <w:tcBorders>
              <w:top w:val="single" w:sz="6" w:space="0" w:color="auto"/>
              <w:left w:val="single" w:sz="6" w:space="0" w:color="auto"/>
              <w:bottom w:val="single" w:sz="6" w:space="0" w:color="auto"/>
              <w:right w:val="single" w:sz="6" w:space="0" w:color="auto"/>
            </w:tcBorders>
            <w:hideMark/>
          </w:tcPr>
          <w:p w14:paraId="73DC0056"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eastAsia="en-IN"/>
              </w:rPr>
              <w:t>When student withdraws a shared resume. </w:t>
            </w:r>
          </w:p>
        </w:tc>
      </w:tr>
      <w:tr w:rsidR="00386CB5" w:rsidRPr="00C65D82" w14:paraId="0B6CA419" w14:textId="77777777">
        <w:tc>
          <w:tcPr>
            <w:tcW w:w="2190" w:type="dxa"/>
            <w:tcBorders>
              <w:top w:val="single" w:sz="6" w:space="0" w:color="auto"/>
              <w:left w:val="single" w:sz="6" w:space="0" w:color="auto"/>
              <w:bottom w:val="single" w:sz="6" w:space="0" w:color="auto"/>
              <w:right w:val="single" w:sz="6" w:space="0" w:color="auto"/>
            </w:tcBorders>
            <w:hideMark/>
          </w:tcPr>
          <w:p w14:paraId="2F5DB94D" w14:textId="77777777" w:rsidR="00386CB5" w:rsidRPr="0059076D" w:rsidRDefault="00386CB5" w:rsidP="00386CB5">
            <w:pPr>
              <w:textAlignment w:val="baseline"/>
              <w:rPr>
                <w:rFonts w:ascii="Calibri" w:hAnsi="Calibri" w:cs="Calibri"/>
                <w:lang w:eastAsia="en-IN"/>
              </w:rPr>
            </w:pPr>
            <w:proofErr w:type="spellStart"/>
            <w:r w:rsidRPr="0059076D">
              <w:rPr>
                <w:rFonts w:ascii="Calibri" w:hAnsi="Calibri" w:cs="Calibri"/>
                <w:lang w:eastAsia="en-IN"/>
              </w:rPr>
              <w:t>GetSharedResumes</w:t>
            </w:r>
            <w:proofErr w:type="spellEnd"/>
            <w:r w:rsidRPr="0059076D">
              <w:rPr>
                <w:rFonts w:ascii="Calibri" w:hAnsi="Calibri" w:cs="Calibri"/>
                <w:lang w:eastAsia="en-IN"/>
              </w:rPr>
              <w:t> </w:t>
            </w:r>
          </w:p>
        </w:tc>
        <w:tc>
          <w:tcPr>
            <w:tcW w:w="3345" w:type="dxa"/>
            <w:tcBorders>
              <w:top w:val="single" w:sz="6" w:space="0" w:color="auto"/>
              <w:left w:val="single" w:sz="6" w:space="0" w:color="auto"/>
              <w:bottom w:val="single" w:sz="6" w:space="0" w:color="auto"/>
              <w:right w:val="single" w:sz="6" w:space="0" w:color="auto"/>
            </w:tcBorders>
            <w:hideMark/>
          </w:tcPr>
          <w:p w14:paraId="399A9956"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eastAsia="en-IN"/>
              </w:rPr>
              <w:t>/</w:t>
            </w:r>
            <w:proofErr w:type="spellStart"/>
            <w:r w:rsidRPr="0059076D">
              <w:rPr>
                <w:rFonts w:ascii="Calibri" w:hAnsi="Calibri" w:cs="Calibri"/>
                <w:lang w:eastAsia="en-IN"/>
              </w:rPr>
              <w:t>api</w:t>
            </w:r>
            <w:proofErr w:type="spellEnd"/>
            <w:r w:rsidRPr="0059076D">
              <w:rPr>
                <w:rFonts w:ascii="Calibri" w:hAnsi="Calibri" w:cs="Calibri"/>
                <w:lang w:eastAsia="en-IN"/>
              </w:rPr>
              <w:t>/resumes/shared/:</w:t>
            </w:r>
            <w:proofErr w:type="spellStart"/>
            <w:r w:rsidRPr="0059076D">
              <w:rPr>
                <w:rFonts w:ascii="Calibri" w:hAnsi="Calibri" w:cs="Calibri"/>
                <w:lang w:eastAsia="en-IN"/>
              </w:rPr>
              <w:t>providerId</w:t>
            </w:r>
            <w:proofErr w:type="spellEnd"/>
            <w:r w:rsidRPr="0059076D">
              <w:rPr>
                <w:rFonts w:ascii="Calibri" w:hAnsi="Calibri" w:cs="Calibri"/>
                <w:lang w:eastAsia="en-IN"/>
              </w:rPr>
              <w:t> </w:t>
            </w:r>
          </w:p>
        </w:tc>
        <w:tc>
          <w:tcPr>
            <w:tcW w:w="990" w:type="dxa"/>
            <w:tcBorders>
              <w:top w:val="single" w:sz="6" w:space="0" w:color="auto"/>
              <w:left w:val="single" w:sz="6" w:space="0" w:color="auto"/>
              <w:bottom w:val="single" w:sz="6" w:space="0" w:color="auto"/>
              <w:right w:val="single" w:sz="6" w:space="0" w:color="auto"/>
            </w:tcBorders>
            <w:hideMark/>
          </w:tcPr>
          <w:p w14:paraId="7AF95453"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eastAsia="en-IN"/>
              </w:rPr>
              <w:t>GET </w:t>
            </w:r>
          </w:p>
        </w:tc>
        <w:tc>
          <w:tcPr>
            <w:tcW w:w="1365" w:type="dxa"/>
            <w:tcBorders>
              <w:top w:val="single" w:sz="6" w:space="0" w:color="auto"/>
              <w:left w:val="single" w:sz="6" w:space="0" w:color="auto"/>
              <w:bottom w:val="single" w:sz="6" w:space="0" w:color="auto"/>
              <w:right w:val="single" w:sz="6" w:space="0" w:color="auto"/>
            </w:tcBorders>
            <w:hideMark/>
          </w:tcPr>
          <w:p w14:paraId="4A24FD6C"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eastAsia="en-IN"/>
              </w:rPr>
              <w:t>Retrieves the list of resumes already shared with a specific provider. </w:t>
            </w:r>
          </w:p>
        </w:tc>
        <w:tc>
          <w:tcPr>
            <w:tcW w:w="1320" w:type="dxa"/>
            <w:tcBorders>
              <w:top w:val="single" w:sz="6" w:space="0" w:color="auto"/>
              <w:left w:val="single" w:sz="6" w:space="0" w:color="auto"/>
              <w:bottom w:val="single" w:sz="6" w:space="0" w:color="auto"/>
              <w:right w:val="single" w:sz="6" w:space="0" w:color="auto"/>
            </w:tcBorders>
            <w:hideMark/>
          </w:tcPr>
          <w:p w14:paraId="081AE916"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eastAsia="en-IN"/>
              </w:rPr>
              <w:t>On provider profile view. </w:t>
            </w:r>
          </w:p>
        </w:tc>
      </w:tr>
      <w:tr w:rsidR="00386CB5" w:rsidRPr="00C65D82" w14:paraId="3A00D731" w14:textId="77777777">
        <w:tc>
          <w:tcPr>
            <w:tcW w:w="2190" w:type="dxa"/>
            <w:tcBorders>
              <w:top w:val="single" w:sz="6" w:space="0" w:color="auto"/>
              <w:left w:val="single" w:sz="6" w:space="0" w:color="auto"/>
              <w:bottom w:val="single" w:sz="6" w:space="0" w:color="auto"/>
              <w:right w:val="single" w:sz="6" w:space="0" w:color="auto"/>
            </w:tcBorders>
            <w:hideMark/>
          </w:tcPr>
          <w:p w14:paraId="61E001E9" w14:textId="77777777" w:rsidR="00386CB5" w:rsidRPr="0059076D" w:rsidRDefault="00386CB5" w:rsidP="00386CB5">
            <w:pPr>
              <w:textAlignment w:val="baseline"/>
              <w:rPr>
                <w:rFonts w:ascii="Calibri" w:hAnsi="Calibri" w:cs="Calibri"/>
                <w:lang w:eastAsia="en-IN"/>
              </w:rPr>
            </w:pPr>
            <w:proofErr w:type="spellStart"/>
            <w:r w:rsidRPr="0059076D">
              <w:rPr>
                <w:rFonts w:ascii="Calibri" w:hAnsi="Calibri" w:cs="Calibri"/>
                <w:lang w:eastAsia="en-IN"/>
              </w:rPr>
              <w:t>LogShareActivity</w:t>
            </w:r>
            <w:proofErr w:type="spellEnd"/>
            <w:r w:rsidRPr="0059076D">
              <w:rPr>
                <w:rFonts w:ascii="Calibri" w:hAnsi="Calibri" w:cs="Calibri"/>
                <w:lang w:eastAsia="en-IN"/>
              </w:rPr>
              <w:t> </w:t>
            </w:r>
          </w:p>
        </w:tc>
        <w:tc>
          <w:tcPr>
            <w:tcW w:w="3345" w:type="dxa"/>
            <w:tcBorders>
              <w:top w:val="single" w:sz="6" w:space="0" w:color="auto"/>
              <w:left w:val="single" w:sz="6" w:space="0" w:color="auto"/>
              <w:bottom w:val="single" w:sz="6" w:space="0" w:color="auto"/>
              <w:right w:val="single" w:sz="6" w:space="0" w:color="auto"/>
            </w:tcBorders>
            <w:hideMark/>
          </w:tcPr>
          <w:p w14:paraId="69B635A3"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eastAsia="en-IN"/>
              </w:rPr>
              <w:t>/</w:t>
            </w:r>
            <w:proofErr w:type="spellStart"/>
            <w:r w:rsidRPr="0059076D">
              <w:rPr>
                <w:rFonts w:ascii="Calibri" w:hAnsi="Calibri" w:cs="Calibri"/>
                <w:lang w:eastAsia="en-IN"/>
              </w:rPr>
              <w:t>api</w:t>
            </w:r>
            <w:proofErr w:type="spellEnd"/>
            <w:r w:rsidRPr="0059076D">
              <w:rPr>
                <w:rFonts w:ascii="Calibri" w:hAnsi="Calibri" w:cs="Calibri"/>
                <w:lang w:eastAsia="en-IN"/>
              </w:rPr>
              <w:t>/audit/resume-share </w:t>
            </w:r>
          </w:p>
        </w:tc>
        <w:tc>
          <w:tcPr>
            <w:tcW w:w="990" w:type="dxa"/>
            <w:tcBorders>
              <w:top w:val="single" w:sz="6" w:space="0" w:color="auto"/>
              <w:left w:val="single" w:sz="6" w:space="0" w:color="auto"/>
              <w:bottom w:val="single" w:sz="6" w:space="0" w:color="auto"/>
              <w:right w:val="single" w:sz="6" w:space="0" w:color="auto"/>
            </w:tcBorders>
            <w:hideMark/>
          </w:tcPr>
          <w:p w14:paraId="0E34A0EF"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eastAsia="en-IN"/>
              </w:rPr>
              <w:t>POST </w:t>
            </w:r>
          </w:p>
        </w:tc>
        <w:tc>
          <w:tcPr>
            <w:tcW w:w="1365" w:type="dxa"/>
            <w:tcBorders>
              <w:top w:val="single" w:sz="6" w:space="0" w:color="auto"/>
              <w:left w:val="single" w:sz="6" w:space="0" w:color="auto"/>
              <w:bottom w:val="single" w:sz="6" w:space="0" w:color="auto"/>
              <w:right w:val="single" w:sz="6" w:space="0" w:color="auto"/>
            </w:tcBorders>
            <w:hideMark/>
          </w:tcPr>
          <w:p w14:paraId="140EA7D3"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eastAsia="en-IN"/>
              </w:rPr>
              <w:t>Records the transaction in compliance logs (</w:t>
            </w:r>
            <w:proofErr w:type="spellStart"/>
            <w:r w:rsidRPr="0059076D">
              <w:rPr>
                <w:rFonts w:ascii="Calibri" w:hAnsi="Calibri" w:cs="Calibri"/>
                <w:lang w:eastAsia="en-IN"/>
              </w:rPr>
              <w:t>studentId</w:t>
            </w:r>
            <w:proofErr w:type="spellEnd"/>
            <w:r w:rsidRPr="0059076D">
              <w:rPr>
                <w:rFonts w:ascii="Calibri" w:hAnsi="Calibri" w:cs="Calibri"/>
                <w:lang w:eastAsia="en-IN"/>
              </w:rPr>
              <w:t xml:space="preserve">, </w:t>
            </w:r>
            <w:proofErr w:type="spellStart"/>
            <w:r w:rsidRPr="0059076D">
              <w:rPr>
                <w:rFonts w:ascii="Calibri" w:hAnsi="Calibri" w:cs="Calibri"/>
                <w:lang w:eastAsia="en-IN"/>
              </w:rPr>
              <w:t>providerId</w:t>
            </w:r>
            <w:proofErr w:type="spellEnd"/>
            <w:r w:rsidRPr="0059076D">
              <w:rPr>
                <w:rFonts w:ascii="Calibri" w:hAnsi="Calibri" w:cs="Calibri"/>
                <w:lang w:eastAsia="en-IN"/>
              </w:rPr>
              <w:t>, timestamp). </w:t>
            </w:r>
          </w:p>
        </w:tc>
        <w:tc>
          <w:tcPr>
            <w:tcW w:w="1320" w:type="dxa"/>
            <w:tcBorders>
              <w:top w:val="single" w:sz="6" w:space="0" w:color="auto"/>
              <w:left w:val="single" w:sz="6" w:space="0" w:color="auto"/>
              <w:bottom w:val="single" w:sz="6" w:space="0" w:color="auto"/>
              <w:right w:val="single" w:sz="6" w:space="0" w:color="auto"/>
            </w:tcBorders>
            <w:hideMark/>
          </w:tcPr>
          <w:p w14:paraId="11490992" w14:textId="77777777" w:rsidR="00386CB5" w:rsidRPr="0059076D" w:rsidRDefault="00386CB5" w:rsidP="00386CB5">
            <w:pPr>
              <w:textAlignment w:val="baseline"/>
              <w:rPr>
                <w:rFonts w:ascii="Calibri" w:hAnsi="Calibri" w:cs="Calibri"/>
                <w:lang w:eastAsia="en-IN"/>
              </w:rPr>
            </w:pPr>
            <w:r w:rsidRPr="0059076D">
              <w:rPr>
                <w:rFonts w:ascii="Calibri" w:hAnsi="Calibri" w:cs="Calibri"/>
                <w:lang w:eastAsia="en-IN"/>
              </w:rPr>
              <w:t>After resume is successfully shared. </w:t>
            </w:r>
          </w:p>
        </w:tc>
      </w:tr>
    </w:tbl>
    <w:p w14:paraId="4D4C52A2" w14:textId="77777777" w:rsidR="00386CB5" w:rsidRPr="0059076D" w:rsidRDefault="00386CB5" w:rsidP="00386CB5">
      <w:pPr>
        <w:textAlignment w:val="baseline"/>
        <w:rPr>
          <w:rFonts w:ascii="Calibri" w:hAnsi="Calibri" w:cs="Calibri"/>
          <w:sz w:val="18"/>
          <w:szCs w:val="18"/>
          <w:lang w:eastAsia="en-IN"/>
        </w:rPr>
      </w:pPr>
      <w:r w:rsidRPr="0059076D">
        <w:rPr>
          <w:rFonts w:ascii="Calibri" w:hAnsi="Calibri" w:cs="Calibri"/>
          <w:sz w:val="22"/>
          <w:szCs w:val="22"/>
          <w:lang w:eastAsia="en-IN"/>
        </w:rPr>
        <w:t> </w:t>
      </w:r>
    </w:p>
    <w:p w14:paraId="040AF6E8" w14:textId="77777777" w:rsidR="00386CB5" w:rsidRPr="0059076D" w:rsidRDefault="00386CB5" w:rsidP="00386CB5">
      <w:pPr>
        <w:textAlignment w:val="baseline"/>
        <w:rPr>
          <w:rFonts w:ascii="Calibri" w:hAnsi="Calibri" w:cs="Calibri"/>
          <w:sz w:val="18"/>
          <w:szCs w:val="18"/>
          <w:lang w:eastAsia="en-IN"/>
        </w:rPr>
      </w:pPr>
      <w:r w:rsidRPr="0059076D">
        <w:rPr>
          <w:rFonts w:ascii="Calibri" w:hAnsi="Calibri" w:cs="Calibri"/>
          <w:sz w:val="22"/>
          <w:szCs w:val="22"/>
          <w:lang w:eastAsia="en-IN"/>
        </w:rPr>
        <w:t> </w:t>
      </w:r>
    </w:p>
    <w:p w14:paraId="3E81E17B" w14:textId="50EF8A7A" w:rsidR="004C694F" w:rsidRPr="0059076D" w:rsidRDefault="004C694F">
      <w:pPr>
        <w:rPr>
          <w:rFonts w:ascii="Calibri" w:hAnsi="Calibri" w:cs="Calibri"/>
          <w:b/>
          <w:bCs/>
        </w:rPr>
      </w:pPr>
      <w:r w:rsidRPr="0059076D">
        <w:rPr>
          <w:rFonts w:ascii="Calibri" w:hAnsi="Calibri" w:cs="Calibri"/>
          <w:b/>
          <w:bCs/>
        </w:rPr>
        <w:br w:type="page"/>
      </w:r>
    </w:p>
    <w:p w14:paraId="1D45BD40" w14:textId="77777777" w:rsidR="004C694F" w:rsidRPr="0059076D" w:rsidRDefault="004C694F" w:rsidP="004C694F">
      <w:pPr>
        <w:spacing w:before="100" w:beforeAutospacing="1" w:after="100" w:afterAutospacing="1"/>
        <w:rPr>
          <w:rFonts w:ascii="Calibri" w:hAnsi="Calibri" w:cs="Calibri"/>
        </w:rPr>
      </w:pPr>
    </w:p>
    <w:p w14:paraId="6282CE4E" w14:textId="77777777" w:rsidR="00D4361A" w:rsidRPr="0059076D" w:rsidRDefault="00D4361A">
      <w:pPr>
        <w:rPr>
          <w:rFonts w:ascii="Calibri" w:hAnsi="Calibri" w:cs="Calibri"/>
          <w:lang w:val="en-US"/>
        </w:rPr>
      </w:pPr>
    </w:p>
    <w:sectPr w:rsidR="00D4361A" w:rsidRPr="0059076D">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Chinnareddemma koteeswara" w:date="2025-12-19T12:27:00Z" w:initials="Ck">
    <w:p w14:paraId="63C10739" w14:textId="77777777" w:rsidR="0017048C" w:rsidRDefault="0017048C" w:rsidP="0017048C">
      <w:pPr>
        <w:pStyle w:val="CommentText"/>
      </w:pPr>
      <w:r>
        <w:rPr>
          <w:rStyle w:val="CommentReference"/>
        </w:rPr>
        <w:annotationRef/>
      </w:r>
      <w:r>
        <w:t>In suspicious modal &gt;&gt; The column name changes to “Severity”</w:t>
      </w:r>
    </w:p>
  </w:comment>
  <w:comment w:id="5" w:author="Chinnareddemma koteeswara" w:date="2025-12-19T12:56:00Z" w:initials="Ck">
    <w:p w14:paraId="0D39B4EA" w14:textId="77777777" w:rsidR="00AC6346" w:rsidRDefault="00AC6346" w:rsidP="00AC6346">
      <w:pPr>
        <w:pStyle w:val="CommentText"/>
      </w:pPr>
      <w:r>
        <w:rPr>
          <w:rStyle w:val="CommentReference"/>
        </w:rPr>
        <w:annotationRef/>
      </w:r>
      <w:r>
        <w:t xml:space="preserve">Notification preference types are updated.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3C10739" w15:done="0"/>
  <w15:commentEx w15:paraId="0D39B4E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DB4CA81" w16cex:dateUtc="2025-12-19T06:57:00Z"/>
  <w16cex:commentExtensible w16cex:durableId="5DBAF366" w16cex:dateUtc="2025-12-19T07: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3C10739" w16cid:durableId="4DB4CA81"/>
  <w16cid:commentId w16cid:paraId="0D39B4EA" w16cid:durableId="5DBAF36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0000000000000000000"/>
    <w:charset w:val="00"/>
    <w:family w:val="roman"/>
    <w:notTrueType/>
    <w:pitch w:val="default"/>
  </w:font>
  <w:font w:name="Aptos Display">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86A5B"/>
    <w:multiLevelType w:val="multilevel"/>
    <w:tmpl w:val="08D8B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10263D"/>
    <w:multiLevelType w:val="multilevel"/>
    <w:tmpl w:val="408472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210E36"/>
    <w:multiLevelType w:val="multilevel"/>
    <w:tmpl w:val="C6344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0D05CAE"/>
    <w:multiLevelType w:val="multilevel"/>
    <w:tmpl w:val="809C4700"/>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B10220"/>
    <w:multiLevelType w:val="multilevel"/>
    <w:tmpl w:val="8BE07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1D15EA2"/>
    <w:multiLevelType w:val="multilevel"/>
    <w:tmpl w:val="6B1C8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2DB493A"/>
    <w:multiLevelType w:val="multilevel"/>
    <w:tmpl w:val="E25A5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36E315A"/>
    <w:multiLevelType w:val="multilevel"/>
    <w:tmpl w:val="33107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4573980"/>
    <w:multiLevelType w:val="multilevel"/>
    <w:tmpl w:val="67C433A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058A3CA4"/>
    <w:multiLevelType w:val="hybridMultilevel"/>
    <w:tmpl w:val="20DE4C32"/>
    <w:lvl w:ilvl="0" w:tplc="4009000F">
      <w:start w:val="1"/>
      <w:numFmt w:val="decimal"/>
      <w:lvlText w:val="%1."/>
      <w:lvlJc w:val="left"/>
      <w:pPr>
        <w:ind w:left="54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05AE1960"/>
    <w:multiLevelType w:val="multilevel"/>
    <w:tmpl w:val="6C0202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5D3252D"/>
    <w:multiLevelType w:val="multilevel"/>
    <w:tmpl w:val="D25EEF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1D289F"/>
    <w:multiLevelType w:val="multilevel"/>
    <w:tmpl w:val="1036660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62A3BDD"/>
    <w:multiLevelType w:val="multilevel"/>
    <w:tmpl w:val="7A663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1E4442"/>
    <w:multiLevelType w:val="multilevel"/>
    <w:tmpl w:val="A7FAB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894989"/>
    <w:multiLevelType w:val="multilevel"/>
    <w:tmpl w:val="903A6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78C4964"/>
    <w:multiLevelType w:val="multilevel"/>
    <w:tmpl w:val="85CEBD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79F7EC5"/>
    <w:multiLevelType w:val="multilevel"/>
    <w:tmpl w:val="3870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7BB4AC0"/>
    <w:multiLevelType w:val="multilevel"/>
    <w:tmpl w:val="13CCB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D22649"/>
    <w:multiLevelType w:val="multilevel"/>
    <w:tmpl w:val="03EE0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8D327F1"/>
    <w:multiLevelType w:val="multilevel"/>
    <w:tmpl w:val="0CAEC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A1B667A"/>
    <w:multiLevelType w:val="multilevel"/>
    <w:tmpl w:val="2B1299F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AA47375"/>
    <w:multiLevelType w:val="multilevel"/>
    <w:tmpl w:val="5D54C1A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B0F6A18"/>
    <w:multiLevelType w:val="hybridMultilevel"/>
    <w:tmpl w:val="C89A3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B252B46"/>
    <w:multiLevelType w:val="multilevel"/>
    <w:tmpl w:val="A02E9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0BD5232F"/>
    <w:multiLevelType w:val="multilevel"/>
    <w:tmpl w:val="E7486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0BE27E2A"/>
    <w:multiLevelType w:val="multilevel"/>
    <w:tmpl w:val="D646B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C182A9C"/>
    <w:multiLevelType w:val="multilevel"/>
    <w:tmpl w:val="BC9AD5F8"/>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C6F2FDC"/>
    <w:multiLevelType w:val="multilevel"/>
    <w:tmpl w:val="86EEFE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CA67E40"/>
    <w:multiLevelType w:val="multilevel"/>
    <w:tmpl w:val="4678F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CC932D3"/>
    <w:multiLevelType w:val="multilevel"/>
    <w:tmpl w:val="20E2D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0CCB02B7"/>
    <w:multiLevelType w:val="multilevel"/>
    <w:tmpl w:val="B204D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D0C270E"/>
    <w:multiLevelType w:val="multilevel"/>
    <w:tmpl w:val="1F8A61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D4F38B8"/>
    <w:multiLevelType w:val="multilevel"/>
    <w:tmpl w:val="7090D57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15:restartNumberingAfterBreak="0">
    <w:nsid w:val="0E6F7515"/>
    <w:multiLevelType w:val="multilevel"/>
    <w:tmpl w:val="15A0EAD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0ED54041"/>
    <w:multiLevelType w:val="multilevel"/>
    <w:tmpl w:val="6E38F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F090007"/>
    <w:multiLevelType w:val="multilevel"/>
    <w:tmpl w:val="75247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0F0B470A"/>
    <w:multiLevelType w:val="multilevel"/>
    <w:tmpl w:val="F9CA7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0F277BBF"/>
    <w:multiLevelType w:val="multilevel"/>
    <w:tmpl w:val="5E9A9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F8A6007"/>
    <w:multiLevelType w:val="multilevel"/>
    <w:tmpl w:val="6050749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0FB07310"/>
    <w:multiLevelType w:val="multilevel"/>
    <w:tmpl w:val="1D9AF7B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FE168DA"/>
    <w:multiLevelType w:val="multilevel"/>
    <w:tmpl w:val="746237D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04F4BAD"/>
    <w:multiLevelType w:val="multilevel"/>
    <w:tmpl w:val="07DA8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108503B8"/>
    <w:multiLevelType w:val="multilevel"/>
    <w:tmpl w:val="9BBE3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108E38E4"/>
    <w:multiLevelType w:val="multilevel"/>
    <w:tmpl w:val="8D14B86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0DF7112"/>
    <w:multiLevelType w:val="multilevel"/>
    <w:tmpl w:val="33C22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0E02020"/>
    <w:multiLevelType w:val="multilevel"/>
    <w:tmpl w:val="411C4E5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1163B22"/>
    <w:multiLevelType w:val="multilevel"/>
    <w:tmpl w:val="9BA44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1494498"/>
    <w:multiLevelType w:val="multilevel"/>
    <w:tmpl w:val="6F348D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1791414"/>
    <w:multiLevelType w:val="multilevel"/>
    <w:tmpl w:val="152CB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1A64179"/>
    <w:multiLevelType w:val="multilevel"/>
    <w:tmpl w:val="F9C47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1BC1605"/>
    <w:multiLevelType w:val="multilevel"/>
    <w:tmpl w:val="F76C90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11C72A59"/>
    <w:multiLevelType w:val="multilevel"/>
    <w:tmpl w:val="9202F5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24A4787"/>
    <w:multiLevelType w:val="multilevel"/>
    <w:tmpl w:val="96BADD1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33C2027"/>
    <w:multiLevelType w:val="multilevel"/>
    <w:tmpl w:val="74AA2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35B4D4D"/>
    <w:multiLevelType w:val="multilevel"/>
    <w:tmpl w:val="9142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138B7D08"/>
    <w:multiLevelType w:val="multilevel"/>
    <w:tmpl w:val="019649D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3B7066F"/>
    <w:multiLevelType w:val="multilevel"/>
    <w:tmpl w:val="130C077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8" w15:restartNumberingAfterBreak="0">
    <w:nsid w:val="152571A9"/>
    <w:multiLevelType w:val="multilevel"/>
    <w:tmpl w:val="85AA3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15371039"/>
    <w:multiLevelType w:val="multilevel"/>
    <w:tmpl w:val="3DF4166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15:restartNumberingAfterBreak="0">
    <w:nsid w:val="15BC14EE"/>
    <w:multiLevelType w:val="multilevel"/>
    <w:tmpl w:val="244A6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16BD0741"/>
    <w:multiLevelType w:val="multilevel"/>
    <w:tmpl w:val="F70E5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6C53370"/>
    <w:multiLevelType w:val="multilevel"/>
    <w:tmpl w:val="0C045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16E33B24"/>
    <w:multiLevelType w:val="multilevel"/>
    <w:tmpl w:val="12DCF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7781F09"/>
    <w:multiLevelType w:val="multilevel"/>
    <w:tmpl w:val="AA9C8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77F0986"/>
    <w:multiLevelType w:val="multilevel"/>
    <w:tmpl w:val="F196C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7F13738"/>
    <w:multiLevelType w:val="multilevel"/>
    <w:tmpl w:val="38D82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8907CEE"/>
    <w:multiLevelType w:val="multilevel"/>
    <w:tmpl w:val="0F22D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18BD3646"/>
    <w:multiLevelType w:val="multilevel"/>
    <w:tmpl w:val="93C80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96D17A4"/>
    <w:multiLevelType w:val="multilevel"/>
    <w:tmpl w:val="411EA06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1997773E"/>
    <w:multiLevelType w:val="hybridMultilevel"/>
    <w:tmpl w:val="15604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1A317D9A"/>
    <w:multiLevelType w:val="multilevel"/>
    <w:tmpl w:val="957096A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1A6B409A"/>
    <w:multiLevelType w:val="multilevel"/>
    <w:tmpl w:val="23525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1A834E34"/>
    <w:multiLevelType w:val="multilevel"/>
    <w:tmpl w:val="D30CF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1A8B6FA3"/>
    <w:multiLevelType w:val="multilevel"/>
    <w:tmpl w:val="3C8897E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1B401D28"/>
    <w:multiLevelType w:val="multilevel"/>
    <w:tmpl w:val="9D900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1B4C64AD"/>
    <w:multiLevelType w:val="multilevel"/>
    <w:tmpl w:val="17E6132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C3F541D"/>
    <w:multiLevelType w:val="multilevel"/>
    <w:tmpl w:val="6BAC3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C7275D2"/>
    <w:multiLevelType w:val="multilevel"/>
    <w:tmpl w:val="70BC4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CA653DB"/>
    <w:multiLevelType w:val="multilevel"/>
    <w:tmpl w:val="8E14FC1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CB803E6"/>
    <w:multiLevelType w:val="hybridMultilevel"/>
    <w:tmpl w:val="DAC2C9AA"/>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1D393D4E"/>
    <w:multiLevelType w:val="multilevel"/>
    <w:tmpl w:val="2F4E2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1D546003"/>
    <w:multiLevelType w:val="multilevel"/>
    <w:tmpl w:val="5178F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1D6F6E3B"/>
    <w:multiLevelType w:val="multilevel"/>
    <w:tmpl w:val="29286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1D771199"/>
    <w:multiLevelType w:val="multilevel"/>
    <w:tmpl w:val="B2F4A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DE04C0D"/>
    <w:multiLevelType w:val="multilevel"/>
    <w:tmpl w:val="A58A26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6" w15:restartNumberingAfterBreak="0">
    <w:nsid w:val="1E485D75"/>
    <w:multiLevelType w:val="multilevel"/>
    <w:tmpl w:val="4E708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EAA1806"/>
    <w:multiLevelType w:val="multilevel"/>
    <w:tmpl w:val="AB5A1DA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1EAC574A"/>
    <w:multiLevelType w:val="multilevel"/>
    <w:tmpl w:val="0EA0836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9" w15:restartNumberingAfterBreak="0">
    <w:nsid w:val="1EAD1C6E"/>
    <w:multiLevelType w:val="multilevel"/>
    <w:tmpl w:val="B9CAE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EBC4D77"/>
    <w:multiLevelType w:val="multilevel"/>
    <w:tmpl w:val="04D4B0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F373388"/>
    <w:multiLevelType w:val="multilevel"/>
    <w:tmpl w:val="3B64C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1F7335A5"/>
    <w:multiLevelType w:val="multilevel"/>
    <w:tmpl w:val="4E6AD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1F7E4D5C"/>
    <w:multiLevelType w:val="hybridMultilevel"/>
    <w:tmpl w:val="3368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1FFD5BA4"/>
    <w:multiLevelType w:val="multilevel"/>
    <w:tmpl w:val="13CCB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0D3768C"/>
    <w:multiLevelType w:val="multilevel"/>
    <w:tmpl w:val="45123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0FE645F"/>
    <w:multiLevelType w:val="multilevel"/>
    <w:tmpl w:val="A95CB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21212AA8"/>
    <w:multiLevelType w:val="multilevel"/>
    <w:tmpl w:val="3B7A1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13A57A3"/>
    <w:multiLevelType w:val="multilevel"/>
    <w:tmpl w:val="7CC0656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213F307B"/>
    <w:multiLevelType w:val="multilevel"/>
    <w:tmpl w:val="2360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1514855"/>
    <w:multiLevelType w:val="multilevel"/>
    <w:tmpl w:val="39526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21DF3289"/>
    <w:multiLevelType w:val="multilevel"/>
    <w:tmpl w:val="FD042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22F01B5C"/>
    <w:multiLevelType w:val="multilevel"/>
    <w:tmpl w:val="7B8067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3" w15:restartNumberingAfterBreak="0">
    <w:nsid w:val="236C0C5E"/>
    <w:multiLevelType w:val="multilevel"/>
    <w:tmpl w:val="3A121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243C4E15"/>
    <w:multiLevelType w:val="multilevel"/>
    <w:tmpl w:val="A39C0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24C130AD"/>
    <w:multiLevelType w:val="multilevel"/>
    <w:tmpl w:val="1F80F30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6" w15:restartNumberingAfterBreak="0">
    <w:nsid w:val="24C30DF8"/>
    <w:multiLevelType w:val="multilevel"/>
    <w:tmpl w:val="0644C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4E93594"/>
    <w:multiLevelType w:val="multilevel"/>
    <w:tmpl w:val="658E8DD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25456E9C"/>
    <w:multiLevelType w:val="multilevel"/>
    <w:tmpl w:val="3754E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25A324C8"/>
    <w:multiLevelType w:val="multilevel"/>
    <w:tmpl w:val="75CED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26A702A1"/>
    <w:multiLevelType w:val="multilevel"/>
    <w:tmpl w:val="381CE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26E83CF0"/>
    <w:multiLevelType w:val="multilevel"/>
    <w:tmpl w:val="18C6E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71100E2"/>
    <w:multiLevelType w:val="multilevel"/>
    <w:tmpl w:val="2200C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271C268A"/>
    <w:multiLevelType w:val="multilevel"/>
    <w:tmpl w:val="8124E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271D38F1"/>
    <w:multiLevelType w:val="multilevel"/>
    <w:tmpl w:val="77464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7E410AB"/>
    <w:multiLevelType w:val="multilevel"/>
    <w:tmpl w:val="601C85E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2828436E"/>
    <w:multiLevelType w:val="multilevel"/>
    <w:tmpl w:val="50680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82D0BFD"/>
    <w:multiLevelType w:val="multilevel"/>
    <w:tmpl w:val="41CA5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83B1E03"/>
    <w:multiLevelType w:val="multilevel"/>
    <w:tmpl w:val="1C4C0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9DE6A90"/>
    <w:multiLevelType w:val="multilevel"/>
    <w:tmpl w:val="B49080D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0" w15:restartNumberingAfterBreak="0">
    <w:nsid w:val="2A0D6CE8"/>
    <w:multiLevelType w:val="multilevel"/>
    <w:tmpl w:val="B42C9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2B4F3B18"/>
    <w:multiLevelType w:val="multilevel"/>
    <w:tmpl w:val="B01CA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B60365D"/>
    <w:multiLevelType w:val="multilevel"/>
    <w:tmpl w:val="BE066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2B797889"/>
    <w:multiLevelType w:val="multilevel"/>
    <w:tmpl w:val="D38E7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2BD967DE"/>
    <w:multiLevelType w:val="multilevel"/>
    <w:tmpl w:val="155A6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C2A0441"/>
    <w:multiLevelType w:val="multilevel"/>
    <w:tmpl w:val="D42C26D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2C2F4B1E"/>
    <w:multiLevelType w:val="multilevel"/>
    <w:tmpl w:val="FCC0F7C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7" w15:restartNumberingAfterBreak="0">
    <w:nsid w:val="2C393934"/>
    <w:multiLevelType w:val="multilevel"/>
    <w:tmpl w:val="5E60F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C421327"/>
    <w:multiLevelType w:val="multilevel"/>
    <w:tmpl w:val="EEE6B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2C503695"/>
    <w:multiLevelType w:val="multilevel"/>
    <w:tmpl w:val="654C8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2C6E367F"/>
    <w:multiLevelType w:val="multilevel"/>
    <w:tmpl w:val="D6BCA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2C8A6A91"/>
    <w:multiLevelType w:val="multilevel"/>
    <w:tmpl w:val="33861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D042F24"/>
    <w:multiLevelType w:val="multilevel"/>
    <w:tmpl w:val="819CA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2D606E94"/>
    <w:multiLevelType w:val="multilevel"/>
    <w:tmpl w:val="CEDC815E"/>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2DB530AF"/>
    <w:multiLevelType w:val="multilevel"/>
    <w:tmpl w:val="B5261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E565E7B"/>
    <w:multiLevelType w:val="multilevel"/>
    <w:tmpl w:val="B3622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EDB4F67"/>
    <w:multiLevelType w:val="multilevel"/>
    <w:tmpl w:val="D3D2D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2F71318C"/>
    <w:multiLevelType w:val="hybridMultilevel"/>
    <w:tmpl w:val="25E63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2F981810"/>
    <w:multiLevelType w:val="multilevel"/>
    <w:tmpl w:val="9056B4D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2FE643CC"/>
    <w:multiLevelType w:val="multilevel"/>
    <w:tmpl w:val="595A46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2FF75369"/>
    <w:multiLevelType w:val="multilevel"/>
    <w:tmpl w:val="4378B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05746BA"/>
    <w:multiLevelType w:val="multilevel"/>
    <w:tmpl w:val="42C4C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30614302"/>
    <w:multiLevelType w:val="multilevel"/>
    <w:tmpl w:val="AC389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094590A"/>
    <w:multiLevelType w:val="multilevel"/>
    <w:tmpl w:val="48AC5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0D21DB6"/>
    <w:multiLevelType w:val="multilevel"/>
    <w:tmpl w:val="03AAF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31844C07"/>
    <w:multiLevelType w:val="multilevel"/>
    <w:tmpl w:val="B68E0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1C45C41"/>
    <w:multiLevelType w:val="multilevel"/>
    <w:tmpl w:val="D70C76B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327E58F2"/>
    <w:multiLevelType w:val="multilevel"/>
    <w:tmpl w:val="28AA7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334804E8"/>
    <w:multiLevelType w:val="multilevel"/>
    <w:tmpl w:val="E5C670F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33DC3110"/>
    <w:multiLevelType w:val="multilevel"/>
    <w:tmpl w:val="D4F66B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0" w15:restartNumberingAfterBreak="0">
    <w:nsid w:val="33ED4771"/>
    <w:multiLevelType w:val="multilevel"/>
    <w:tmpl w:val="E8C8B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34502D07"/>
    <w:multiLevelType w:val="multilevel"/>
    <w:tmpl w:val="35CE6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4833940"/>
    <w:multiLevelType w:val="multilevel"/>
    <w:tmpl w:val="1708F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34A607D6"/>
    <w:multiLevelType w:val="multilevel"/>
    <w:tmpl w:val="B1EC2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34C93FB7"/>
    <w:multiLevelType w:val="multilevel"/>
    <w:tmpl w:val="1194A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4F30BAA"/>
    <w:multiLevelType w:val="multilevel"/>
    <w:tmpl w:val="73C024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34F43FA6"/>
    <w:multiLevelType w:val="multilevel"/>
    <w:tmpl w:val="1AC203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51F180E"/>
    <w:multiLevelType w:val="multilevel"/>
    <w:tmpl w:val="027A5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52336E0"/>
    <w:multiLevelType w:val="multilevel"/>
    <w:tmpl w:val="F1667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35A83795"/>
    <w:multiLevelType w:val="multilevel"/>
    <w:tmpl w:val="122EE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65D5831"/>
    <w:multiLevelType w:val="multilevel"/>
    <w:tmpl w:val="3BD27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36800D2D"/>
    <w:multiLevelType w:val="multilevel"/>
    <w:tmpl w:val="7564F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37E1696C"/>
    <w:multiLevelType w:val="multilevel"/>
    <w:tmpl w:val="5C06E6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38403270"/>
    <w:multiLevelType w:val="multilevel"/>
    <w:tmpl w:val="5A76F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386F3F71"/>
    <w:multiLevelType w:val="multilevel"/>
    <w:tmpl w:val="0C624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39176B1F"/>
    <w:multiLevelType w:val="multilevel"/>
    <w:tmpl w:val="A5DC5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9274F4F"/>
    <w:multiLevelType w:val="multilevel"/>
    <w:tmpl w:val="7B9ED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9774C6B"/>
    <w:multiLevelType w:val="multilevel"/>
    <w:tmpl w:val="F838280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8" w15:restartNumberingAfterBreak="0">
    <w:nsid w:val="3A2B4DD8"/>
    <w:multiLevelType w:val="multilevel"/>
    <w:tmpl w:val="1892FB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3A3242F6"/>
    <w:multiLevelType w:val="multilevel"/>
    <w:tmpl w:val="2A347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3A5939C0"/>
    <w:multiLevelType w:val="multilevel"/>
    <w:tmpl w:val="85C2F43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3A6459FB"/>
    <w:multiLevelType w:val="multilevel"/>
    <w:tmpl w:val="636ED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2" w15:restartNumberingAfterBreak="0">
    <w:nsid w:val="3AF93446"/>
    <w:multiLevelType w:val="multilevel"/>
    <w:tmpl w:val="2C60E1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3B3C2480"/>
    <w:multiLevelType w:val="multilevel"/>
    <w:tmpl w:val="F6944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3B7F2946"/>
    <w:multiLevelType w:val="multilevel"/>
    <w:tmpl w:val="240C2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 w15:restartNumberingAfterBreak="0">
    <w:nsid w:val="3BA207BA"/>
    <w:multiLevelType w:val="multilevel"/>
    <w:tmpl w:val="36326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3BCF299D"/>
    <w:multiLevelType w:val="multilevel"/>
    <w:tmpl w:val="42B0E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C716A9B"/>
    <w:multiLevelType w:val="multilevel"/>
    <w:tmpl w:val="2FBED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CF8391C"/>
    <w:multiLevelType w:val="multilevel"/>
    <w:tmpl w:val="4086C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3D5D69FB"/>
    <w:multiLevelType w:val="multilevel"/>
    <w:tmpl w:val="217010E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3DEE2247"/>
    <w:multiLevelType w:val="multilevel"/>
    <w:tmpl w:val="7DEC2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3EA1739D"/>
    <w:multiLevelType w:val="multilevel"/>
    <w:tmpl w:val="3DE4A9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3EC42BFF"/>
    <w:multiLevelType w:val="multilevel"/>
    <w:tmpl w:val="336E5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3" w15:restartNumberingAfterBreak="0">
    <w:nsid w:val="3EEB72F4"/>
    <w:multiLevelType w:val="multilevel"/>
    <w:tmpl w:val="9FBA2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3F473BE0"/>
    <w:multiLevelType w:val="multilevel"/>
    <w:tmpl w:val="76261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FFB30F9"/>
    <w:multiLevelType w:val="multilevel"/>
    <w:tmpl w:val="11040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6" w15:restartNumberingAfterBreak="0">
    <w:nsid w:val="40664CA8"/>
    <w:multiLevelType w:val="multilevel"/>
    <w:tmpl w:val="40960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0873B12"/>
    <w:multiLevelType w:val="multilevel"/>
    <w:tmpl w:val="A76E9A7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41853CE0"/>
    <w:multiLevelType w:val="multilevel"/>
    <w:tmpl w:val="534E60E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41B27B22"/>
    <w:multiLevelType w:val="multilevel"/>
    <w:tmpl w:val="3146A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41F40297"/>
    <w:multiLevelType w:val="multilevel"/>
    <w:tmpl w:val="35E631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1" w15:restartNumberingAfterBreak="0">
    <w:nsid w:val="423243DA"/>
    <w:multiLevelType w:val="multilevel"/>
    <w:tmpl w:val="8D58F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426C7CBF"/>
    <w:multiLevelType w:val="multilevel"/>
    <w:tmpl w:val="DB560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3" w15:restartNumberingAfterBreak="0">
    <w:nsid w:val="426F6E07"/>
    <w:multiLevelType w:val="multilevel"/>
    <w:tmpl w:val="AFC232A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4" w15:restartNumberingAfterBreak="0">
    <w:nsid w:val="428A6E36"/>
    <w:multiLevelType w:val="multilevel"/>
    <w:tmpl w:val="CEECE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2B44492"/>
    <w:multiLevelType w:val="multilevel"/>
    <w:tmpl w:val="9078D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 w15:restartNumberingAfterBreak="0">
    <w:nsid w:val="42D826DE"/>
    <w:multiLevelType w:val="multilevel"/>
    <w:tmpl w:val="74405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2FA3EE3"/>
    <w:multiLevelType w:val="multilevel"/>
    <w:tmpl w:val="ABE86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43277C2D"/>
    <w:multiLevelType w:val="multilevel"/>
    <w:tmpl w:val="3222B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9" w15:restartNumberingAfterBreak="0">
    <w:nsid w:val="43BE216D"/>
    <w:multiLevelType w:val="multilevel"/>
    <w:tmpl w:val="3AD09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0" w15:restartNumberingAfterBreak="0">
    <w:nsid w:val="445A6E6B"/>
    <w:multiLevelType w:val="multilevel"/>
    <w:tmpl w:val="7860750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45174DC3"/>
    <w:multiLevelType w:val="multilevel"/>
    <w:tmpl w:val="FFCE3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57E3B3D"/>
    <w:multiLevelType w:val="multilevel"/>
    <w:tmpl w:val="AC62B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45B2032C"/>
    <w:multiLevelType w:val="multilevel"/>
    <w:tmpl w:val="BDC01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4" w15:restartNumberingAfterBreak="0">
    <w:nsid w:val="462E03AF"/>
    <w:multiLevelType w:val="multilevel"/>
    <w:tmpl w:val="22660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64915F9"/>
    <w:multiLevelType w:val="multilevel"/>
    <w:tmpl w:val="712AD4C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46B41A9F"/>
    <w:multiLevelType w:val="multilevel"/>
    <w:tmpl w:val="059C9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7" w15:restartNumberingAfterBreak="0">
    <w:nsid w:val="46C35C38"/>
    <w:multiLevelType w:val="multilevel"/>
    <w:tmpl w:val="29642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46FA284F"/>
    <w:multiLevelType w:val="multilevel"/>
    <w:tmpl w:val="34645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7AE3103"/>
    <w:multiLevelType w:val="multilevel"/>
    <w:tmpl w:val="EB48C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7BE0E54"/>
    <w:multiLevelType w:val="multilevel"/>
    <w:tmpl w:val="D5F6B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1" w15:restartNumberingAfterBreak="0">
    <w:nsid w:val="483E3147"/>
    <w:multiLevelType w:val="multilevel"/>
    <w:tmpl w:val="39FCE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93371AC"/>
    <w:multiLevelType w:val="multilevel"/>
    <w:tmpl w:val="3C724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493C4914"/>
    <w:multiLevelType w:val="multilevel"/>
    <w:tmpl w:val="A97CA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495D4291"/>
    <w:multiLevelType w:val="multilevel"/>
    <w:tmpl w:val="05002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98F3252"/>
    <w:multiLevelType w:val="multilevel"/>
    <w:tmpl w:val="48A6756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49CA07DC"/>
    <w:multiLevelType w:val="multilevel"/>
    <w:tmpl w:val="6A0A7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49E772D3"/>
    <w:multiLevelType w:val="multilevel"/>
    <w:tmpl w:val="A8F0802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4AFB4FCD"/>
    <w:multiLevelType w:val="multilevel"/>
    <w:tmpl w:val="53566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B606BED"/>
    <w:multiLevelType w:val="multilevel"/>
    <w:tmpl w:val="83BC3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0" w15:restartNumberingAfterBreak="0">
    <w:nsid w:val="4C8B3150"/>
    <w:multiLevelType w:val="multilevel"/>
    <w:tmpl w:val="FE0E1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D475A56"/>
    <w:multiLevelType w:val="multilevel"/>
    <w:tmpl w:val="AE00B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2" w15:restartNumberingAfterBreak="0">
    <w:nsid w:val="4D63205B"/>
    <w:multiLevelType w:val="multilevel"/>
    <w:tmpl w:val="01F22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3" w15:restartNumberingAfterBreak="0">
    <w:nsid w:val="4E013842"/>
    <w:multiLevelType w:val="multilevel"/>
    <w:tmpl w:val="FD901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4EBD71E7"/>
    <w:multiLevelType w:val="multilevel"/>
    <w:tmpl w:val="FD42665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4F6B07E6"/>
    <w:multiLevelType w:val="multilevel"/>
    <w:tmpl w:val="8A9AA93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4F703FF0"/>
    <w:multiLevelType w:val="multilevel"/>
    <w:tmpl w:val="1AA44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F914286"/>
    <w:multiLevelType w:val="multilevel"/>
    <w:tmpl w:val="9B06A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4FD43E5A"/>
    <w:multiLevelType w:val="multilevel"/>
    <w:tmpl w:val="8A902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0175B36"/>
    <w:multiLevelType w:val="multilevel"/>
    <w:tmpl w:val="D8B05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50574EED"/>
    <w:multiLevelType w:val="multilevel"/>
    <w:tmpl w:val="1C006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507A2F60"/>
    <w:multiLevelType w:val="multilevel"/>
    <w:tmpl w:val="49F82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2" w15:restartNumberingAfterBreak="0">
    <w:nsid w:val="50AD39CF"/>
    <w:multiLevelType w:val="multilevel"/>
    <w:tmpl w:val="D2CE9F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50F625DC"/>
    <w:multiLevelType w:val="hybridMultilevel"/>
    <w:tmpl w:val="3DECF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15:restartNumberingAfterBreak="0">
    <w:nsid w:val="519216A7"/>
    <w:multiLevelType w:val="multilevel"/>
    <w:tmpl w:val="656EC2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51BE1A18"/>
    <w:multiLevelType w:val="multilevel"/>
    <w:tmpl w:val="93A00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5342493A"/>
    <w:multiLevelType w:val="hybridMultilevel"/>
    <w:tmpl w:val="0E089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15:restartNumberingAfterBreak="0">
    <w:nsid w:val="53453B08"/>
    <w:multiLevelType w:val="multilevel"/>
    <w:tmpl w:val="B1687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53AD6346"/>
    <w:multiLevelType w:val="multilevel"/>
    <w:tmpl w:val="A6D25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53B33B8C"/>
    <w:multiLevelType w:val="multilevel"/>
    <w:tmpl w:val="3628F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53CC6F69"/>
    <w:multiLevelType w:val="multilevel"/>
    <w:tmpl w:val="A4F28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1" w15:restartNumberingAfterBreak="0">
    <w:nsid w:val="540471F2"/>
    <w:multiLevelType w:val="multilevel"/>
    <w:tmpl w:val="607A871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547258CC"/>
    <w:multiLevelType w:val="multilevel"/>
    <w:tmpl w:val="A13854D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549B17BD"/>
    <w:multiLevelType w:val="multilevel"/>
    <w:tmpl w:val="CA349F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4" w15:restartNumberingAfterBreak="0">
    <w:nsid w:val="54E4735C"/>
    <w:multiLevelType w:val="multilevel"/>
    <w:tmpl w:val="E7704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5" w15:restartNumberingAfterBreak="0">
    <w:nsid w:val="54E76714"/>
    <w:multiLevelType w:val="multilevel"/>
    <w:tmpl w:val="7B10B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55450471"/>
    <w:multiLevelType w:val="multilevel"/>
    <w:tmpl w:val="18FE1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7" w15:restartNumberingAfterBreak="0">
    <w:nsid w:val="55463720"/>
    <w:multiLevelType w:val="multilevel"/>
    <w:tmpl w:val="FED25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8" w15:restartNumberingAfterBreak="0">
    <w:nsid w:val="559E5F63"/>
    <w:multiLevelType w:val="multilevel"/>
    <w:tmpl w:val="3E48D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55B66304"/>
    <w:multiLevelType w:val="multilevel"/>
    <w:tmpl w:val="CC742D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55B7145B"/>
    <w:multiLevelType w:val="multilevel"/>
    <w:tmpl w:val="12D25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55B84941"/>
    <w:multiLevelType w:val="multilevel"/>
    <w:tmpl w:val="097085D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2" w15:restartNumberingAfterBreak="0">
    <w:nsid w:val="56664CA7"/>
    <w:multiLevelType w:val="multilevel"/>
    <w:tmpl w:val="892E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57E526E2"/>
    <w:multiLevelType w:val="multilevel"/>
    <w:tmpl w:val="CEDA3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58021FC3"/>
    <w:multiLevelType w:val="multilevel"/>
    <w:tmpl w:val="561015A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5827210F"/>
    <w:multiLevelType w:val="multilevel"/>
    <w:tmpl w:val="DE60A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82F43A1"/>
    <w:multiLevelType w:val="multilevel"/>
    <w:tmpl w:val="527E46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58587459"/>
    <w:multiLevelType w:val="multilevel"/>
    <w:tmpl w:val="8AD6D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8" w15:restartNumberingAfterBreak="0">
    <w:nsid w:val="5869746E"/>
    <w:multiLevelType w:val="multilevel"/>
    <w:tmpl w:val="CA023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58823456"/>
    <w:multiLevelType w:val="multilevel"/>
    <w:tmpl w:val="F022C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0" w15:restartNumberingAfterBreak="0">
    <w:nsid w:val="590B3D1F"/>
    <w:multiLevelType w:val="multilevel"/>
    <w:tmpl w:val="346EBED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594F0705"/>
    <w:multiLevelType w:val="multilevel"/>
    <w:tmpl w:val="F7A66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59722736"/>
    <w:multiLevelType w:val="multilevel"/>
    <w:tmpl w:val="1DA80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3" w15:restartNumberingAfterBreak="0">
    <w:nsid w:val="59A42F46"/>
    <w:multiLevelType w:val="multilevel"/>
    <w:tmpl w:val="BBBCD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5A081E0C"/>
    <w:multiLevelType w:val="multilevel"/>
    <w:tmpl w:val="B90A6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5" w15:restartNumberingAfterBreak="0">
    <w:nsid w:val="5B797010"/>
    <w:multiLevelType w:val="multilevel"/>
    <w:tmpl w:val="E4B8FB3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5BE82ED1"/>
    <w:multiLevelType w:val="multilevel"/>
    <w:tmpl w:val="7A06D4C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5C364E0F"/>
    <w:multiLevelType w:val="multilevel"/>
    <w:tmpl w:val="9B62A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8" w15:restartNumberingAfterBreak="0">
    <w:nsid w:val="5C3F2D12"/>
    <w:multiLevelType w:val="multilevel"/>
    <w:tmpl w:val="9C700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5CBF4577"/>
    <w:multiLevelType w:val="multilevel"/>
    <w:tmpl w:val="3CD6419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5E826A95"/>
    <w:multiLevelType w:val="multilevel"/>
    <w:tmpl w:val="3020A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1" w15:restartNumberingAfterBreak="0">
    <w:nsid w:val="5EA3591D"/>
    <w:multiLevelType w:val="multilevel"/>
    <w:tmpl w:val="D8745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5EB4734F"/>
    <w:multiLevelType w:val="multilevel"/>
    <w:tmpl w:val="EF506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5EFA6599"/>
    <w:multiLevelType w:val="multilevel"/>
    <w:tmpl w:val="EB7ECCF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5F4C3A69"/>
    <w:multiLevelType w:val="multilevel"/>
    <w:tmpl w:val="3AAC3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5" w15:restartNumberingAfterBreak="0">
    <w:nsid w:val="5F85301C"/>
    <w:multiLevelType w:val="multilevel"/>
    <w:tmpl w:val="AB847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5F882966"/>
    <w:multiLevelType w:val="multilevel"/>
    <w:tmpl w:val="B4DE4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5F9533D6"/>
    <w:multiLevelType w:val="multilevel"/>
    <w:tmpl w:val="B1209F9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601A089C"/>
    <w:multiLevelType w:val="multilevel"/>
    <w:tmpl w:val="D46E254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9" w15:restartNumberingAfterBreak="0">
    <w:nsid w:val="60F5626D"/>
    <w:multiLevelType w:val="multilevel"/>
    <w:tmpl w:val="6E982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0" w15:restartNumberingAfterBreak="0">
    <w:nsid w:val="618F648E"/>
    <w:multiLevelType w:val="multilevel"/>
    <w:tmpl w:val="C9507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61A77DD6"/>
    <w:multiLevelType w:val="multilevel"/>
    <w:tmpl w:val="937ED4E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61EC5C70"/>
    <w:multiLevelType w:val="multilevel"/>
    <w:tmpl w:val="F7B46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3" w15:restartNumberingAfterBreak="0">
    <w:nsid w:val="62274927"/>
    <w:multiLevelType w:val="multilevel"/>
    <w:tmpl w:val="6076ECF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62F04D21"/>
    <w:multiLevelType w:val="multilevel"/>
    <w:tmpl w:val="7084E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62F63DBB"/>
    <w:multiLevelType w:val="multilevel"/>
    <w:tmpl w:val="ED2E9ED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63614C8F"/>
    <w:multiLevelType w:val="multilevel"/>
    <w:tmpl w:val="9DE24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637E2D70"/>
    <w:multiLevelType w:val="multilevel"/>
    <w:tmpl w:val="B65A2A0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63EA5044"/>
    <w:multiLevelType w:val="multilevel"/>
    <w:tmpl w:val="0A1E95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9" w15:restartNumberingAfterBreak="0">
    <w:nsid w:val="64084816"/>
    <w:multiLevelType w:val="multilevel"/>
    <w:tmpl w:val="5A20D60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643B7755"/>
    <w:multiLevelType w:val="multilevel"/>
    <w:tmpl w:val="9C5E2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1" w15:restartNumberingAfterBreak="0">
    <w:nsid w:val="648D49C5"/>
    <w:multiLevelType w:val="multilevel"/>
    <w:tmpl w:val="BCA246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64CF2F1C"/>
    <w:multiLevelType w:val="multilevel"/>
    <w:tmpl w:val="034A7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3" w15:restartNumberingAfterBreak="0">
    <w:nsid w:val="654669F6"/>
    <w:multiLevelType w:val="hybridMultilevel"/>
    <w:tmpl w:val="BC9AE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4" w15:restartNumberingAfterBreak="0">
    <w:nsid w:val="657C14B2"/>
    <w:multiLevelType w:val="multilevel"/>
    <w:tmpl w:val="65BEC42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65C748F0"/>
    <w:multiLevelType w:val="multilevel"/>
    <w:tmpl w:val="A936E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6" w15:restartNumberingAfterBreak="0">
    <w:nsid w:val="6683093E"/>
    <w:multiLevelType w:val="multilevel"/>
    <w:tmpl w:val="88BC2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66981C45"/>
    <w:multiLevelType w:val="multilevel"/>
    <w:tmpl w:val="7DB88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669A67F4"/>
    <w:multiLevelType w:val="multilevel"/>
    <w:tmpl w:val="939C741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67323D1E"/>
    <w:multiLevelType w:val="multilevel"/>
    <w:tmpl w:val="DBC0F30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67487971"/>
    <w:multiLevelType w:val="multilevel"/>
    <w:tmpl w:val="5374F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1" w15:restartNumberingAfterBreak="0">
    <w:nsid w:val="68BA0396"/>
    <w:multiLevelType w:val="multilevel"/>
    <w:tmpl w:val="8AC2C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2" w15:restartNumberingAfterBreak="0">
    <w:nsid w:val="693844F3"/>
    <w:multiLevelType w:val="multilevel"/>
    <w:tmpl w:val="B4EC7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69A77EAB"/>
    <w:multiLevelType w:val="multilevel"/>
    <w:tmpl w:val="8AC8A61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4" w15:restartNumberingAfterBreak="0">
    <w:nsid w:val="69B75BCF"/>
    <w:multiLevelType w:val="multilevel"/>
    <w:tmpl w:val="C728C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5" w15:restartNumberingAfterBreak="0">
    <w:nsid w:val="6A342482"/>
    <w:multiLevelType w:val="multilevel"/>
    <w:tmpl w:val="A800A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6A812F46"/>
    <w:multiLevelType w:val="multilevel"/>
    <w:tmpl w:val="892E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6B112FBA"/>
    <w:multiLevelType w:val="multilevel"/>
    <w:tmpl w:val="7FA8ACE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8" w15:restartNumberingAfterBreak="0">
    <w:nsid w:val="6B2D7092"/>
    <w:multiLevelType w:val="multilevel"/>
    <w:tmpl w:val="C68A2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9" w15:restartNumberingAfterBreak="0">
    <w:nsid w:val="6B7651E7"/>
    <w:multiLevelType w:val="multilevel"/>
    <w:tmpl w:val="A2ECCEC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15:restartNumberingAfterBreak="0">
    <w:nsid w:val="6C1770F2"/>
    <w:multiLevelType w:val="multilevel"/>
    <w:tmpl w:val="8686579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1" w15:restartNumberingAfterBreak="0">
    <w:nsid w:val="6C233723"/>
    <w:multiLevelType w:val="multilevel"/>
    <w:tmpl w:val="E2E61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6CD20E7F"/>
    <w:multiLevelType w:val="multilevel"/>
    <w:tmpl w:val="C1209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6D0A62D8"/>
    <w:multiLevelType w:val="multilevel"/>
    <w:tmpl w:val="A9409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4" w15:restartNumberingAfterBreak="0">
    <w:nsid w:val="6D715129"/>
    <w:multiLevelType w:val="multilevel"/>
    <w:tmpl w:val="A6164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5" w15:restartNumberingAfterBreak="0">
    <w:nsid w:val="6D9009F3"/>
    <w:multiLevelType w:val="multilevel"/>
    <w:tmpl w:val="A372C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6DA76E52"/>
    <w:multiLevelType w:val="multilevel"/>
    <w:tmpl w:val="3E269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6DBE7162"/>
    <w:multiLevelType w:val="multilevel"/>
    <w:tmpl w:val="398E5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6E114B0D"/>
    <w:multiLevelType w:val="multilevel"/>
    <w:tmpl w:val="13CCB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6EAA38C8"/>
    <w:multiLevelType w:val="multilevel"/>
    <w:tmpl w:val="3AECC36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6F1673F1"/>
    <w:multiLevelType w:val="hybridMultilevel"/>
    <w:tmpl w:val="1366B2C8"/>
    <w:lvl w:ilvl="0" w:tplc="0409000F">
      <w:start w:val="2"/>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1" w15:restartNumberingAfterBreak="0">
    <w:nsid w:val="705E0710"/>
    <w:multiLevelType w:val="multilevel"/>
    <w:tmpl w:val="39EA1A8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2" w15:restartNumberingAfterBreak="0">
    <w:nsid w:val="716D365D"/>
    <w:multiLevelType w:val="multilevel"/>
    <w:tmpl w:val="13CCB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71C72398"/>
    <w:multiLevelType w:val="multilevel"/>
    <w:tmpl w:val="521C5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4" w15:restartNumberingAfterBreak="0">
    <w:nsid w:val="723248E5"/>
    <w:multiLevelType w:val="multilevel"/>
    <w:tmpl w:val="7870E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5" w15:restartNumberingAfterBreak="0">
    <w:nsid w:val="72E87ED6"/>
    <w:multiLevelType w:val="multilevel"/>
    <w:tmpl w:val="4FBA0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6" w15:restartNumberingAfterBreak="0">
    <w:nsid w:val="730427A1"/>
    <w:multiLevelType w:val="multilevel"/>
    <w:tmpl w:val="252C8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7327781F"/>
    <w:multiLevelType w:val="multilevel"/>
    <w:tmpl w:val="27AA0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73444B83"/>
    <w:multiLevelType w:val="multilevel"/>
    <w:tmpl w:val="320426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73E568C6"/>
    <w:multiLevelType w:val="multilevel"/>
    <w:tmpl w:val="9EDE3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751569D3"/>
    <w:multiLevelType w:val="multilevel"/>
    <w:tmpl w:val="2BB04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1" w15:restartNumberingAfterBreak="0">
    <w:nsid w:val="755E5F1F"/>
    <w:multiLevelType w:val="multilevel"/>
    <w:tmpl w:val="D71E24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76614235"/>
    <w:multiLevelType w:val="multilevel"/>
    <w:tmpl w:val="5358E80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766A1359"/>
    <w:multiLevelType w:val="multilevel"/>
    <w:tmpl w:val="D9BA5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76823A24"/>
    <w:multiLevelType w:val="multilevel"/>
    <w:tmpl w:val="5458187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5" w15:restartNumberingAfterBreak="0">
    <w:nsid w:val="76FE533F"/>
    <w:multiLevelType w:val="multilevel"/>
    <w:tmpl w:val="AA88B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7723549C"/>
    <w:multiLevelType w:val="multilevel"/>
    <w:tmpl w:val="4E744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77695054"/>
    <w:multiLevelType w:val="multilevel"/>
    <w:tmpl w:val="F06E6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77723226"/>
    <w:multiLevelType w:val="multilevel"/>
    <w:tmpl w:val="31F0391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15:restartNumberingAfterBreak="0">
    <w:nsid w:val="777B6A6C"/>
    <w:multiLevelType w:val="multilevel"/>
    <w:tmpl w:val="1EF61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0" w15:restartNumberingAfterBreak="0">
    <w:nsid w:val="779F737F"/>
    <w:multiLevelType w:val="multilevel"/>
    <w:tmpl w:val="13CCB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77AC5796"/>
    <w:multiLevelType w:val="multilevel"/>
    <w:tmpl w:val="A0D0E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77C101F3"/>
    <w:multiLevelType w:val="multilevel"/>
    <w:tmpl w:val="C6E26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3" w15:restartNumberingAfterBreak="0">
    <w:nsid w:val="783311F7"/>
    <w:multiLevelType w:val="multilevel"/>
    <w:tmpl w:val="D2F69CC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78702FFC"/>
    <w:multiLevelType w:val="hybridMultilevel"/>
    <w:tmpl w:val="2256C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5" w15:restartNumberingAfterBreak="0">
    <w:nsid w:val="78C56454"/>
    <w:multiLevelType w:val="multilevel"/>
    <w:tmpl w:val="68286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6" w15:restartNumberingAfterBreak="0">
    <w:nsid w:val="78E94CBE"/>
    <w:multiLevelType w:val="multilevel"/>
    <w:tmpl w:val="92BCDC9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7" w15:restartNumberingAfterBreak="0">
    <w:nsid w:val="79160837"/>
    <w:multiLevelType w:val="multilevel"/>
    <w:tmpl w:val="BC6AE0E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791D0E74"/>
    <w:multiLevelType w:val="multilevel"/>
    <w:tmpl w:val="68667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794473EB"/>
    <w:multiLevelType w:val="multilevel"/>
    <w:tmpl w:val="9556A8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0" w15:restartNumberingAfterBreak="0">
    <w:nsid w:val="79546D55"/>
    <w:multiLevelType w:val="multilevel"/>
    <w:tmpl w:val="33C0B3E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1" w15:restartNumberingAfterBreak="0">
    <w:nsid w:val="79FC11E3"/>
    <w:multiLevelType w:val="multilevel"/>
    <w:tmpl w:val="D4F8DA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7A9A3A1B"/>
    <w:multiLevelType w:val="multilevel"/>
    <w:tmpl w:val="D854A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3" w15:restartNumberingAfterBreak="0">
    <w:nsid w:val="7AE86834"/>
    <w:multiLevelType w:val="multilevel"/>
    <w:tmpl w:val="CF740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7B1245C7"/>
    <w:multiLevelType w:val="multilevel"/>
    <w:tmpl w:val="54AE1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7B704BB4"/>
    <w:multiLevelType w:val="multilevel"/>
    <w:tmpl w:val="1CB4A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6" w15:restartNumberingAfterBreak="0">
    <w:nsid w:val="7BEA2002"/>
    <w:multiLevelType w:val="multilevel"/>
    <w:tmpl w:val="62EEB96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7C593006"/>
    <w:multiLevelType w:val="multilevel"/>
    <w:tmpl w:val="3642F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8" w15:restartNumberingAfterBreak="0">
    <w:nsid w:val="7C8A050E"/>
    <w:multiLevelType w:val="multilevel"/>
    <w:tmpl w:val="40B6046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7C994B32"/>
    <w:multiLevelType w:val="multilevel"/>
    <w:tmpl w:val="1A9AE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0" w15:restartNumberingAfterBreak="0">
    <w:nsid w:val="7CE65335"/>
    <w:multiLevelType w:val="multilevel"/>
    <w:tmpl w:val="E3444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7D0F0B8B"/>
    <w:multiLevelType w:val="multilevel"/>
    <w:tmpl w:val="18247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2" w15:restartNumberingAfterBreak="0">
    <w:nsid w:val="7D3115B7"/>
    <w:multiLevelType w:val="multilevel"/>
    <w:tmpl w:val="7F7E6C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7D6F6AC1"/>
    <w:multiLevelType w:val="multilevel"/>
    <w:tmpl w:val="604E0E4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4" w15:restartNumberingAfterBreak="0">
    <w:nsid w:val="7E8E5692"/>
    <w:multiLevelType w:val="multilevel"/>
    <w:tmpl w:val="BE2C1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5" w15:restartNumberingAfterBreak="0">
    <w:nsid w:val="7E9C07B5"/>
    <w:multiLevelType w:val="multilevel"/>
    <w:tmpl w:val="D27EC86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15:restartNumberingAfterBreak="0">
    <w:nsid w:val="7ED33C07"/>
    <w:multiLevelType w:val="multilevel"/>
    <w:tmpl w:val="4F828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7" w15:restartNumberingAfterBreak="0">
    <w:nsid w:val="7FA957C8"/>
    <w:multiLevelType w:val="multilevel"/>
    <w:tmpl w:val="B9F8E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7FF70225"/>
    <w:multiLevelType w:val="hybridMultilevel"/>
    <w:tmpl w:val="B344DC4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9" w15:restartNumberingAfterBreak="0">
    <w:nsid w:val="7FFD7194"/>
    <w:multiLevelType w:val="multilevel"/>
    <w:tmpl w:val="1FAC8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46955689">
    <w:abstractNumId w:val="318"/>
  </w:num>
  <w:num w:numId="2" w16cid:durableId="338848892">
    <w:abstractNumId w:val="340"/>
  </w:num>
  <w:num w:numId="3" w16cid:durableId="1606963378">
    <w:abstractNumId w:val="94"/>
  </w:num>
  <w:num w:numId="4" w16cid:durableId="1551378874">
    <w:abstractNumId w:val="18"/>
  </w:num>
  <w:num w:numId="5" w16cid:durableId="1231773551">
    <w:abstractNumId w:val="322"/>
  </w:num>
  <w:num w:numId="6" w16cid:durableId="823621547">
    <w:abstractNumId w:val="15"/>
  </w:num>
  <w:num w:numId="7" w16cid:durableId="1311592101">
    <w:abstractNumId w:val="122"/>
  </w:num>
  <w:num w:numId="8" w16cid:durableId="89202265">
    <w:abstractNumId w:val="202"/>
  </w:num>
  <w:num w:numId="9" w16cid:durableId="2017343671">
    <w:abstractNumId w:val="343"/>
  </w:num>
  <w:num w:numId="10" w16cid:durableId="1697777880">
    <w:abstractNumId w:val="338"/>
  </w:num>
  <w:num w:numId="11" w16cid:durableId="563296716">
    <w:abstractNumId w:val="332"/>
  </w:num>
  <w:num w:numId="12" w16cid:durableId="851607090">
    <w:abstractNumId w:val="44"/>
  </w:num>
  <w:num w:numId="13" w16cid:durableId="1474063257">
    <w:abstractNumId w:val="57"/>
  </w:num>
  <w:num w:numId="14" w16cid:durableId="1332637839">
    <w:abstractNumId w:val="105"/>
  </w:num>
  <w:num w:numId="15" w16cid:durableId="518662917">
    <w:abstractNumId w:val="265"/>
  </w:num>
  <w:num w:numId="16" w16cid:durableId="536042256">
    <w:abstractNumId w:val="21"/>
  </w:num>
  <w:num w:numId="17" w16cid:durableId="1445464710">
    <w:abstractNumId w:val="217"/>
  </w:num>
  <w:num w:numId="18" w16cid:durableId="456800931">
    <w:abstractNumId w:val="264"/>
  </w:num>
  <w:num w:numId="19" w16cid:durableId="970134638">
    <w:abstractNumId w:val="182"/>
  </w:num>
  <w:num w:numId="20" w16cid:durableId="1293975088">
    <w:abstractNumId w:val="327"/>
  </w:num>
  <w:num w:numId="21" w16cid:durableId="1195118200">
    <w:abstractNumId w:val="256"/>
  </w:num>
  <w:num w:numId="22" w16cid:durableId="719212323">
    <w:abstractNumId w:val="146"/>
  </w:num>
  <w:num w:numId="23" w16cid:durableId="162087852">
    <w:abstractNumId w:val="188"/>
  </w:num>
  <w:num w:numId="24" w16cid:durableId="1660959056">
    <w:abstractNumId w:val="224"/>
  </w:num>
  <w:num w:numId="25" w16cid:durableId="1474979282">
    <w:abstractNumId w:val="287"/>
  </w:num>
  <w:num w:numId="26" w16cid:durableId="344867793">
    <w:abstractNumId w:val="347"/>
  </w:num>
  <w:num w:numId="27" w16cid:durableId="269357811">
    <w:abstractNumId w:val="298"/>
  </w:num>
  <w:num w:numId="28" w16cid:durableId="952783694">
    <w:abstractNumId w:val="76"/>
  </w:num>
  <w:num w:numId="29" w16cid:durableId="1149908877">
    <w:abstractNumId w:val="41"/>
  </w:num>
  <w:num w:numId="30" w16cid:durableId="1265264204">
    <w:abstractNumId w:val="241"/>
  </w:num>
  <w:num w:numId="31" w16cid:durableId="930241844">
    <w:abstractNumId w:val="179"/>
  </w:num>
  <w:num w:numId="32" w16cid:durableId="306398856">
    <w:abstractNumId w:val="299"/>
  </w:num>
  <w:num w:numId="33" w16cid:durableId="1678850074">
    <w:abstractNumId w:val="43"/>
  </w:num>
  <w:num w:numId="34" w16cid:durableId="551885812">
    <w:abstractNumId w:val="4"/>
  </w:num>
  <w:num w:numId="35" w16cid:durableId="166138030">
    <w:abstractNumId w:val="82"/>
  </w:num>
  <w:num w:numId="36" w16cid:durableId="95256124">
    <w:abstractNumId w:val="91"/>
  </w:num>
  <w:num w:numId="37" w16cid:durableId="1301299201">
    <w:abstractNumId w:val="25"/>
  </w:num>
  <w:num w:numId="38" w16cid:durableId="1782216293">
    <w:abstractNumId w:val="109"/>
  </w:num>
  <w:num w:numId="39" w16cid:durableId="1039743143">
    <w:abstractNumId w:val="259"/>
  </w:num>
  <w:num w:numId="40" w16cid:durableId="639118811">
    <w:abstractNumId w:val="36"/>
  </w:num>
  <w:num w:numId="41" w16cid:durableId="1021780228">
    <w:abstractNumId w:val="308"/>
  </w:num>
  <w:num w:numId="42" w16cid:durableId="746651923">
    <w:abstractNumId w:val="247"/>
  </w:num>
  <w:num w:numId="43" w16cid:durableId="694187057">
    <w:abstractNumId w:val="282"/>
  </w:num>
  <w:num w:numId="44" w16cid:durableId="1609191938">
    <w:abstractNumId w:val="219"/>
  </w:num>
  <w:num w:numId="45" w16cid:durableId="1566379888">
    <w:abstractNumId w:val="246"/>
  </w:num>
  <w:num w:numId="46" w16cid:durableId="1399597744">
    <w:abstractNumId w:val="366"/>
  </w:num>
  <w:num w:numId="47" w16cid:durableId="356199730">
    <w:abstractNumId w:val="240"/>
  </w:num>
  <w:num w:numId="48" w16cid:durableId="136534049">
    <w:abstractNumId w:val="7"/>
  </w:num>
  <w:num w:numId="49" w16cid:durableId="1572545786">
    <w:abstractNumId w:val="330"/>
  </w:num>
  <w:num w:numId="50" w16cid:durableId="1086459532">
    <w:abstractNumId w:val="192"/>
  </w:num>
  <w:num w:numId="51" w16cid:durableId="275210878">
    <w:abstractNumId w:val="199"/>
  </w:num>
  <w:num w:numId="52" w16cid:durableId="457262953">
    <w:abstractNumId w:val="185"/>
  </w:num>
  <w:num w:numId="53" w16cid:durableId="1213619503">
    <w:abstractNumId w:val="169"/>
  </w:num>
  <w:num w:numId="54" w16cid:durableId="117065081">
    <w:abstractNumId w:val="67"/>
  </w:num>
  <w:num w:numId="55" w16cid:durableId="1459179496">
    <w:abstractNumId w:val="2"/>
  </w:num>
  <w:num w:numId="56" w16cid:durableId="1155299377">
    <w:abstractNumId w:val="174"/>
  </w:num>
  <w:num w:numId="57" w16cid:durableId="194117994">
    <w:abstractNumId w:val="231"/>
  </w:num>
  <w:num w:numId="58" w16cid:durableId="1781484693">
    <w:abstractNumId w:val="342"/>
  </w:num>
  <w:num w:numId="59" w16cid:durableId="41948143">
    <w:abstractNumId w:val="120"/>
  </w:num>
  <w:num w:numId="60" w16cid:durableId="2706054">
    <w:abstractNumId w:val="274"/>
  </w:num>
  <w:num w:numId="61" w16cid:durableId="623465428">
    <w:abstractNumId w:val="189"/>
  </w:num>
  <w:num w:numId="62" w16cid:durableId="1087385758">
    <w:abstractNumId w:val="170"/>
  </w:num>
  <w:num w:numId="63" w16cid:durableId="1190489640">
    <w:abstractNumId w:val="260"/>
  </w:num>
  <w:num w:numId="64" w16cid:durableId="381249483">
    <w:abstractNumId w:val="187"/>
  </w:num>
  <w:num w:numId="65" w16cid:durableId="1918829821">
    <w:abstractNumId w:val="74"/>
  </w:num>
  <w:num w:numId="66" w16cid:durableId="1576209817">
    <w:abstractNumId w:val="87"/>
  </w:num>
  <w:num w:numId="67" w16cid:durableId="1391730134">
    <w:abstractNumId w:val="289"/>
  </w:num>
  <w:num w:numId="68" w16cid:durableId="49228211">
    <w:abstractNumId w:val="200"/>
  </w:num>
  <w:num w:numId="69" w16cid:durableId="160394310">
    <w:abstractNumId w:val="358"/>
  </w:num>
  <w:num w:numId="70" w16cid:durableId="1920628888">
    <w:abstractNumId w:val="357"/>
  </w:num>
  <w:num w:numId="71" w16cid:durableId="1150512555">
    <w:abstractNumId w:val="113"/>
  </w:num>
  <w:num w:numId="72" w16cid:durableId="1557664406">
    <w:abstractNumId w:val="58"/>
  </w:num>
  <w:num w:numId="73" w16cid:durableId="587926055">
    <w:abstractNumId w:val="112"/>
  </w:num>
  <w:num w:numId="74" w16cid:durableId="1810435425">
    <w:abstractNumId w:val="150"/>
  </w:num>
  <w:num w:numId="75" w16cid:durableId="1285504424">
    <w:abstractNumId w:val="323"/>
  </w:num>
  <w:num w:numId="76" w16cid:durableId="1837963572">
    <w:abstractNumId w:val="101"/>
  </w:num>
  <w:num w:numId="77" w16cid:durableId="772288519">
    <w:abstractNumId w:val="75"/>
  </w:num>
  <w:num w:numId="78" w16cid:durableId="918515623">
    <w:abstractNumId w:val="128"/>
  </w:num>
  <w:num w:numId="79" w16cid:durableId="8335729">
    <w:abstractNumId w:val="92"/>
  </w:num>
  <w:num w:numId="80" w16cid:durableId="1738091647">
    <w:abstractNumId w:val="314"/>
  </w:num>
  <w:num w:numId="81" w16cid:durableId="1759212092">
    <w:abstractNumId w:val="163"/>
  </w:num>
  <w:num w:numId="82" w16cid:durableId="873537573">
    <w:abstractNumId w:val="361"/>
  </w:num>
  <w:num w:numId="83" w16cid:durableId="1227032511">
    <w:abstractNumId w:val="324"/>
  </w:num>
  <w:num w:numId="84" w16cid:durableId="1153058048">
    <w:abstractNumId w:val="292"/>
  </w:num>
  <w:num w:numId="85" w16cid:durableId="2045400693">
    <w:abstractNumId w:val="203"/>
  </w:num>
  <w:num w:numId="86" w16cid:durableId="1040937198">
    <w:abstractNumId w:val="96"/>
  </w:num>
  <w:num w:numId="87" w16cid:durableId="594441074">
    <w:abstractNumId w:val="171"/>
  </w:num>
  <w:num w:numId="88" w16cid:durableId="37361366">
    <w:abstractNumId w:val="73"/>
  </w:num>
  <w:num w:numId="89" w16cid:durableId="808134939">
    <w:abstractNumId w:val="152"/>
  </w:num>
  <w:num w:numId="90" w16cid:durableId="1730884985">
    <w:abstractNumId w:val="123"/>
  </w:num>
  <w:num w:numId="91" w16cid:durableId="1668632049">
    <w:abstractNumId w:val="72"/>
  </w:num>
  <w:num w:numId="92" w16cid:durableId="2064677357">
    <w:abstractNumId w:val="221"/>
  </w:num>
  <w:num w:numId="93" w16cid:durableId="2069913354">
    <w:abstractNumId w:val="222"/>
  </w:num>
  <w:num w:numId="94" w16cid:durableId="369065119">
    <w:abstractNumId w:val="216"/>
  </w:num>
  <w:num w:numId="95" w16cid:durableId="1177620957">
    <w:abstractNumId w:val="138"/>
  </w:num>
  <w:num w:numId="96" w16cid:durableId="1144128533">
    <w:abstractNumId w:val="16"/>
  </w:num>
  <w:num w:numId="97" w16cid:durableId="585727705">
    <w:abstractNumId w:val="205"/>
  </w:num>
  <w:num w:numId="98" w16cid:durableId="2083983799">
    <w:abstractNumId w:val="53"/>
  </w:num>
  <w:num w:numId="99" w16cid:durableId="834684030">
    <w:abstractNumId w:val="266"/>
  </w:num>
  <w:num w:numId="100" w16cid:durableId="275451244">
    <w:abstractNumId w:val="254"/>
  </w:num>
  <w:num w:numId="101" w16cid:durableId="1509717214">
    <w:abstractNumId w:val="40"/>
  </w:num>
  <w:num w:numId="102" w16cid:durableId="1921674701">
    <w:abstractNumId w:val="115"/>
  </w:num>
  <w:num w:numId="103" w16cid:durableId="2088571584">
    <w:abstractNumId w:val="148"/>
  </w:num>
  <w:num w:numId="104" w16cid:durableId="41832566">
    <w:abstractNumId w:val="355"/>
  </w:num>
  <w:num w:numId="105" w16cid:durableId="1973753006">
    <w:abstractNumId w:val="62"/>
  </w:num>
  <w:num w:numId="106" w16cid:durableId="139537656">
    <w:abstractNumId w:val="17"/>
  </w:num>
  <w:num w:numId="107" w16cid:durableId="179198124">
    <w:abstractNumId w:val="295"/>
  </w:num>
  <w:num w:numId="108" w16cid:durableId="331447535">
    <w:abstractNumId w:val="345"/>
  </w:num>
  <w:num w:numId="109" w16cid:durableId="468979703">
    <w:abstractNumId w:val="144"/>
  </w:num>
  <w:num w:numId="110" w16cid:durableId="714698823">
    <w:abstractNumId w:val="129"/>
  </w:num>
  <w:num w:numId="111" w16cid:durableId="406388913">
    <w:abstractNumId w:val="130"/>
  </w:num>
  <w:num w:numId="112" w16cid:durableId="232737106">
    <w:abstractNumId w:val="195"/>
  </w:num>
  <w:num w:numId="113" w16cid:durableId="408190712">
    <w:abstractNumId w:val="24"/>
  </w:num>
  <w:num w:numId="114" w16cid:durableId="2096126530">
    <w:abstractNumId w:val="180"/>
  </w:num>
  <w:num w:numId="115" w16cid:durableId="1264264234">
    <w:abstractNumId w:val="244"/>
  </w:num>
  <w:num w:numId="116" w16cid:durableId="597251456">
    <w:abstractNumId w:val="257"/>
  </w:num>
  <w:num w:numId="117" w16cid:durableId="1441686005">
    <w:abstractNumId w:val="301"/>
  </w:num>
  <w:num w:numId="118" w16cid:durableId="281115682">
    <w:abstractNumId w:val="197"/>
  </w:num>
  <w:num w:numId="119" w16cid:durableId="724988551">
    <w:abstractNumId w:val="22"/>
  </w:num>
  <w:num w:numId="120" w16cid:durableId="1894657124">
    <w:abstractNumId w:val="288"/>
  </w:num>
  <w:num w:numId="121" w16cid:durableId="1022587924">
    <w:abstractNumId w:val="190"/>
  </w:num>
  <w:num w:numId="122" w16cid:durableId="370113904">
    <w:abstractNumId w:val="303"/>
  </w:num>
  <w:num w:numId="123" w16cid:durableId="519707893">
    <w:abstractNumId w:val="350"/>
  </w:num>
  <w:num w:numId="124" w16cid:durableId="2136172421">
    <w:abstractNumId w:val="51"/>
  </w:num>
  <w:num w:numId="125" w16cid:durableId="1018775778">
    <w:abstractNumId w:val="149"/>
  </w:num>
  <w:num w:numId="126" w16cid:durableId="76172496">
    <w:abstractNumId w:val="251"/>
  </w:num>
  <w:num w:numId="127" w16cid:durableId="1057509042">
    <w:abstractNumId w:val="12"/>
  </w:num>
  <w:num w:numId="128" w16cid:durableId="1672760602">
    <w:abstractNumId w:val="294"/>
  </w:num>
  <w:num w:numId="129" w16cid:durableId="773325595">
    <w:abstractNumId w:val="46"/>
  </w:num>
  <w:num w:numId="130" w16cid:durableId="1715083115">
    <w:abstractNumId w:val="273"/>
  </w:num>
  <w:num w:numId="131" w16cid:durableId="1327442406">
    <w:abstractNumId w:val="119"/>
  </w:num>
  <w:num w:numId="132" w16cid:durableId="367726972">
    <w:abstractNumId w:val="8"/>
  </w:num>
  <w:num w:numId="133" w16cid:durableId="843477179">
    <w:abstractNumId w:val="346"/>
  </w:num>
  <w:num w:numId="134" w16cid:durableId="1818105412">
    <w:abstractNumId w:val="33"/>
  </w:num>
  <w:num w:numId="135" w16cid:durableId="1671103429">
    <w:abstractNumId w:val="321"/>
  </w:num>
  <w:num w:numId="136" w16cid:durableId="1966545428">
    <w:abstractNumId w:val="242"/>
  </w:num>
  <w:num w:numId="137" w16cid:durableId="1595019978">
    <w:abstractNumId w:val="98"/>
  </w:num>
  <w:num w:numId="138" w16cid:durableId="1972787373">
    <w:abstractNumId w:val="30"/>
  </w:num>
  <w:num w:numId="139" w16cid:durableId="548303866">
    <w:abstractNumId w:val="103"/>
  </w:num>
  <w:num w:numId="140" w16cid:durableId="1079869000">
    <w:abstractNumId w:val="42"/>
  </w:num>
  <w:num w:numId="141" w16cid:durableId="1160074274">
    <w:abstractNumId w:val="258"/>
  </w:num>
  <w:num w:numId="142" w16cid:durableId="2096440738">
    <w:abstractNumId w:val="234"/>
  </w:num>
  <w:num w:numId="143" w16cid:durableId="2039308083">
    <w:abstractNumId w:val="281"/>
  </w:num>
  <w:num w:numId="144" w16cid:durableId="695617235">
    <w:abstractNumId w:val="285"/>
  </w:num>
  <w:num w:numId="145" w16cid:durableId="1849557715">
    <w:abstractNumId w:val="243"/>
  </w:num>
  <w:num w:numId="146" w16cid:durableId="857277692">
    <w:abstractNumId w:val="39"/>
  </w:num>
  <w:num w:numId="147" w16cid:durableId="2044860852">
    <w:abstractNumId w:val="310"/>
  </w:num>
  <w:num w:numId="148" w16cid:durableId="731344253">
    <w:abstractNumId w:val="167"/>
  </w:num>
  <w:num w:numId="149" w16cid:durableId="469399416">
    <w:abstractNumId w:val="85"/>
  </w:num>
  <w:num w:numId="150" w16cid:durableId="283195182">
    <w:abstractNumId w:val="334"/>
  </w:num>
  <w:num w:numId="151" w16cid:durableId="832641188">
    <w:abstractNumId w:val="126"/>
  </w:num>
  <w:num w:numId="152" w16cid:durableId="1596792403">
    <w:abstractNumId w:val="319"/>
  </w:num>
  <w:num w:numId="153" w16cid:durableId="2088961993">
    <w:abstractNumId w:val="79"/>
  </w:num>
  <w:num w:numId="154" w16cid:durableId="2085374224">
    <w:abstractNumId w:val="215"/>
  </w:num>
  <w:num w:numId="155" w16cid:durableId="667558455">
    <w:abstractNumId w:val="108"/>
  </w:num>
  <w:num w:numId="156" w16cid:durableId="34814277">
    <w:abstractNumId w:val="262"/>
  </w:num>
  <w:num w:numId="157" w16cid:durableId="467432718">
    <w:abstractNumId w:val="270"/>
  </w:num>
  <w:num w:numId="158" w16cid:durableId="1188445348">
    <w:abstractNumId w:val="364"/>
  </w:num>
  <w:num w:numId="159" w16cid:durableId="354503928">
    <w:abstractNumId w:val="104"/>
  </w:num>
  <w:num w:numId="160" w16cid:durableId="581842028">
    <w:abstractNumId w:val="55"/>
  </w:num>
  <w:num w:numId="161" w16cid:durableId="2081631682">
    <w:abstractNumId w:val="290"/>
  </w:num>
  <w:num w:numId="162" w16cid:durableId="1668707632">
    <w:abstractNumId w:val="164"/>
  </w:num>
  <w:num w:numId="163" w16cid:durableId="1416782954">
    <w:abstractNumId w:val="37"/>
  </w:num>
  <w:num w:numId="164" w16cid:durableId="1261791162">
    <w:abstractNumId w:val="325"/>
  </w:num>
  <w:num w:numId="165" w16cid:durableId="1894582870">
    <w:abstractNumId w:val="100"/>
  </w:num>
  <w:num w:numId="166" w16cid:durableId="1663124640">
    <w:abstractNumId w:val="178"/>
  </w:num>
  <w:num w:numId="167" w16cid:durableId="814640102">
    <w:abstractNumId w:val="352"/>
  </w:num>
  <w:num w:numId="168" w16cid:durableId="936787121">
    <w:abstractNumId w:val="147"/>
  </w:num>
  <w:num w:numId="169" w16cid:durableId="1933314081">
    <w:abstractNumId w:val="50"/>
  </w:num>
  <w:num w:numId="170" w16cid:durableId="380204489">
    <w:abstractNumId w:val="349"/>
  </w:num>
  <w:num w:numId="171" w16cid:durableId="1799639893">
    <w:abstractNumId w:val="328"/>
  </w:num>
  <w:num w:numId="172" w16cid:durableId="1770201702">
    <w:abstractNumId w:val="102"/>
  </w:num>
  <w:num w:numId="173" w16cid:durableId="255019385">
    <w:abstractNumId w:val="269"/>
  </w:num>
  <w:num w:numId="174" w16cid:durableId="685984723">
    <w:abstractNumId w:val="307"/>
  </w:num>
  <w:num w:numId="175" w16cid:durableId="1880430697">
    <w:abstractNumId w:val="59"/>
  </w:num>
  <w:num w:numId="176" w16cid:durableId="1978603307">
    <w:abstractNumId w:val="71"/>
  </w:num>
  <w:num w:numId="177" w16cid:durableId="1264267532">
    <w:abstractNumId w:val="363"/>
  </w:num>
  <w:num w:numId="178" w16cid:durableId="591822119">
    <w:abstractNumId w:val="277"/>
  </w:num>
  <w:num w:numId="179" w16cid:durableId="1439983127">
    <w:abstractNumId w:val="88"/>
  </w:num>
  <w:num w:numId="180" w16cid:durableId="208344308">
    <w:abstractNumId w:val="175"/>
  </w:num>
  <w:num w:numId="181" w16cid:durableId="362364042">
    <w:abstractNumId w:val="5"/>
  </w:num>
  <w:num w:numId="182" w16cid:durableId="503130265">
    <w:abstractNumId w:val="158"/>
  </w:num>
  <w:num w:numId="183" w16cid:durableId="1731920758">
    <w:abstractNumId w:val="153"/>
  </w:num>
  <w:num w:numId="184" w16cid:durableId="668981">
    <w:abstractNumId w:val="300"/>
  </w:num>
  <w:num w:numId="185" w16cid:durableId="261911842">
    <w:abstractNumId w:val="302"/>
  </w:num>
  <w:num w:numId="186" w16cid:durableId="1435132805">
    <w:abstractNumId w:val="351"/>
  </w:num>
  <w:num w:numId="187" w16cid:durableId="1302611194">
    <w:abstractNumId w:val="90"/>
  </w:num>
  <w:num w:numId="188" w16cid:durableId="126550367">
    <w:abstractNumId w:val="283"/>
  </w:num>
  <w:num w:numId="189" w16cid:durableId="2094621918">
    <w:abstractNumId w:val="193"/>
  </w:num>
  <w:num w:numId="190" w16cid:durableId="1597834400">
    <w:abstractNumId w:val="278"/>
  </w:num>
  <w:num w:numId="191" w16cid:durableId="1715153698">
    <w:abstractNumId w:val="34"/>
  </w:num>
  <w:num w:numId="192" w16cid:durableId="1190028508">
    <w:abstractNumId w:val="309"/>
  </w:num>
  <w:num w:numId="193" w16cid:durableId="535043286">
    <w:abstractNumId w:val="69"/>
  </w:num>
  <w:num w:numId="194" w16cid:durableId="354893818">
    <w:abstractNumId w:val="356"/>
  </w:num>
  <w:num w:numId="195" w16cid:durableId="2004550306">
    <w:abstractNumId w:val="107"/>
  </w:num>
  <w:num w:numId="196" w16cid:durableId="109014170">
    <w:abstractNumId w:val="125"/>
  </w:num>
  <w:num w:numId="197" w16cid:durableId="508377433">
    <w:abstractNumId w:val="56"/>
  </w:num>
  <w:num w:numId="198" w16cid:durableId="2080010595">
    <w:abstractNumId w:val="198"/>
  </w:num>
  <w:num w:numId="199" w16cid:durableId="47069303">
    <w:abstractNumId w:val="173"/>
  </w:num>
  <w:num w:numId="200" w16cid:durableId="1494301473">
    <w:abstractNumId w:val="279"/>
  </w:num>
  <w:num w:numId="201" w16cid:durableId="315844790">
    <w:abstractNumId w:val="110"/>
  </w:num>
  <w:num w:numId="202" w16cid:durableId="1618633655">
    <w:abstractNumId w:val="313"/>
  </w:num>
  <w:num w:numId="203" w16cid:durableId="1816291434">
    <w:abstractNumId w:val="160"/>
  </w:num>
  <w:num w:numId="204" w16cid:durableId="2036340883">
    <w:abstractNumId w:val="359"/>
  </w:num>
  <w:num w:numId="205" w16cid:durableId="810513309">
    <w:abstractNumId w:val="6"/>
  </w:num>
  <w:num w:numId="206" w16cid:durableId="1147894534">
    <w:abstractNumId w:val="141"/>
  </w:num>
  <w:num w:numId="207" w16cid:durableId="767310765">
    <w:abstractNumId w:val="304"/>
  </w:num>
  <w:num w:numId="208" w16cid:durableId="1885948680">
    <w:abstractNumId w:val="60"/>
  </w:num>
  <w:num w:numId="209" w16cid:durableId="1558122945">
    <w:abstractNumId w:val="206"/>
  </w:num>
  <w:num w:numId="210" w16cid:durableId="1081878042">
    <w:abstractNumId w:val="210"/>
  </w:num>
  <w:num w:numId="211" w16cid:durableId="826477111">
    <w:abstractNumId w:val="267"/>
  </w:num>
  <w:num w:numId="212" w16cid:durableId="1278564462">
    <w:abstractNumId w:val="369"/>
  </w:num>
  <w:num w:numId="213" w16cid:durableId="1790006597">
    <w:abstractNumId w:val="136"/>
  </w:num>
  <w:num w:numId="214" w16cid:durableId="710156954">
    <w:abstractNumId w:val="339"/>
  </w:num>
  <w:num w:numId="215" w16cid:durableId="290601546">
    <w:abstractNumId w:val="161"/>
  </w:num>
  <w:num w:numId="216" w16cid:durableId="1522082971">
    <w:abstractNumId w:val="235"/>
  </w:num>
  <w:num w:numId="217" w16cid:durableId="1296836124">
    <w:abstractNumId w:val="336"/>
  </w:num>
  <w:num w:numId="218" w16cid:durableId="54352297">
    <w:abstractNumId w:val="132"/>
  </w:num>
  <w:num w:numId="219" w16cid:durableId="485049985">
    <w:abstractNumId w:val="317"/>
  </w:num>
  <w:num w:numId="220" w16cid:durableId="75131942">
    <w:abstractNumId w:val="11"/>
  </w:num>
  <w:num w:numId="221" w16cid:durableId="477845061">
    <w:abstractNumId w:val="139"/>
  </w:num>
  <w:num w:numId="222" w16cid:durableId="1915359454">
    <w:abstractNumId w:val="249"/>
  </w:num>
  <w:num w:numId="223" w16cid:durableId="583685507">
    <w:abstractNumId w:val="162"/>
  </w:num>
  <w:num w:numId="224" w16cid:durableId="438185572">
    <w:abstractNumId w:val="168"/>
  </w:num>
  <w:num w:numId="225" w16cid:durableId="930696302">
    <w:abstractNumId w:val="272"/>
  </w:num>
  <w:num w:numId="226" w16cid:durableId="514617369">
    <w:abstractNumId w:val="253"/>
  </w:num>
  <w:num w:numId="227" w16cid:durableId="1724795686">
    <w:abstractNumId w:val="145"/>
  </w:num>
  <w:num w:numId="228" w16cid:durableId="464927118">
    <w:abstractNumId w:val="157"/>
  </w:num>
  <w:num w:numId="229" w16cid:durableId="396362382">
    <w:abstractNumId w:val="213"/>
  </w:num>
  <w:num w:numId="230" w16cid:durableId="408695532">
    <w:abstractNumId w:val="89"/>
  </w:num>
  <w:num w:numId="231" w16cid:durableId="2029865791">
    <w:abstractNumId w:val="156"/>
  </w:num>
  <w:num w:numId="232" w16cid:durableId="97336923">
    <w:abstractNumId w:val="286"/>
  </w:num>
  <w:num w:numId="233" w16cid:durableId="1761675388">
    <w:abstractNumId w:val="238"/>
  </w:num>
  <w:num w:numId="234" w16cid:durableId="786241117">
    <w:abstractNumId w:val="78"/>
  </w:num>
  <w:num w:numId="235" w16cid:durableId="1499731454">
    <w:abstractNumId w:val="48"/>
  </w:num>
  <w:num w:numId="236" w16cid:durableId="1027875915">
    <w:abstractNumId w:val="239"/>
  </w:num>
  <w:num w:numId="237" w16cid:durableId="769815143">
    <w:abstractNumId w:val="83"/>
  </w:num>
  <w:num w:numId="238" w16cid:durableId="120149655">
    <w:abstractNumId w:val="99"/>
  </w:num>
  <w:num w:numId="239" w16cid:durableId="2026710667">
    <w:abstractNumId w:val="106"/>
  </w:num>
  <w:num w:numId="240" w16cid:durableId="1794979231">
    <w:abstractNumId w:val="261"/>
  </w:num>
  <w:num w:numId="241" w16cid:durableId="1962881663">
    <w:abstractNumId w:val="271"/>
  </w:num>
  <w:num w:numId="242" w16cid:durableId="1852987910">
    <w:abstractNumId w:val="276"/>
  </w:num>
  <w:num w:numId="243" w16cid:durableId="62878084">
    <w:abstractNumId w:val="237"/>
  </w:num>
  <w:num w:numId="244" w16cid:durableId="461577341">
    <w:abstractNumId w:val="142"/>
  </w:num>
  <w:num w:numId="245" w16cid:durableId="1226449170">
    <w:abstractNumId w:val="66"/>
  </w:num>
  <w:num w:numId="246" w16cid:durableId="1345670343">
    <w:abstractNumId w:val="245"/>
  </w:num>
  <w:num w:numId="247" w16cid:durableId="129521254">
    <w:abstractNumId w:val="111"/>
  </w:num>
  <w:num w:numId="248" w16cid:durableId="311758362">
    <w:abstractNumId w:val="186"/>
  </w:num>
  <w:num w:numId="249" w16cid:durableId="815603955">
    <w:abstractNumId w:val="81"/>
  </w:num>
  <w:num w:numId="250" w16cid:durableId="710105732">
    <w:abstractNumId w:val="165"/>
  </w:num>
  <w:num w:numId="251" w16cid:durableId="206458439">
    <w:abstractNumId w:val="223"/>
  </w:num>
  <w:num w:numId="252" w16cid:durableId="1465851200">
    <w:abstractNumId w:val="121"/>
  </w:num>
  <w:num w:numId="253" w16cid:durableId="1955401097">
    <w:abstractNumId w:val="204"/>
  </w:num>
  <w:num w:numId="254" w16cid:durableId="2056002894">
    <w:abstractNumId w:val="13"/>
  </w:num>
  <w:num w:numId="255" w16cid:durableId="1014185804">
    <w:abstractNumId w:val="159"/>
  </w:num>
  <w:num w:numId="256" w16cid:durableId="1117062850">
    <w:abstractNumId w:val="54"/>
  </w:num>
  <w:num w:numId="257" w16cid:durableId="1582713781">
    <w:abstractNumId w:val="296"/>
  </w:num>
  <w:num w:numId="258" w16cid:durableId="1043753781">
    <w:abstractNumId w:val="124"/>
  </w:num>
  <w:num w:numId="259" w16cid:durableId="1843399770">
    <w:abstractNumId w:val="0"/>
  </w:num>
  <w:num w:numId="260" w16cid:durableId="530649647">
    <w:abstractNumId w:val="341"/>
  </w:num>
  <w:num w:numId="261" w16cid:durableId="642346017">
    <w:abstractNumId w:val="208"/>
  </w:num>
  <w:num w:numId="262" w16cid:durableId="1584800833">
    <w:abstractNumId w:val="354"/>
  </w:num>
  <w:num w:numId="263" w16cid:durableId="511408820">
    <w:abstractNumId w:val="61"/>
  </w:num>
  <w:num w:numId="264" w16cid:durableId="304237021">
    <w:abstractNumId w:val="38"/>
  </w:num>
  <w:num w:numId="265" w16cid:durableId="1012956745">
    <w:abstractNumId w:val="337"/>
  </w:num>
  <w:num w:numId="266" w16cid:durableId="1883132660">
    <w:abstractNumId w:val="31"/>
  </w:num>
  <w:num w:numId="267" w16cid:durableId="1563756300">
    <w:abstractNumId w:val="84"/>
  </w:num>
  <w:num w:numId="268" w16cid:durableId="1063796650">
    <w:abstractNumId w:val="63"/>
  </w:num>
  <w:num w:numId="269" w16cid:durableId="1450588517">
    <w:abstractNumId w:val="127"/>
  </w:num>
  <w:num w:numId="270" w16cid:durableId="1222639663">
    <w:abstractNumId w:val="20"/>
  </w:num>
  <w:num w:numId="271" w16cid:durableId="680594320">
    <w:abstractNumId w:val="131"/>
  </w:num>
  <w:num w:numId="272" w16cid:durableId="716859409">
    <w:abstractNumId w:val="255"/>
  </w:num>
  <w:num w:numId="273" w16cid:durableId="1939020260">
    <w:abstractNumId w:val="45"/>
  </w:num>
  <w:num w:numId="274" w16cid:durableId="902571074">
    <w:abstractNumId w:val="329"/>
  </w:num>
  <w:num w:numId="275" w16cid:durableId="109591604">
    <w:abstractNumId w:val="140"/>
  </w:num>
  <w:num w:numId="276" w16cid:durableId="1969584844">
    <w:abstractNumId w:val="183"/>
  </w:num>
  <w:num w:numId="277" w16cid:durableId="288048726">
    <w:abstractNumId w:val="214"/>
  </w:num>
  <w:num w:numId="278" w16cid:durableId="739258161">
    <w:abstractNumId w:val="326"/>
  </w:num>
  <w:num w:numId="279" w16cid:durableId="1797214780">
    <w:abstractNumId w:val="155"/>
  </w:num>
  <w:num w:numId="280" w16cid:durableId="1558206925">
    <w:abstractNumId w:val="35"/>
  </w:num>
  <w:num w:numId="281" w16cid:durableId="1920864845">
    <w:abstractNumId w:val="209"/>
  </w:num>
  <w:num w:numId="282" w16cid:durableId="827792555">
    <w:abstractNumId w:val="184"/>
  </w:num>
  <w:num w:numId="283" w16cid:durableId="1705248912">
    <w:abstractNumId w:val="10"/>
  </w:num>
  <w:num w:numId="284" w16cid:durableId="1271274991">
    <w:abstractNumId w:val="151"/>
  </w:num>
  <w:num w:numId="285" w16cid:durableId="1575430206">
    <w:abstractNumId w:val="19"/>
  </w:num>
  <w:num w:numId="286" w16cid:durableId="243731502">
    <w:abstractNumId w:val="362"/>
  </w:num>
  <w:num w:numId="287" w16cid:durableId="93747975">
    <w:abstractNumId w:val="114"/>
  </w:num>
  <w:num w:numId="288" w16cid:durableId="758603185">
    <w:abstractNumId w:val="77"/>
  </w:num>
  <w:num w:numId="289" w16cid:durableId="1258951893">
    <w:abstractNumId w:val="116"/>
  </w:num>
  <w:num w:numId="290" w16cid:durableId="1652980132">
    <w:abstractNumId w:val="311"/>
  </w:num>
  <w:num w:numId="291" w16cid:durableId="838815708">
    <w:abstractNumId w:val="248"/>
  </w:num>
  <w:num w:numId="292" w16cid:durableId="524566098">
    <w:abstractNumId w:val="65"/>
  </w:num>
  <w:num w:numId="293" w16cid:durableId="1085153579">
    <w:abstractNumId w:val="97"/>
  </w:num>
  <w:num w:numId="294" w16cid:durableId="1974408572">
    <w:abstractNumId w:val="154"/>
  </w:num>
  <w:num w:numId="295" w16cid:durableId="1570113442">
    <w:abstractNumId w:val="9"/>
  </w:num>
  <w:num w:numId="296" w16cid:durableId="1825898770">
    <w:abstractNumId w:val="268"/>
  </w:num>
  <w:num w:numId="297" w16cid:durableId="587202744">
    <w:abstractNumId w:val="201"/>
  </w:num>
  <w:num w:numId="298" w16cid:durableId="186410315">
    <w:abstractNumId w:val="227"/>
  </w:num>
  <w:num w:numId="299" w16cid:durableId="1822501445">
    <w:abstractNumId w:val="228"/>
  </w:num>
  <w:num w:numId="300" w16cid:durableId="1302615558">
    <w:abstractNumId w:val="143"/>
  </w:num>
  <w:num w:numId="301" w16cid:durableId="1258292002">
    <w:abstractNumId w:val="348"/>
  </w:num>
  <w:num w:numId="302" w16cid:durableId="342588357">
    <w:abstractNumId w:val="312"/>
  </w:num>
  <w:num w:numId="303" w16cid:durableId="183593940">
    <w:abstractNumId w:val="360"/>
  </w:num>
  <w:num w:numId="304" w16cid:durableId="94375368">
    <w:abstractNumId w:val="280"/>
  </w:num>
  <w:num w:numId="305" w16cid:durableId="1867523814">
    <w:abstractNumId w:val="333"/>
  </w:num>
  <w:num w:numId="306" w16cid:durableId="303240714">
    <w:abstractNumId w:val="52"/>
  </w:num>
  <w:num w:numId="307" w16cid:durableId="1165586684">
    <w:abstractNumId w:val="118"/>
  </w:num>
  <w:num w:numId="308" w16cid:durableId="42561849">
    <w:abstractNumId w:val="232"/>
  </w:num>
  <w:num w:numId="309" w16cid:durableId="1608653359">
    <w:abstractNumId w:val="291"/>
  </w:num>
  <w:num w:numId="310" w16cid:durableId="944768360">
    <w:abstractNumId w:val="191"/>
  </w:num>
  <w:num w:numId="311" w16cid:durableId="377626200">
    <w:abstractNumId w:val="68"/>
  </w:num>
  <w:num w:numId="312" w16cid:durableId="402533787">
    <w:abstractNumId w:val="220"/>
  </w:num>
  <w:num w:numId="313" w16cid:durableId="277181773">
    <w:abstractNumId w:val="229"/>
  </w:num>
  <w:num w:numId="314" w16cid:durableId="786194312">
    <w:abstractNumId w:val="134"/>
  </w:num>
  <w:num w:numId="315" w16cid:durableId="935745123">
    <w:abstractNumId w:val="166"/>
  </w:num>
  <w:num w:numId="316" w16cid:durableId="668170067">
    <w:abstractNumId w:val="29"/>
  </w:num>
  <w:num w:numId="317" w16cid:durableId="1534616291">
    <w:abstractNumId w:val="331"/>
  </w:num>
  <w:num w:numId="318" w16cid:durableId="506790585">
    <w:abstractNumId w:val="263"/>
  </w:num>
  <w:num w:numId="319" w16cid:durableId="1147741121">
    <w:abstractNumId w:val="80"/>
  </w:num>
  <w:num w:numId="320" w16cid:durableId="1442796284">
    <w:abstractNumId w:val="233"/>
  </w:num>
  <w:num w:numId="321" w16cid:durableId="210504711">
    <w:abstractNumId w:val="93"/>
  </w:num>
  <w:num w:numId="322" w16cid:durableId="423116175">
    <w:abstractNumId w:val="236"/>
  </w:num>
  <w:num w:numId="323" w16cid:durableId="1355886690">
    <w:abstractNumId w:val="293"/>
  </w:num>
  <w:num w:numId="324" w16cid:durableId="2021001782">
    <w:abstractNumId w:val="344"/>
  </w:num>
  <w:num w:numId="325" w16cid:durableId="1768185235">
    <w:abstractNumId w:val="23"/>
  </w:num>
  <w:num w:numId="326" w16cid:durableId="221141849">
    <w:abstractNumId w:val="137"/>
  </w:num>
  <w:num w:numId="327" w16cid:durableId="1981106112">
    <w:abstractNumId w:val="64"/>
  </w:num>
  <w:num w:numId="328" w16cid:durableId="1458523874">
    <w:abstractNumId w:val="212"/>
  </w:num>
  <w:num w:numId="329" w16cid:durableId="855386332">
    <w:abstractNumId w:val="226"/>
  </w:num>
  <w:num w:numId="330" w16cid:durableId="512766545">
    <w:abstractNumId w:val="172"/>
  </w:num>
  <w:num w:numId="331" w16cid:durableId="499084540">
    <w:abstractNumId w:val="1"/>
  </w:num>
  <w:num w:numId="332" w16cid:durableId="1681543593">
    <w:abstractNumId w:val="181"/>
  </w:num>
  <w:num w:numId="333" w16cid:durableId="451555465">
    <w:abstractNumId w:val="28"/>
  </w:num>
  <w:num w:numId="334" w16cid:durableId="1366562878">
    <w:abstractNumId w:val="176"/>
  </w:num>
  <w:num w:numId="335" w16cid:durableId="1978562220">
    <w:abstractNumId w:val="135"/>
  </w:num>
  <w:num w:numId="336" w16cid:durableId="1250115035">
    <w:abstractNumId w:val="177"/>
  </w:num>
  <w:num w:numId="337" w16cid:durableId="1657609422">
    <w:abstractNumId w:val="194"/>
  </w:num>
  <w:num w:numId="338" w16cid:durableId="160657979">
    <w:abstractNumId w:val="207"/>
  </w:num>
  <w:num w:numId="339" w16cid:durableId="116027128">
    <w:abstractNumId w:val="27"/>
  </w:num>
  <w:num w:numId="340" w16cid:durableId="1037003239">
    <w:abstractNumId w:val="365"/>
  </w:num>
  <w:num w:numId="341" w16cid:durableId="719937578">
    <w:abstractNumId w:val="3"/>
  </w:num>
  <w:num w:numId="342" w16cid:durableId="913316786">
    <w:abstractNumId w:val="306"/>
  </w:num>
  <w:num w:numId="343" w16cid:durableId="1449621041">
    <w:abstractNumId w:val="367"/>
  </w:num>
  <w:num w:numId="344" w16cid:durableId="660692419">
    <w:abstractNumId w:val="305"/>
  </w:num>
  <w:num w:numId="345" w16cid:durableId="1795443902">
    <w:abstractNumId w:val="225"/>
  </w:num>
  <w:num w:numId="346" w16cid:durableId="1646861054">
    <w:abstractNumId w:val="196"/>
  </w:num>
  <w:num w:numId="347" w16cid:durableId="986275913">
    <w:abstractNumId w:val="133"/>
  </w:num>
  <w:num w:numId="348" w16cid:durableId="933047840">
    <w:abstractNumId w:val="117"/>
  </w:num>
  <w:num w:numId="349" w16cid:durableId="1661154543">
    <w:abstractNumId w:val="250"/>
  </w:num>
  <w:num w:numId="350" w16cid:durableId="1010065580">
    <w:abstractNumId w:val="316"/>
  </w:num>
  <w:num w:numId="351" w16cid:durableId="1786345816">
    <w:abstractNumId w:val="275"/>
  </w:num>
  <w:num w:numId="352" w16cid:durableId="1198204100">
    <w:abstractNumId w:val="230"/>
  </w:num>
  <w:num w:numId="353" w16cid:durableId="1649170627">
    <w:abstractNumId w:val="320"/>
  </w:num>
  <w:num w:numId="354" w16cid:durableId="771128568">
    <w:abstractNumId w:val="218"/>
  </w:num>
  <w:num w:numId="355" w16cid:durableId="560098666">
    <w:abstractNumId w:val="49"/>
  </w:num>
  <w:num w:numId="356" w16cid:durableId="864362797">
    <w:abstractNumId w:val="211"/>
  </w:num>
  <w:num w:numId="357" w16cid:durableId="332613180">
    <w:abstractNumId w:val="26"/>
  </w:num>
  <w:num w:numId="358" w16cid:durableId="1327442916">
    <w:abstractNumId w:val="315"/>
  </w:num>
  <w:num w:numId="359" w16cid:durableId="996038078">
    <w:abstractNumId w:val="353"/>
  </w:num>
  <w:num w:numId="360" w16cid:durableId="16932403">
    <w:abstractNumId w:val="284"/>
  </w:num>
  <w:num w:numId="361" w16cid:durableId="1313951444">
    <w:abstractNumId w:val="86"/>
  </w:num>
  <w:num w:numId="362" w16cid:durableId="1695229377">
    <w:abstractNumId w:val="95"/>
  </w:num>
  <w:num w:numId="363" w16cid:durableId="1505121591">
    <w:abstractNumId w:val="32"/>
  </w:num>
  <w:num w:numId="364" w16cid:durableId="603849744">
    <w:abstractNumId w:val="297"/>
  </w:num>
  <w:num w:numId="365" w16cid:durableId="1912613181">
    <w:abstractNumId w:val="252"/>
  </w:num>
  <w:num w:numId="366" w16cid:durableId="994645990">
    <w:abstractNumId w:val="47"/>
  </w:num>
  <w:num w:numId="367" w16cid:durableId="776557395">
    <w:abstractNumId w:val="368"/>
  </w:num>
  <w:num w:numId="368" w16cid:durableId="211235391">
    <w:abstractNumId w:val="335"/>
  </w:num>
  <w:num w:numId="369" w16cid:durableId="218134786">
    <w:abstractNumId w:val="70"/>
  </w:num>
  <w:num w:numId="370" w16cid:durableId="2016958707">
    <w:abstractNumId w:val="14"/>
  </w:num>
  <w:numIdMacAtCleanup w:val="36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hinnareddemma koteeswara">
    <w15:presenceInfo w15:providerId="AD" w15:userId="S::Ckoteeswara@lr.protechsolutions.com::84c4943d-4746-4252-ab6b-b14af28c50f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361A"/>
    <w:rsid w:val="0000028B"/>
    <w:rsid w:val="0000200A"/>
    <w:rsid w:val="00011AC3"/>
    <w:rsid w:val="000125BC"/>
    <w:rsid w:val="00012C22"/>
    <w:rsid w:val="00015177"/>
    <w:rsid w:val="000202C2"/>
    <w:rsid w:val="00020A9E"/>
    <w:rsid w:val="000214D7"/>
    <w:rsid w:val="00023BE4"/>
    <w:rsid w:val="0002459C"/>
    <w:rsid w:val="0002630D"/>
    <w:rsid w:val="00026581"/>
    <w:rsid w:val="00030F18"/>
    <w:rsid w:val="00031490"/>
    <w:rsid w:val="000336D7"/>
    <w:rsid w:val="00035046"/>
    <w:rsid w:val="000361F6"/>
    <w:rsid w:val="00040E22"/>
    <w:rsid w:val="00046873"/>
    <w:rsid w:val="0005208C"/>
    <w:rsid w:val="00052F33"/>
    <w:rsid w:val="00055D5A"/>
    <w:rsid w:val="000563D7"/>
    <w:rsid w:val="00060AF5"/>
    <w:rsid w:val="000623A0"/>
    <w:rsid w:val="000624D0"/>
    <w:rsid w:val="0006566A"/>
    <w:rsid w:val="000669D4"/>
    <w:rsid w:val="00067922"/>
    <w:rsid w:val="0007075D"/>
    <w:rsid w:val="00071AF5"/>
    <w:rsid w:val="00072858"/>
    <w:rsid w:val="00072B26"/>
    <w:rsid w:val="0007390E"/>
    <w:rsid w:val="00073939"/>
    <w:rsid w:val="00074167"/>
    <w:rsid w:val="0007474C"/>
    <w:rsid w:val="0007487D"/>
    <w:rsid w:val="00074F51"/>
    <w:rsid w:val="000766E6"/>
    <w:rsid w:val="00080164"/>
    <w:rsid w:val="000811F1"/>
    <w:rsid w:val="00085157"/>
    <w:rsid w:val="00090C28"/>
    <w:rsid w:val="00093C54"/>
    <w:rsid w:val="00095E11"/>
    <w:rsid w:val="00096C34"/>
    <w:rsid w:val="000A05E9"/>
    <w:rsid w:val="000A1046"/>
    <w:rsid w:val="000A1F2D"/>
    <w:rsid w:val="000A544E"/>
    <w:rsid w:val="000B3843"/>
    <w:rsid w:val="000B53D9"/>
    <w:rsid w:val="000B5AF9"/>
    <w:rsid w:val="000B7201"/>
    <w:rsid w:val="000C2096"/>
    <w:rsid w:val="000C36BF"/>
    <w:rsid w:val="000C3B7B"/>
    <w:rsid w:val="000C3D49"/>
    <w:rsid w:val="000C6F72"/>
    <w:rsid w:val="000D320A"/>
    <w:rsid w:val="000D4AA1"/>
    <w:rsid w:val="000D7E5E"/>
    <w:rsid w:val="000E1E43"/>
    <w:rsid w:val="000E1F71"/>
    <w:rsid w:val="000E2D82"/>
    <w:rsid w:val="000E308A"/>
    <w:rsid w:val="000E5890"/>
    <w:rsid w:val="000F03CE"/>
    <w:rsid w:val="000F34ED"/>
    <w:rsid w:val="000F4413"/>
    <w:rsid w:val="000F46FB"/>
    <w:rsid w:val="000F789A"/>
    <w:rsid w:val="000F7BC2"/>
    <w:rsid w:val="00100895"/>
    <w:rsid w:val="001018F2"/>
    <w:rsid w:val="00112EA4"/>
    <w:rsid w:val="00115127"/>
    <w:rsid w:val="00116A43"/>
    <w:rsid w:val="001200C4"/>
    <w:rsid w:val="001264AC"/>
    <w:rsid w:val="00126B4C"/>
    <w:rsid w:val="0013091B"/>
    <w:rsid w:val="00132B44"/>
    <w:rsid w:val="001344B1"/>
    <w:rsid w:val="00135450"/>
    <w:rsid w:val="001362A5"/>
    <w:rsid w:val="001419D3"/>
    <w:rsid w:val="00143ACE"/>
    <w:rsid w:val="00144ED4"/>
    <w:rsid w:val="001460FC"/>
    <w:rsid w:val="0015129B"/>
    <w:rsid w:val="001516D7"/>
    <w:rsid w:val="0015254C"/>
    <w:rsid w:val="00157DC9"/>
    <w:rsid w:val="0016144D"/>
    <w:rsid w:val="00161F0F"/>
    <w:rsid w:val="001630BF"/>
    <w:rsid w:val="0016529D"/>
    <w:rsid w:val="00165B03"/>
    <w:rsid w:val="0017048C"/>
    <w:rsid w:val="0017127A"/>
    <w:rsid w:val="00171773"/>
    <w:rsid w:val="00171B6B"/>
    <w:rsid w:val="00171E76"/>
    <w:rsid w:val="001737CC"/>
    <w:rsid w:val="001767DD"/>
    <w:rsid w:val="00177670"/>
    <w:rsid w:val="00180140"/>
    <w:rsid w:val="00183962"/>
    <w:rsid w:val="00183A82"/>
    <w:rsid w:val="00187EAC"/>
    <w:rsid w:val="00190005"/>
    <w:rsid w:val="00190C22"/>
    <w:rsid w:val="00192311"/>
    <w:rsid w:val="00193185"/>
    <w:rsid w:val="00196592"/>
    <w:rsid w:val="00197B9A"/>
    <w:rsid w:val="001A1171"/>
    <w:rsid w:val="001A354C"/>
    <w:rsid w:val="001A5B10"/>
    <w:rsid w:val="001A7628"/>
    <w:rsid w:val="001B13D3"/>
    <w:rsid w:val="001B29AB"/>
    <w:rsid w:val="001B482D"/>
    <w:rsid w:val="001C2CF0"/>
    <w:rsid w:val="001C3634"/>
    <w:rsid w:val="001C49BD"/>
    <w:rsid w:val="001D7779"/>
    <w:rsid w:val="001E0773"/>
    <w:rsid w:val="001E530C"/>
    <w:rsid w:val="001E7DED"/>
    <w:rsid w:val="001F2B24"/>
    <w:rsid w:val="001F4649"/>
    <w:rsid w:val="001F7831"/>
    <w:rsid w:val="001F7E66"/>
    <w:rsid w:val="002033E2"/>
    <w:rsid w:val="002041C7"/>
    <w:rsid w:val="002069CC"/>
    <w:rsid w:val="00210999"/>
    <w:rsid w:val="00214935"/>
    <w:rsid w:val="002267B5"/>
    <w:rsid w:val="00230A7C"/>
    <w:rsid w:val="00230D2D"/>
    <w:rsid w:val="00232E34"/>
    <w:rsid w:val="00232FA4"/>
    <w:rsid w:val="002345AA"/>
    <w:rsid w:val="0023675A"/>
    <w:rsid w:val="00236948"/>
    <w:rsid w:val="0023703C"/>
    <w:rsid w:val="002417A1"/>
    <w:rsid w:val="00242B02"/>
    <w:rsid w:val="00245626"/>
    <w:rsid w:val="002503DF"/>
    <w:rsid w:val="00250776"/>
    <w:rsid w:val="00252C0D"/>
    <w:rsid w:val="002572ED"/>
    <w:rsid w:val="00257BD4"/>
    <w:rsid w:val="00257D78"/>
    <w:rsid w:val="00260190"/>
    <w:rsid w:val="002602D8"/>
    <w:rsid w:val="00262E9F"/>
    <w:rsid w:val="00264504"/>
    <w:rsid w:val="00275D1B"/>
    <w:rsid w:val="002778C9"/>
    <w:rsid w:val="00277AD8"/>
    <w:rsid w:val="0028112B"/>
    <w:rsid w:val="002813B9"/>
    <w:rsid w:val="002830C0"/>
    <w:rsid w:val="00283A83"/>
    <w:rsid w:val="002848C2"/>
    <w:rsid w:val="00284E62"/>
    <w:rsid w:val="0028623B"/>
    <w:rsid w:val="002862EB"/>
    <w:rsid w:val="00287495"/>
    <w:rsid w:val="00292525"/>
    <w:rsid w:val="00292956"/>
    <w:rsid w:val="002956D7"/>
    <w:rsid w:val="002A3622"/>
    <w:rsid w:val="002A3FCB"/>
    <w:rsid w:val="002A5F6B"/>
    <w:rsid w:val="002A64DB"/>
    <w:rsid w:val="002B075A"/>
    <w:rsid w:val="002B1FF0"/>
    <w:rsid w:val="002B4AD9"/>
    <w:rsid w:val="002B70B9"/>
    <w:rsid w:val="002C109D"/>
    <w:rsid w:val="002C1EEE"/>
    <w:rsid w:val="002C4BED"/>
    <w:rsid w:val="002C5172"/>
    <w:rsid w:val="002C55DE"/>
    <w:rsid w:val="002C5B40"/>
    <w:rsid w:val="002C5D40"/>
    <w:rsid w:val="002C6DFB"/>
    <w:rsid w:val="002D0C62"/>
    <w:rsid w:val="002D545A"/>
    <w:rsid w:val="002D6042"/>
    <w:rsid w:val="002E0C09"/>
    <w:rsid w:val="002E1A39"/>
    <w:rsid w:val="002E2F04"/>
    <w:rsid w:val="002E3594"/>
    <w:rsid w:val="002E4174"/>
    <w:rsid w:val="002E72F9"/>
    <w:rsid w:val="002F0EB5"/>
    <w:rsid w:val="002F3C9F"/>
    <w:rsid w:val="002F3DF6"/>
    <w:rsid w:val="002F4167"/>
    <w:rsid w:val="002F69D6"/>
    <w:rsid w:val="002F797F"/>
    <w:rsid w:val="00300602"/>
    <w:rsid w:val="003011DE"/>
    <w:rsid w:val="00304DB5"/>
    <w:rsid w:val="00305E1C"/>
    <w:rsid w:val="00311CD2"/>
    <w:rsid w:val="003123BA"/>
    <w:rsid w:val="0031658D"/>
    <w:rsid w:val="00325008"/>
    <w:rsid w:val="003319C7"/>
    <w:rsid w:val="00331A53"/>
    <w:rsid w:val="00333C01"/>
    <w:rsid w:val="00334C4E"/>
    <w:rsid w:val="00337EBC"/>
    <w:rsid w:val="003458A4"/>
    <w:rsid w:val="00345C5B"/>
    <w:rsid w:val="00347EF4"/>
    <w:rsid w:val="003533E0"/>
    <w:rsid w:val="00354AAA"/>
    <w:rsid w:val="00356965"/>
    <w:rsid w:val="0035755F"/>
    <w:rsid w:val="00357795"/>
    <w:rsid w:val="00365D24"/>
    <w:rsid w:val="00366B68"/>
    <w:rsid w:val="00367080"/>
    <w:rsid w:val="00367A52"/>
    <w:rsid w:val="00367EE6"/>
    <w:rsid w:val="00367FCD"/>
    <w:rsid w:val="00373686"/>
    <w:rsid w:val="003773F1"/>
    <w:rsid w:val="003838DD"/>
    <w:rsid w:val="00384A71"/>
    <w:rsid w:val="00386CB5"/>
    <w:rsid w:val="00391063"/>
    <w:rsid w:val="00394AC6"/>
    <w:rsid w:val="003A2FC4"/>
    <w:rsid w:val="003A462F"/>
    <w:rsid w:val="003A5795"/>
    <w:rsid w:val="003A607C"/>
    <w:rsid w:val="003B16B6"/>
    <w:rsid w:val="003B33A6"/>
    <w:rsid w:val="003B5D05"/>
    <w:rsid w:val="003C16CD"/>
    <w:rsid w:val="003C24FB"/>
    <w:rsid w:val="003C3732"/>
    <w:rsid w:val="003C7892"/>
    <w:rsid w:val="003D7CBD"/>
    <w:rsid w:val="003D7F44"/>
    <w:rsid w:val="003E4D16"/>
    <w:rsid w:val="003E74E0"/>
    <w:rsid w:val="003F0BF3"/>
    <w:rsid w:val="003F3596"/>
    <w:rsid w:val="003F3A0E"/>
    <w:rsid w:val="003F45AF"/>
    <w:rsid w:val="003F4870"/>
    <w:rsid w:val="003F69CA"/>
    <w:rsid w:val="003F759B"/>
    <w:rsid w:val="0040028B"/>
    <w:rsid w:val="004022CA"/>
    <w:rsid w:val="00404297"/>
    <w:rsid w:val="00406ADF"/>
    <w:rsid w:val="0040754F"/>
    <w:rsid w:val="00410775"/>
    <w:rsid w:val="00414509"/>
    <w:rsid w:val="0041475F"/>
    <w:rsid w:val="004174CE"/>
    <w:rsid w:val="0042434A"/>
    <w:rsid w:val="00426230"/>
    <w:rsid w:val="004275CA"/>
    <w:rsid w:val="00432468"/>
    <w:rsid w:val="004326D1"/>
    <w:rsid w:val="004404F2"/>
    <w:rsid w:val="00440E38"/>
    <w:rsid w:val="004429FA"/>
    <w:rsid w:val="00446754"/>
    <w:rsid w:val="0044712C"/>
    <w:rsid w:val="00451586"/>
    <w:rsid w:val="00452222"/>
    <w:rsid w:val="00452E8A"/>
    <w:rsid w:val="004550D4"/>
    <w:rsid w:val="00461057"/>
    <w:rsid w:val="00462B63"/>
    <w:rsid w:val="00463903"/>
    <w:rsid w:val="00463DDE"/>
    <w:rsid w:val="00464011"/>
    <w:rsid w:val="0046452C"/>
    <w:rsid w:val="004726E3"/>
    <w:rsid w:val="00473E60"/>
    <w:rsid w:val="00476471"/>
    <w:rsid w:val="0048106D"/>
    <w:rsid w:val="00481D03"/>
    <w:rsid w:val="00482640"/>
    <w:rsid w:val="00487034"/>
    <w:rsid w:val="00490195"/>
    <w:rsid w:val="00491933"/>
    <w:rsid w:val="00491E3F"/>
    <w:rsid w:val="00491E6A"/>
    <w:rsid w:val="004935DA"/>
    <w:rsid w:val="00496428"/>
    <w:rsid w:val="00497A98"/>
    <w:rsid w:val="00497E5E"/>
    <w:rsid w:val="004A212A"/>
    <w:rsid w:val="004A23B8"/>
    <w:rsid w:val="004A2D28"/>
    <w:rsid w:val="004A3411"/>
    <w:rsid w:val="004A453D"/>
    <w:rsid w:val="004A50CA"/>
    <w:rsid w:val="004A5A65"/>
    <w:rsid w:val="004A7450"/>
    <w:rsid w:val="004A7FDF"/>
    <w:rsid w:val="004B10D4"/>
    <w:rsid w:val="004B154A"/>
    <w:rsid w:val="004B1AC6"/>
    <w:rsid w:val="004B3FFC"/>
    <w:rsid w:val="004C1ED5"/>
    <w:rsid w:val="004C1F4B"/>
    <w:rsid w:val="004C30B2"/>
    <w:rsid w:val="004C3917"/>
    <w:rsid w:val="004C694F"/>
    <w:rsid w:val="004C70D0"/>
    <w:rsid w:val="004D0C51"/>
    <w:rsid w:val="004D28E0"/>
    <w:rsid w:val="004D2ECB"/>
    <w:rsid w:val="004D6678"/>
    <w:rsid w:val="004D69DA"/>
    <w:rsid w:val="004E15A1"/>
    <w:rsid w:val="004E1E08"/>
    <w:rsid w:val="004F279B"/>
    <w:rsid w:val="004F4A59"/>
    <w:rsid w:val="004F58FB"/>
    <w:rsid w:val="004F60D2"/>
    <w:rsid w:val="004F751A"/>
    <w:rsid w:val="0050016A"/>
    <w:rsid w:val="0050394B"/>
    <w:rsid w:val="00503D04"/>
    <w:rsid w:val="005045FE"/>
    <w:rsid w:val="00505531"/>
    <w:rsid w:val="0050601D"/>
    <w:rsid w:val="0051098D"/>
    <w:rsid w:val="00517EC0"/>
    <w:rsid w:val="0052114D"/>
    <w:rsid w:val="00522654"/>
    <w:rsid w:val="00522E5A"/>
    <w:rsid w:val="0053104A"/>
    <w:rsid w:val="00533AFC"/>
    <w:rsid w:val="005356C5"/>
    <w:rsid w:val="005429FF"/>
    <w:rsid w:val="00542A79"/>
    <w:rsid w:val="005455BB"/>
    <w:rsid w:val="0054583E"/>
    <w:rsid w:val="00546864"/>
    <w:rsid w:val="00546A88"/>
    <w:rsid w:val="0055056D"/>
    <w:rsid w:val="0055122B"/>
    <w:rsid w:val="00551593"/>
    <w:rsid w:val="005518B5"/>
    <w:rsid w:val="00552981"/>
    <w:rsid w:val="005537FD"/>
    <w:rsid w:val="00553916"/>
    <w:rsid w:val="00560CB8"/>
    <w:rsid w:val="00563700"/>
    <w:rsid w:val="00563B5E"/>
    <w:rsid w:val="00566679"/>
    <w:rsid w:val="0056726F"/>
    <w:rsid w:val="00567682"/>
    <w:rsid w:val="00571274"/>
    <w:rsid w:val="00572960"/>
    <w:rsid w:val="005741D3"/>
    <w:rsid w:val="00577422"/>
    <w:rsid w:val="00577645"/>
    <w:rsid w:val="005800AE"/>
    <w:rsid w:val="00582E79"/>
    <w:rsid w:val="00587771"/>
    <w:rsid w:val="0059076D"/>
    <w:rsid w:val="00590A31"/>
    <w:rsid w:val="0059287B"/>
    <w:rsid w:val="005932CB"/>
    <w:rsid w:val="00593EF5"/>
    <w:rsid w:val="00596A3C"/>
    <w:rsid w:val="00597187"/>
    <w:rsid w:val="00597C20"/>
    <w:rsid w:val="005A0750"/>
    <w:rsid w:val="005A18E5"/>
    <w:rsid w:val="005B0AE1"/>
    <w:rsid w:val="005B1206"/>
    <w:rsid w:val="005B14E1"/>
    <w:rsid w:val="005C0053"/>
    <w:rsid w:val="005C44AF"/>
    <w:rsid w:val="005C6110"/>
    <w:rsid w:val="005C6EB4"/>
    <w:rsid w:val="005D016C"/>
    <w:rsid w:val="005E0518"/>
    <w:rsid w:val="005E0870"/>
    <w:rsid w:val="005E0EAB"/>
    <w:rsid w:val="005E4BC1"/>
    <w:rsid w:val="005E5ADD"/>
    <w:rsid w:val="005E5E77"/>
    <w:rsid w:val="005E6680"/>
    <w:rsid w:val="005F0D44"/>
    <w:rsid w:val="005F5E26"/>
    <w:rsid w:val="005F7852"/>
    <w:rsid w:val="0060035B"/>
    <w:rsid w:val="0060189B"/>
    <w:rsid w:val="00601B64"/>
    <w:rsid w:val="00602F39"/>
    <w:rsid w:val="006042BF"/>
    <w:rsid w:val="00605706"/>
    <w:rsid w:val="006117D2"/>
    <w:rsid w:val="006123B8"/>
    <w:rsid w:val="00616770"/>
    <w:rsid w:val="00622353"/>
    <w:rsid w:val="00623342"/>
    <w:rsid w:val="00624A12"/>
    <w:rsid w:val="00626888"/>
    <w:rsid w:val="00627450"/>
    <w:rsid w:val="00633528"/>
    <w:rsid w:val="0063429B"/>
    <w:rsid w:val="00637412"/>
    <w:rsid w:val="0064132B"/>
    <w:rsid w:val="006425D9"/>
    <w:rsid w:val="00643E73"/>
    <w:rsid w:val="00644DC9"/>
    <w:rsid w:val="00646A86"/>
    <w:rsid w:val="006527C9"/>
    <w:rsid w:val="00653550"/>
    <w:rsid w:val="00653688"/>
    <w:rsid w:val="00660A20"/>
    <w:rsid w:val="00664112"/>
    <w:rsid w:val="0066435A"/>
    <w:rsid w:val="006670AE"/>
    <w:rsid w:val="00667B9C"/>
    <w:rsid w:val="00673C1D"/>
    <w:rsid w:val="0067432C"/>
    <w:rsid w:val="0067454A"/>
    <w:rsid w:val="00675807"/>
    <w:rsid w:val="00680283"/>
    <w:rsid w:val="00680AD4"/>
    <w:rsid w:val="00682860"/>
    <w:rsid w:val="00690C2F"/>
    <w:rsid w:val="006911E0"/>
    <w:rsid w:val="00692C47"/>
    <w:rsid w:val="00695EDF"/>
    <w:rsid w:val="0069628B"/>
    <w:rsid w:val="006A0505"/>
    <w:rsid w:val="006B1345"/>
    <w:rsid w:val="006B1B30"/>
    <w:rsid w:val="006B2C04"/>
    <w:rsid w:val="006B3F5E"/>
    <w:rsid w:val="006C0955"/>
    <w:rsid w:val="006C0E9C"/>
    <w:rsid w:val="006C272C"/>
    <w:rsid w:val="006C3D60"/>
    <w:rsid w:val="006C67B1"/>
    <w:rsid w:val="006D0E78"/>
    <w:rsid w:val="006D72EC"/>
    <w:rsid w:val="006E0F2D"/>
    <w:rsid w:val="006E2BE7"/>
    <w:rsid w:val="006E36FF"/>
    <w:rsid w:val="006E3A97"/>
    <w:rsid w:val="006E7639"/>
    <w:rsid w:val="006E7AE1"/>
    <w:rsid w:val="006F2381"/>
    <w:rsid w:val="006F48F0"/>
    <w:rsid w:val="006F5885"/>
    <w:rsid w:val="006F6A7E"/>
    <w:rsid w:val="006F6E43"/>
    <w:rsid w:val="00701421"/>
    <w:rsid w:val="007031A1"/>
    <w:rsid w:val="00704845"/>
    <w:rsid w:val="0070485F"/>
    <w:rsid w:val="00704EDA"/>
    <w:rsid w:val="00705457"/>
    <w:rsid w:val="00706C41"/>
    <w:rsid w:val="00707294"/>
    <w:rsid w:val="00712F2A"/>
    <w:rsid w:val="007153FC"/>
    <w:rsid w:val="007157F3"/>
    <w:rsid w:val="007166CF"/>
    <w:rsid w:val="00720089"/>
    <w:rsid w:val="007228C9"/>
    <w:rsid w:val="0072634F"/>
    <w:rsid w:val="00731F98"/>
    <w:rsid w:val="007338C8"/>
    <w:rsid w:val="00740C6E"/>
    <w:rsid w:val="0074254F"/>
    <w:rsid w:val="00743DD4"/>
    <w:rsid w:val="0074427C"/>
    <w:rsid w:val="0074456D"/>
    <w:rsid w:val="00750CB6"/>
    <w:rsid w:val="00751B07"/>
    <w:rsid w:val="00752ED9"/>
    <w:rsid w:val="0075560F"/>
    <w:rsid w:val="00756931"/>
    <w:rsid w:val="00760F54"/>
    <w:rsid w:val="00761DD5"/>
    <w:rsid w:val="00761F93"/>
    <w:rsid w:val="00762D35"/>
    <w:rsid w:val="00763E49"/>
    <w:rsid w:val="00763E5F"/>
    <w:rsid w:val="00764136"/>
    <w:rsid w:val="007645F1"/>
    <w:rsid w:val="00764A8C"/>
    <w:rsid w:val="0076551B"/>
    <w:rsid w:val="00767D70"/>
    <w:rsid w:val="00771C71"/>
    <w:rsid w:val="0078132B"/>
    <w:rsid w:val="007820F0"/>
    <w:rsid w:val="0078415F"/>
    <w:rsid w:val="0078521C"/>
    <w:rsid w:val="00786DCE"/>
    <w:rsid w:val="00791257"/>
    <w:rsid w:val="00794B6A"/>
    <w:rsid w:val="007955D6"/>
    <w:rsid w:val="00795BB8"/>
    <w:rsid w:val="007A0028"/>
    <w:rsid w:val="007A0C0D"/>
    <w:rsid w:val="007A10FD"/>
    <w:rsid w:val="007A1E44"/>
    <w:rsid w:val="007A5555"/>
    <w:rsid w:val="007A65B0"/>
    <w:rsid w:val="007A7EA1"/>
    <w:rsid w:val="007B1255"/>
    <w:rsid w:val="007B1A89"/>
    <w:rsid w:val="007B30B2"/>
    <w:rsid w:val="007B608F"/>
    <w:rsid w:val="007C29AD"/>
    <w:rsid w:val="007C40F7"/>
    <w:rsid w:val="007C4806"/>
    <w:rsid w:val="007C6E7B"/>
    <w:rsid w:val="007D00C1"/>
    <w:rsid w:val="007D187A"/>
    <w:rsid w:val="007D2AB6"/>
    <w:rsid w:val="007D526B"/>
    <w:rsid w:val="007D6293"/>
    <w:rsid w:val="007E536D"/>
    <w:rsid w:val="007E5A1E"/>
    <w:rsid w:val="007E73B9"/>
    <w:rsid w:val="007E77BE"/>
    <w:rsid w:val="007E7C74"/>
    <w:rsid w:val="007F012C"/>
    <w:rsid w:val="007F0F4A"/>
    <w:rsid w:val="007F289A"/>
    <w:rsid w:val="007F4801"/>
    <w:rsid w:val="007F48E6"/>
    <w:rsid w:val="007F557F"/>
    <w:rsid w:val="007F5C93"/>
    <w:rsid w:val="007F5D55"/>
    <w:rsid w:val="007F5FD6"/>
    <w:rsid w:val="00801680"/>
    <w:rsid w:val="00803DBF"/>
    <w:rsid w:val="00805FD2"/>
    <w:rsid w:val="0080641E"/>
    <w:rsid w:val="00811693"/>
    <w:rsid w:val="008133B4"/>
    <w:rsid w:val="00813C42"/>
    <w:rsid w:val="00814125"/>
    <w:rsid w:val="00814E1E"/>
    <w:rsid w:val="00816560"/>
    <w:rsid w:val="00816788"/>
    <w:rsid w:val="00826FF9"/>
    <w:rsid w:val="00827BC6"/>
    <w:rsid w:val="00831884"/>
    <w:rsid w:val="00836E2B"/>
    <w:rsid w:val="008374D9"/>
    <w:rsid w:val="00841533"/>
    <w:rsid w:val="00841C7D"/>
    <w:rsid w:val="00843521"/>
    <w:rsid w:val="0085086F"/>
    <w:rsid w:val="00854974"/>
    <w:rsid w:val="00857B28"/>
    <w:rsid w:val="00860C96"/>
    <w:rsid w:val="008616F0"/>
    <w:rsid w:val="00862698"/>
    <w:rsid w:val="00866C5F"/>
    <w:rsid w:val="00867F19"/>
    <w:rsid w:val="00873338"/>
    <w:rsid w:val="00874D36"/>
    <w:rsid w:val="00875E5F"/>
    <w:rsid w:val="00880299"/>
    <w:rsid w:val="00880E52"/>
    <w:rsid w:val="00883AEF"/>
    <w:rsid w:val="00884400"/>
    <w:rsid w:val="00885933"/>
    <w:rsid w:val="0088615A"/>
    <w:rsid w:val="0088704A"/>
    <w:rsid w:val="008907FE"/>
    <w:rsid w:val="00890CAE"/>
    <w:rsid w:val="00896D01"/>
    <w:rsid w:val="008A0688"/>
    <w:rsid w:val="008A16D2"/>
    <w:rsid w:val="008A6C47"/>
    <w:rsid w:val="008B094B"/>
    <w:rsid w:val="008B0C4F"/>
    <w:rsid w:val="008B393B"/>
    <w:rsid w:val="008B4517"/>
    <w:rsid w:val="008C4F38"/>
    <w:rsid w:val="008D2732"/>
    <w:rsid w:val="008D4A27"/>
    <w:rsid w:val="008D4FFA"/>
    <w:rsid w:val="008D74BE"/>
    <w:rsid w:val="008E0110"/>
    <w:rsid w:val="008E3A97"/>
    <w:rsid w:val="008E562B"/>
    <w:rsid w:val="008E581B"/>
    <w:rsid w:val="008E6FA1"/>
    <w:rsid w:val="008E7543"/>
    <w:rsid w:val="008F1D59"/>
    <w:rsid w:val="008F4553"/>
    <w:rsid w:val="008F4E1C"/>
    <w:rsid w:val="0090068D"/>
    <w:rsid w:val="0090116E"/>
    <w:rsid w:val="00901A23"/>
    <w:rsid w:val="0090337B"/>
    <w:rsid w:val="00904246"/>
    <w:rsid w:val="00904534"/>
    <w:rsid w:val="0091278E"/>
    <w:rsid w:val="009142AC"/>
    <w:rsid w:val="00920C02"/>
    <w:rsid w:val="00927088"/>
    <w:rsid w:val="009270AF"/>
    <w:rsid w:val="009275B6"/>
    <w:rsid w:val="00927BE9"/>
    <w:rsid w:val="00927FED"/>
    <w:rsid w:val="00931477"/>
    <w:rsid w:val="00933F9D"/>
    <w:rsid w:val="00934647"/>
    <w:rsid w:val="009355E6"/>
    <w:rsid w:val="0094041C"/>
    <w:rsid w:val="00941516"/>
    <w:rsid w:val="009418FB"/>
    <w:rsid w:val="0094200C"/>
    <w:rsid w:val="00944EE5"/>
    <w:rsid w:val="009456C8"/>
    <w:rsid w:val="009527BD"/>
    <w:rsid w:val="00953A65"/>
    <w:rsid w:val="0095455D"/>
    <w:rsid w:val="0095541E"/>
    <w:rsid w:val="00957FB3"/>
    <w:rsid w:val="00960C5C"/>
    <w:rsid w:val="0096167A"/>
    <w:rsid w:val="00961D84"/>
    <w:rsid w:val="0096474D"/>
    <w:rsid w:val="00965D39"/>
    <w:rsid w:val="00966014"/>
    <w:rsid w:val="0096684D"/>
    <w:rsid w:val="00967188"/>
    <w:rsid w:val="00972863"/>
    <w:rsid w:val="0097367E"/>
    <w:rsid w:val="00974265"/>
    <w:rsid w:val="00975019"/>
    <w:rsid w:val="00981351"/>
    <w:rsid w:val="009910DB"/>
    <w:rsid w:val="009912FD"/>
    <w:rsid w:val="00992EA9"/>
    <w:rsid w:val="009934FC"/>
    <w:rsid w:val="009A041F"/>
    <w:rsid w:val="009A0B03"/>
    <w:rsid w:val="009A28D9"/>
    <w:rsid w:val="009A60F6"/>
    <w:rsid w:val="009A62AF"/>
    <w:rsid w:val="009A73DB"/>
    <w:rsid w:val="009B28FE"/>
    <w:rsid w:val="009B49F8"/>
    <w:rsid w:val="009B61DC"/>
    <w:rsid w:val="009C023B"/>
    <w:rsid w:val="009C048F"/>
    <w:rsid w:val="009C3BFA"/>
    <w:rsid w:val="009C680A"/>
    <w:rsid w:val="009C6812"/>
    <w:rsid w:val="009C7591"/>
    <w:rsid w:val="009D005D"/>
    <w:rsid w:val="009D0D67"/>
    <w:rsid w:val="009D2BB1"/>
    <w:rsid w:val="009D46FE"/>
    <w:rsid w:val="009D7A4F"/>
    <w:rsid w:val="009E1B56"/>
    <w:rsid w:val="009E46EB"/>
    <w:rsid w:val="009E4C3D"/>
    <w:rsid w:val="009E6BE4"/>
    <w:rsid w:val="009F22E1"/>
    <w:rsid w:val="009F2F9B"/>
    <w:rsid w:val="009F57F1"/>
    <w:rsid w:val="00A05D52"/>
    <w:rsid w:val="00A07C9B"/>
    <w:rsid w:val="00A10094"/>
    <w:rsid w:val="00A11FCC"/>
    <w:rsid w:val="00A13932"/>
    <w:rsid w:val="00A1741C"/>
    <w:rsid w:val="00A17C60"/>
    <w:rsid w:val="00A21CE2"/>
    <w:rsid w:val="00A30497"/>
    <w:rsid w:val="00A31F12"/>
    <w:rsid w:val="00A334D0"/>
    <w:rsid w:val="00A35C36"/>
    <w:rsid w:val="00A37186"/>
    <w:rsid w:val="00A40685"/>
    <w:rsid w:val="00A42951"/>
    <w:rsid w:val="00A438EF"/>
    <w:rsid w:val="00A471F1"/>
    <w:rsid w:val="00A50AE2"/>
    <w:rsid w:val="00A5100F"/>
    <w:rsid w:val="00A52B60"/>
    <w:rsid w:val="00A574AC"/>
    <w:rsid w:val="00A6221C"/>
    <w:rsid w:val="00A655C3"/>
    <w:rsid w:val="00A67434"/>
    <w:rsid w:val="00A67A0B"/>
    <w:rsid w:val="00A70666"/>
    <w:rsid w:val="00A71D0F"/>
    <w:rsid w:val="00A72868"/>
    <w:rsid w:val="00A731C0"/>
    <w:rsid w:val="00A73C86"/>
    <w:rsid w:val="00A77202"/>
    <w:rsid w:val="00A82A68"/>
    <w:rsid w:val="00A83EAA"/>
    <w:rsid w:val="00A861F8"/>
    <w:rsid w:val="00A91454"/>
    <w:rsid w:val="00A970CC"/>
    <w:rsid w:val="00AA0B8C"/>
    <w:rsid w:val="00AA0F29"/>
    <w:rsid w:val="00AA15F8"/>
    <w:rsid w:val="00AA294A"/>
    <w:rsid w:val="00AA4E91"/>
    <w:rsid w:val="00AB101E"/>
    <w:rsid w:val="00AB1A82"/>
    <w:rsid w:val="00AB1FFB"/>
    <w:rsid w:val="00AB3065"/>
    <w:rsid w:val="00AB5622"/>
    <w:rsid w:val="00AB61A7"/>
    <w:rsid w:val="00AB700F"/>
    <w:rsid w:val="00AC0EB2"/>
    <w:rsid w:val="00AC32D1"/>
    <w:rsid w:val="00AC43B1"/>
    <w:rsid w:val="00AC6346"/>
    <w:rsid w:val="00AC7A63"/>
    <w:rsid w:val="00AC7FE2"/>
    <w:rsid w:val="00AD0BAB"/>
    <w:rsid w:val="00AD10E6"/>
    <w:rsid w:val="00AD1745"/>
    <w:rsid w:val="00AD2869"/>
    <w:rsid w:val="00AD422B"/>
    <w:rsid w:val="00AD7424"/>
    <w:rsid w:val="00AD7505"/>
    <w:rsid w:val="00AE1041"/>
    <w:rsid w:val="00AE121D"/>
    <w:rsid w:val="00AE1C45"/>
    <w:rsid w:val="00AE211C"/>
    <w:rsid w:val="00AE6DED"/>
    <w:rsid w:val="00AE7750"/>
    <w:rsid w:val="00AF3311"/>
    <w:rsid w:val="00AF4064"/>
    <w:rsid w:val="00AF49AD"/>
    <w:rsid w:val="00AF5F1B"/>
    <w:rsid w:val="00B00EB3"/>
    <w:rsid w:val="00B11011"/>
    <w:rsid w:val="00B11867"/>
    <w:rsid w:val="00B11C5E"/>
    <w:rsid w:val="00B1226A"/>
    <w:rsid w:val="00B12BDC"/>
    <w:rsid w:val="00B148E1"/>
    <w:rsid w:val="00B149C1"/>
    <w:rsid w:val="00B1585E"/>
    <w:rsid w:val="00B16B9D"/>
    <w:rsid w:val="00B21A5F"/>
    <w:rsid w:val="00B2233A"/>
    <w:rsid w:val="00B23FA5"/>
    <w:rsid w:val="00B26C9D"/>
    <w:rsid w:val="00B275CE"/>
    <w:rsid w:val="00B30B29"/>
    <w:rsid w:val="00B32EEE"/>
    <w:rsid w:val="00B357D9"/>
    <w:rsid w:val="00B41579"/>
    <w:rsid w:val="00B44C7D"/>
    <w:rsid w:val="00B450AE"/>
    <w:rsid w:val="00B474AD"/>
    <w:rsid w:val="00B6700A"/>
    <w:rsid w:val="00B70F27"/>
    <w:rsid w:val="00B810B0"/>
    <w:rsid w:val="00B868F4"/>
    <w:rsid w:val="00B87500"/>
    <w:rsid w:val="00B92ECB"/>
    <w:rsid w:val="00B957D9"/>
    <w:rsid w:val="00B95DDA"/>
    <w:rsid w:val="00B96D41"/>
    <w:rsid w:val="00B9791D"/>
    <w:rsid w:val="00BA3DD8"/>
    <w:rsid w:val="00BB24ED"/>
    <w:rsid w:val="00BB5EBA"/>
    <w:rsid w:val="00BC2352"/>
    <w:rsid w:val="00BC258B"/>
    <w:rsid w:val="00BC2FDC"/>
    <w:rsid w:val="00BC3966"/>
    <w:rsid w:val="00BC547D"/>
    <w:rsid w:val="00BC6F1E"/>
    <w:rsid w:val="00BD07A3"/>
    <w:rsid w:val="00BD191F"/>
    <w:rsid w:val="00BD6A80"/>
    <w:rsid w:val="00BE1B9F"/>
    <w:rsid w:val="00BE1BED"/>
    <w:rsid w:val="00BE358D"/>
    <w:rsid w:val="00BE7E38"/>
    <w:rsid w:val="00BF3E19"/>
    <w:rsid w:val="00C00157"/>
    <w:rsid w:val="00C02A02"/>
    <w:rsid w:val="00C053C1"/>
    <w:rsid w:val="00C06E37"/>
    <w:rsid w:val="00C13092"/>
    <w:rsid w:val="00C1355F"/>
    <w:rsid w:val="00C17AE0"/>
    <w:rsid w:val="00C17AE3"/>
    <w:rsid w:val="00C24E14"/>
    <w:rsid w:val="00C271AE"/>
    <w:rsid w:val="00C27AFA"/>
    <w:rsid w:val="00C31545"/>
    <w:rsid w:val="00C32983"/>
    <w:rsid w:val="00C34B7A"/>
    <w:rsid w:val="00C36960"/>
    <w:rsid w:val="00C40A0C"/>
    <w:rsid w:val="00C40AE6"/>
    <w:rsid w:val="00C421EF"/>
    <w:rsid w:val="00C453AE"/>
    <w:rsid w:val="00C45FAD"/>
    <w:rsid w:val="00C46259"/>
    <w:rsid w:val="00C468B3"/>
    <w:rsid w:val="00C516EE"/>
    <w:rsid w:val="00C529F0"/>
    <w:rsid w:val="00C5589E"/>
    <w:rsid w:val="00C607EB"/>
    <w:rsid w:val="00C625C9"/>
    <w:rsid w:val="00C630B1"/>
    <w:rsid w:val="00C63B2B"/>
    <w:rsid w:val="00C63D2F"/>
    <w:rsid w:val="00C64136"/>
    <w:rsid w:val="00C65D82"/>
    <w:rsid w:val="00C65E92"/>
    <w:rsid w:val="00C6684C"/>
    <w:rsid w:val="00C72977"/>
    <w:rsid w:val="00C72CB6"/>
    <w:rsid w:val="00C74FC6"/>
    <w:rsid w:val="00C7536A"/>
    <w:rsid w:val="00C76A3A"/>
    <w:rsid w:val="00C80654"/>
    <w:rsid w:val="00C83357"/>
    <w:rsid w:val="00C83CDE"/>
    <w:rsid w:val="00C83EBA"/>
    <w:rsid w:val="00C86E7F"/>
    <w:rsid w:val="00C86E86"/>
    <w:rsid w:val="00C91E9E"/>
    <w:rsid w:val="00C92FB9"/>
    <w:rsid w:val="00C93064"/>
    <w:rsid w:val="00C93197"/>
    <w:rsid w:val="00C95D8E"/>
    <w:rsid w:val="00C978A5"/>
    <w:rsid w:val="00CA0CB7"/>
    <w:rsid w:val="00CA1141"/>
    <w:rsid w:val="00CA1A24"/>
    <w:rsid w:val="00CA2BEC"/>
    <w:rsid w:val="00CA4195"/>
    <w:rsid w:val="00CB1D08"/>
    <w:rsid w:val="00CB5B20"/>
    <w:rsid w:val="00CB78E5"/>
    <w:rsid w:val="00CC7A72"/>
    <w:rsid w:val="00CD2BAF"/>
    <w:rsid w:val="00CE3199"/>
    <w:rsid w:val="00CE3FFC"/>
    <w:rsid w:val="00CE4B98"/>
    <w:rsid w:val="00CE74FF"/>
    <w:rsid w:val="00CE7C90"/>
    <w:rsid w:val="00CF2CDD"/>
    <w:rsid w:val="00CF4B05"/>
    <w:rsid w:val="00CF57D5"/>
    <w:rsid w:val="00CF5E1E"/>
    <w:rsid w:val="00CF6602"/>
    <w:rsid w:val="00D00273"/>
    <w:rsid w:val="00D011F7"/>
    <w:rsid w:val="00D0487E"/>
    <w:rsid w:val="00D10492"/>
    <w:rsid w:val="00D10B81"/>
    <w:rsid w:val="00D1100A"/>
    <w:rsid w:val="00D11799"/>
    <w:rsid w:val="00D11819"/>
    <w:rsid w:val="00D126C5"/>
    <w:rsid w:val="00D13111"/>
    <w:rsid w:val="00D14B31"/>
    <w:rsid w:val="00D16A59"/>
    <w:rsid w:val="00D16A7F"/>
    <w:rsid w:val="00D219DA"/>
    <w:rsid w:val="00D21C11"/>
    <w:rsid w:val="00D2309C"/>
    <w:rsid w:val="00D23389"/>
    <w:rsid w:val="00D24F9D"/>
    <w:rsid w:val="00D27E58"/>
    <w:rsid w:val="00D30053"/>
    <w:rsid w:val="00D33134"/>
    <w:rsid w:val="00D33813"/>
    <w:rsid w:val="00D3406C"/>
    <w:rsid w:val="00D34575"/>
    <w:rsid w:val="00D362DB"/>
    <w:rsid w:val="00D3798B"/>
    <w:rsid w:val="00D40856"/>
    <w:rsid w:val="00D4361A"/>
    <w:rsid w:val="00D45727"/>
    <w:rsid w:val="00D45D6B"/>
    <w:rsid w:val="00D45E5E"/>
    <w:rsid w:val="00D523A3"/>
    <w:rsid w:val="00D5275B"/>
    <w:rsid w:val="00D52BE6"/>
    <w:rsid w:val="00D53630"/>
    <w:rsid w:val="00D54D84"/>
    <w:rsid w:val="00D5515C"/>
    <w:rsid w:val="00D55897"/>
    <w:rsid w:val="00D60339"/>
    <w:rsid w:val="00D6079E"/>
    <w:rsid w:val="00D6227B"/>
    <w:rsid w:val="00D64413"/>
    <w:rsid w:val="00D64446"/>
    <w:rsid w:val="00D65196"/>
    <w:rsid w:val="00D729B9"/>
    <w:rsid w:val="00D73559"/>
    <w:rsid w:val="00D753D4"/>
    <w:rsid w:val="00D80341"/>
    <w:rsid w:val="00D82D0C"/>
    <w:rsid w:val="00D82FEB"/>
    <w:rsid w:val="00D86955"/>
    <w:rsid w:val="00D9258C"/>
    <w:rsid w:val="00D92621"/>
    <w:rsid w:val="00D94C2D"/>
    <w:rsid w:val="00D978B8"/>
    <w:rsid w:val="00D97D3E"/>
    <w:rsid w:val="00DA1C6A"/>
    <w:rsid w:val="00DA23BB"/>
    <w:rsid w:val="00DA4201"/>
    <w:rsid w:val="00DA5983"/>
    <w:rsid w:val="00DA5D8A"/>
    <w:rsid w:val="00DA729C"/>
    <w:rsid w:val="00DB0CA2"/>
    <w:rsid w:val="00DB1102"/>
    <w:rsid w:val="00DB203A"/>
    <w:rsid w:val="00DB2C82"/>
    <w:rsid w:val="00DB2D45"/>
    <w:rsid w:val="00DB3B8B"/>
    <w:rsid w:val="00DB4B2B"/>
    <w:rsid w:val="00DB5830"/>
    <w:rsid w:val="00DB60AE"/>
    <w:rsid w:val="00DB6741"/>
    <w:rsid w:val="00DC368A"/>
    <w:rsid w:val="00DC6851"/>
    <w:rsid w:val="00DC7CD9"/>
    <w:rsid w:val="00DD5A29"/>
    <w:rsid w:val="00DD6D66"/>
    <w:rsid w:val="00DD6D73"/>
    <w:rsid w:val="00DE24D3"/>
    <w:rsid w:val="00DE26CD"/>
    <w:rsid w:val="00DE3977"/>
    <w:rsid w:val="00DF0A6D"/>
    <w:rsid w:val="00DF36A4"/>
    <w:rsid w:val="00DF383F"/>
    <w:rsid w:val="00DF418A"/>
    <w:rsid w:val="00DF498F"/>
    <w:rsid w:val="00DF58D2"/>
    <w:rsid w:val="00DF5CBF"/>
    <w:rsid w:val="00DF79C2"/>
    <w:rsid w:val="00E01CEF"/>
    <w:rsid w:val="00E02566"/>
    <w:rsid w:val="00E02A13"/>
    <w:rsid w:val="00E0668E"/>
    <w:rsid w:val="00E10891"/>
    <w:rsid w:val="00E1503F"/>
    <w:rsid w:val="00E15F6B"/>
    <w:rsid w:val="00E15FF1"/>
    <w:rsid w:val="00E212DF"/>
    <w:rsid w:val="00E22261"/>
    <w:rsid w:val="00E23E3D"/>
    <w:rsid w:val="00E23F86"/>
    <w:rsid w:val="00E24943"/>
    <w:rsid w:val="00E24EA3"/>
    <w:rsid w:val="00E2564C"/>
    <w:rsid w:val="00E25A9D"/>
    <w:rsid w:val="00E26580"/>
    <w:rsid w:val="00E27410"/>
    <w:rsid w:val="00E27A97"/>
    <w:rsid w:val="00E301CE"/>
    <w:rsid w:val="00E31521"/>
    <w:rsid w:val="00E3438A"/>
    <w:rsid w:val="00E36E0D"/>
    <w:rsid w:val="00E40390"/>
    <w:rsid w:val="00E426C7"/>
    <w:rsid w:val="00E447D2"/>
    <w:rsid w:val="00E44982"/>
    <w:rsid w:val="00E45657"/>
    <w:rsid w:val="00E45F01"/>
    <w:rsid w:val="00E46EAA"/>
    <w:rsid w:val="00E5397A"/>
    <w:rsid w:val="00E56E53"/>
    <w:rsid w:val="00E56EDE"/>
    <w:rsid w:val="00E57FB2"/>
    <w:rsid w:val="00E60001"/>
    <w:rsid w:val="00E61D75"/>
    <w:rsid w:val="00E62BBD"/>
    <w:rsid w:val="00E648CB"/>
    <w:rsid w:val="00E703E1"/>
    <w:rsid w:val="00E70492"/>
    <w:rsid w:val="00E70A24"/>
    <w:rsid w:val="00E716AC"/>
    <w:rsid w:val="00E71989"/>
    <w:rsid w:val="00E72ACA"/>
    <w:rsid w:val="00E72DDA"/>
    <w:rsid w:val="00E80E3C"/>
    <w:rsid w:val="00E82814"/>
    <w:rsid w:val="00E83B61"/>
    <w:rsid w:val="00E844AD"/>
    <w:rsid w:val="00E8722F"/>
    <w:rsid w:val="00E9192B"/>
    <w:rsid w:val="00E91F07"/>
    <w:rsid w:val="00E937A6"/>
    <w:rsid w:val="00E96BF3"/>
    <w:rsid w:val="00EA1104"/>
    <w:rsid w:val="00EA1466"/>
    <w:rsid w:val="00EA186A"/>
    <w:rsid w:val="00EB017E"/>
    <w:rsid w:val="00EB0CDC"/>
    <w:rsid w:val="00EB165E"/>
    <w:rsid w:val="00EB3695"/>
    <w:rsid w:val="00EB63AA"/>
    <w:rsid w:val="00EC0C13"/>
    <w:rsid w:val="00EC312C"/>
    <w:rsid w:val="00EC5099"/>
    <w:rsid w:val="00EC6979"/>
    <w:rsid w:val="00EC7B63"/>
    <w:rsid w:val="00ED016C"/>
    <w:rsid w:val="00ED345A"/>
    <w:rsid w:val="00ED35AB"/>
    <w:rsid w:val="00ED5CDB"/>
    <w:rsid w:val="00ED6B6D"/>
    <w:rsid w:val="00ED71FC"/>
    <w:rsid w:val="00EE1955"/>
    <w:rsid w:val="00EF0379"/>
    <w:rsid w:val="00EF0849"/>
    <w:rsid w:val="00EF1052"/>
    <w:rsid w:val="00EF3CEF"/>
    <w:rsid w:val="00F007BB"/>
    <w:rsid w:val="00F0125E"/>
    <w:rsid w:val="00F13F60"/>
    <w:rsid w:val="00F153DC"/>
    <w:rsid w:val="00F159B6"/>
    <w:rsid w:val="00F17DBA"/>
    <w:rsid w:val="00F228DC"/>
    <w:rsid w:val="00F24BC1"/>
    <w:rsid w:val="00F25AE2"/>
    <w:rsid w:val="00F30834"/>
    <w:rsid w:val="00F31765"/>
    <w:rsid w:val="00F3392B"/>
    <w:rsid w:val="00F34612"/>
    <w:rsid w:val="00F34F21"/>
    <w:rsid w:val="00F36237"/>
    <w:rsid w:val="00F37384"/>
    <w:rsid w:val="00F518A6"/>
    <w:rsid w:val="00F51F27"/>
    <w:rsid w:val="00F53C71"/>
    <w:rsid w:val="00F555B6"/>
    <w:rsid w:val="00F55F1A"/>
    <w:rsid w:val="00F632B4"/>
    <w:rsid w:val="00F638EE"/>
    <w:rsid w:val="00F669FD"/>
    <w:rsid w:val="00F76691"/>
    <w:rsid w:val="00F77A40"/>
    <w:rsid w:val="00F83108"/>
    <w:rsid w:val="00F83B3C"/>
    <w:rsid w:val="00F85AEF"/>
    <w:rsid w:val="00F86287"/>
    <w:rsid w:val="00F9032B"/>
    <w:rsid w:val="00F9208E"/>
    <w:rsid w:val="00F92156"/>
    <w:rsid w:val="00F94149"/>
    <w:rsid w:val="00F94B85"/>
    <w:rsid w:val="00F97518"/>
    <w:rsid w:val="00FA2219"/>
    <w:rsid w:val="00FA42FF"/>
    <w:rsid w:val="00FA6F2B"/>
    <w:rsid w:val="00FB3101"/>
    <w:rsid w:val="00FB5A72"/>
    <w:rsid w:val="00FC038B"/>
    <w:rsid w:val="00FC0AD2"/>
    <w:rsid w:val="00FC134B"/>
    <w:rsid w:val="00FC1D50"/>
    <w:rsid w:val="00FC36B3"/>
    <w:rsid w:val="00FC4AEE"/>
    <w:rsid w:val="00FC4BEC"/>
    <w:rsid w:val="00FC4F93"/>
    <w:rsid w:val="00FC6F80"/>
    <w:rsid w:val="00FD42E5"/>
    <w:rsid w:val="00FD511E"/>
    <w:rsid w:val="00FD6839"/>
    <w:rsid w:val="00FE055C"/>
    <w:rsid w:val="00FE1659"/>
    <w:rsid w:val="00FE63E8"/>
    <w:rsid w:val="00FE7141"/>
    <w:rsid w:val="00FE75FB"/>
    <w:rsid w:val="00FF0FFF"/>
    <w:rsid w:val="00FF3E73"/>
    <w:rsid w:val="08A7511C"/>
    <w:rsid w:val="24A9D8A9"/>
    <w:rsid w:val="34F29272"/>
    <w:rsid w:val="3F175B55"/>
    <w:rsid w:val="4D30A9D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F462B04"/>
  <w15:chartTrackingRefBased/>
  <w15:docId w15:val="{6B0E2397-F001-4900-8C73-3F81EB0E62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438A"/>
    <w:pPr>
      <w:spacing w:after="0" w:line="240" w:lineRule="auto"/>
    </w:pPr>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D4361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4361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4361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4361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4361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4361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4361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4361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4361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361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4361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4361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4361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4361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4361A"/>
    <w:rPr>
      <w:rFonts w:ascii="Times New Roman" w:eastAsiaTheme="majorEastAsia" w:hAnsi="Times New Roman" w:cstheme="majorBidi"/>
      <w:i/>
      <w:iCs/>
      <w:color w:val="595959" w:themeColor="text1" w:themeTint="A6"/>
      <w:kern w:val="0"/>
      <w:lang w:eastAsia="en-GB"/>
      <w14:ligatures w14:val="none"/>
    </w:rPr>
  </w:style>
  <w:style w:type="character" w:customStyle="1" w:styleId="Heading7Char">
    <w:name w:val="Heading 7 Char"/>
    <w:basedOn w:val="DefaultParagraphFont"/>
    <w:link w:val="Heading7"/>
    <w:uiPriority w:val="9"/>
    <w:semiHidden/>
    <w:rsid w:val="00D4361A"/>
    <w:rPr>
      <w:rFonts w:ascii="Times New Roman" w:eastAsiaTheme="majorEastAsia" w:hAnsi="Times New Roman" w:cstheme="majorBidi"/>
      <w:color w:val="595959" w:themeColor="text1" w:themeTint="A6"/>
      <w:kern w:val="0"/>
      <w:lang w:eastAsia="en-GB"/>
      <w14:ligatures w14:val="none"/>
    </w:rPr>
  </w:style>
  <w:style w:type="character" w:customStyle="1" w:styleId="Heading8Char">
    <w:name w:val="Heading 8 Char"/>
    <w:basedOn w:val="DefaultParagraphFont"/>
    <w:link w:val="Heading8"/>
    <w:uiPriority w:val="9"/>
    <w:semiHidden/>
    <w:rsid w:val="00D4361A"/>
    <w:rPr>
      <w:rFonts w:ascii="Times New Roman" w:eastAsiaTheme="majorEastAsia" w:hAnsi="Times New Roman" w:cstheme="majorBidi"/>
      <w:i/>
      <w:iCs/>
      <w:color w:val="272727" w:themeColor="text1" w:themeTint="D8"/>
      <w:kern w:val="0"/>
      <w:lang w:eastAsia="en-GB"/>
      <w14:ligatures w14:val="none"/>
    </w:rPr>
  </w:style>
  <w:style w:type="character" w:customStyle="1" w:styleId="Heading9Char">
    <w:name w:val="Heading 9 Char"/>
    <w:basedOn w:val="DefaultParagraphFont"/>
    <w:link w:val="Heading9"/>
    <w:uiPriority w:val="9"/>
    <w:semiHidden/>
    <w:rsid w:val="00D4361A"/>
    <w:rPr>
      <w:rFonts w:ascii="Times New Roman" w:eastAsiaTheme="majorEastAsia" w:hAnsi="Times New Roman" w:cstheme="majorBidi"/>
      <w:color w:val="272727" w:themeColor="text1" w:themeTint="D8"/>
      <w:kern w:val="0"/>
      <w:lang w:eastAsia="en-GB"/>
      <w14:ligatures w14:val="none"/>
    </w:rPr>
  </w:style>
  <w:style w:type="paragraph" w:styleId="Title">
    <w:name w:val="Title"/>
    <w:basedOn w:val="Normal"/>
    <w:next w:val="Normal"/>
    <w:link w:val="TitleChar"/>
    <w:uiPriority w:val="10"/>
    <w:qFormat/>
    <w:rsid w:val="00D4361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361A"/>
    <w:rPr>
      <w:rFonts w:asciiTheme="majorHAnsi" w:eastAsiaTheme="majorEastAsia" w:hAnsiTheme="majorHAnsi" w:cstheme="majorBidi"/>
      <w:spacing w:val="-10"/>
      <w:kern w:val="28"/>
      <w:sz w:val="56"/>
      <w:szCs w:val="56"/>
      <w:lang w:eastAsia="en-GB"/>
      <w14:ligatures w14:val="none"/>
    </w:rPr>
  </w:style>
  <w:style w:type="paragraph" w:styleId="Subtitle">
    <w:name w:val="Subtitle"/>
    <w:basedOn w:val="Normal"/>
    <w:next w:val="Normal"/>
    <w:link w:val="SubtitleChar"/>
    <w:uiPriority w:val="11"/>
    <w:qFormat/>
    <w:rsid w:val="00D4361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4361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4361A"/>
    <w:pPr>
      <w:spacing w:before="160"/>
      <w:jc w:val="center"/>
    </w:pPr>
    <w:rPr>
      <w:i/>
      <w:iCs/>
      <w:color w:val="404040" w:themeColor="text1" w:themeTint="BF"/>
    </w:rPr>
  </w:style>
  <w:style w:type="character" w:customStyle="1" w:styleId="QuoteChar">
    <w:name w:val="Quote Char"/>
    <w:basedOn w:val="DefaultParagraphFont"/>
    <w:link w:val="Quote"/>
    <w:uiPriority w:val="29"/>
    <w:rsid w:val="00D4361A"/>
    <w:rPr>
      <w:i/>
      <w:iCs/>
      <w:color w:val="404040" w:themeColor="text1" w:themeTint="BF"/>
    </w:rPr>
  </w:style>
  <w:style w:type="paragraph" w:styleId="ListParagraph">
    <w:name w:val="List Paragraph"/>
    <w:basedOn w:val="Normal"/>
    <w:uiPriority w:val="34"/>
    <w:qFormat/>
    <w:rsid w:val="00D4361A"/>
    <w:pPr>
      <w:ind w:left="720"/>
      <w:contextualSpacing/>
    </w:pPr>
  </w:style>
  <w:style w:type="character" w:styleId="IntenseEmphasis">
    <w:name w:val="Intense Emphasis"/>
    <w:basedOn w:val="DefaultParagraphFont"/>
    <w:uiPriority w:val="21"/>
    <w:qFormat/>
    <w:rsid w:val="00D4361A"/>
    <w:rPr>
      <w:i/>
      <w:iCs/>
      <w:color w:val="0F4761" w:themeColor="accent1" w:themeShade="BF"/>
    </w:rPr>
  </w:style>
  <w:style w:type="paragraph" w:styleId="IntenseQuote">
    <w:name w:val="Intense Quote"/>
    <w:basedOn w:val="Normal"/>
    <w:next w:val="Normal"/>
    <w:link w:val="IntenseQuoteChar"/>
    <w:uiPriority w:val="30"/>
    <w:qFormat/>
    <w:rsid w:val="00D4361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4361A"/>
    <w:rPr>
      <w:i/>
      <w:iCs/>
      <w:color w:val="0F4761" w:themeColor="accent1" w:themeShade="BF"/>
    </w:rPr>
  </w:style>
  <w:style w:type="character" w:styleId="IntenseReference">
    <w:name w:val="Intense Reference"/>
    <w:basedOn w:val="DefaultParagraphFont"/>
    <w:uiPriority w:val="32"/>
    <w:qFormat/>
    <w:rsid w:val="00D4361A"/>
    <w:rPr>
      <w:b/>
      <w:bCs/>
      <w:smallCaps/>
      <w:color w:val="0F4761" w:themeColor="accent1" w:themeShade="BF"/>
      <w:spacing w:val="5"/>
    </w:rPr>
  </w:style>
  <w:style w:type="paragraph" w:customStyle="1" w:styleId="p1">
    <w:name w:val="p1"/>
    <w:basedOn w:val="Normal"/>
    <w:rsid w:val="00D4361A"/>
    <w:pPr>
      <w:spacing w:before="100" w:beforeAutospacing="1" w:after="100" w:afterAutospacing="1"/>
    </w:pPr>
  </w:style>
  <w:style w:type="character" w:customStyle="1" w:styleId="s1">
    <w:name w:val="s1"/>
    <w:basedOn w:val="DefaultParagraphFont"/>
    <w:rsid w:val="00D4361A"/>
  </w:style>
  <w:style w:type="paragraph" w:customStyle="1" w:styleId="p2">
    <w:name w:val="p2"/>
    <w:basedOn w:val="Normal"/>
    <w:rsid w:val="004C694F"/>
    <w:pPr>
      <w:spacing w:before="100" w:beforeAutospacing="1" w:after="100" w:afterAutospacing="1"/>
    </w:pPr>
  </w:style>
  <w:style w:type="character" w:customStyle="1" w:styleId="s2">
    <w:name w:val="s2"/>
    <w:basedOn w:val="DefaultParagraphFont"/>
    <w:rsid w:val="004C694F"/>
  </w:style>
  <w:style w:type="paragraph" w:customStyle="1" w:styleId="p3">
    <w:name w:val="p3"/>
    <w:basedOn w:val="Normal"/>
    <w:rsid w:val="004C694F"/>
    <w:pPr>
      <w:spacing w:before="100" w:beforeAutospacing="1" w:after="100" w:afterAutospacing="1"/>
    </w:pPr>
  </w:style>
  <w:style w:type="paragraph" w:customStyle="1" w:styleId="p4">
    <w:name w:val="p4"/>
    <w:basedOn w:val="Normal"/>
    <w:rsid w:val="004C694F"/>
    <w:pPr>
      <w:spacing w:before="100" w:beforeAutospacing="1" w:after="100" w:afterAutospacing="1"/>
    </w:pPr>
  </w:style>
  <w:style w:type="character" w:customStyle="1" w:styleId="s3">
    <w:name w:val="s3"/>
    <w:basedOn w:val="DefaultParagraphFont"/>
    <w:rsid w:val="004C694F"/>
  </w:style>
  <w:style w:type="character" w:customStyle="1" w:styleId="apple-converted-space">
    <w:name w:val="apple-converted-space"/>
    <w:basedOn w:val="DefaultParagraphFont"/>
    <w:rsid w:val="004C694F"/>
  </w:style>
  <w:style w:type="table" w:styleId="TableGrid">
    <w:name w:val="Table Grid"/>
    <w:basedOn w:val="TableNormal"/>
    <w:uiPriority w:val="39"/>
    <w:rsid w:val="004919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978A5"/>
    <w:pPr>
      <w:spacing w:before="100" w:beforeAutospacing="1" w:after="100" w:afterAutospacing="1"/>
    </w:pPr>
    <w:rPr>
      <w:lang w:val="en-US"/>
    </w:rPr>
  </w:style>
  <w:style w:type="paragraph" w:styleId="Caption">
    <w:name w:val="caption"/>
    <w:basedOn w:val="Normal"/>
    <w:next w:val="Normal"/>
    <w:uiPriority w:val="35"/>
    <w:unhideWhenUsed/>
    <w:qFormat/>
    <w:rsid w:val="00C978A5"/>
    <w:pPr>
      <w:spacing w:after="200"/>
    </w:pPr>
    <w:rPr>
      <w:i/>
      <w:iCs/>
      <w:color w:val="0E2841" w:themeColor="text2"/>
      <w:sz w:val="18"/>
      <w:szCs w:val="18"/>
      <w:lang w:val="en-US"/>
    </w:rPr>
  </w:style>
  <w:style w:type="numbering" w:customStyle="1" w:styleId="NoList1">
    <w:name w:val="No List1"/>
    <w:next w:val="NoList"/>
    <w:uiPriority w:val="99"/>
    <w:semiHidden/>
    <w:unhideWhenUsed/>
    <w:rsid w:val="00836E2B"/>
  </w:style>
  <w:style w:type="paragraph" w:customStyle="1" w:styleId="msonormal0">
    <w:name w:val="msonormal"/>
    <w:basedOn w:val="Normal"/>
    <w:rsid w:val="00836E2B"/>
    <w:pPr>
      <w:spacing w:before="100" w:beforeAutospacing="1" w:after="100" w:afterAutospacing="1"/>
    </w:pPr>
    <w:rPr>
      <w:lang w:eastAsia="en-IN"/>
    </w:rPr>
  </w:style>
  <w:style w:type="paragraph" w:customStyle="1" w:styleId="paragraph">
    <w:name w:val="paragraph"/>
    <w:basedOn w:val="Normal"/>
    <w:rsid w:val="00836E2B"/>
    <w:pPr>
      <w:spacing w:before="100" w:beforeAutospacing="1" w:after="100" w:afterAutospacing="1"/>
    </w:pPr>
    <w:rPr>
      <w:lang w:eastAsia="en-IN"/>
    </w:rPr>
  </w:style>
  <w:style w:type="character" w:customStyle="1" w:styleId="textrun">
    <w:name w:val="textrun"/>
    <w:basedOn w:val="DefaultParagraphFont"/>
    <w:rsid w:val="00836E2B"/>
  </w:style>
  <w:style w:type="character" w:customStyle="1" w:styleId="normaltextrun">
    <w:name w:val="normaltextrun"/>
    <w:basedOn w:val="DefaultParagraphFont"/>
    <w:rsid w:val="00836E2B"/>
  </w:style>
  <w:style w:type="character" w:customStyle="1" w:styleId="eop">
    <w:name w:val="eop"/>
    <w:basedOn w:val="DefaultParagraphFont"/>
    <w:rsid w:val="00836E2B"/>
  </w:style>
  <w:style w:type="character" w:customStyle="1" w:styleId="pagebreakblob">
    <w:name w:val="pagebreakblob"/>
    <w:basedOn w:val="DefaultParagraphFont"/>
    <w:rsid w:val="00836E2B"/>
  </w:style>
  <w:style w:type="character" w:customStyle="1" w:styleId="pagebreaktextspan">
    <w:name w:val="pagebreaktextspan"/>
    <w:basedOn w:val="DefaultParagraphFont"/>
    <w:rsid w:val="00836E2B"/>
  </w:style>
  <w:style w:type="character" w:customStyle="1" w:styleId="pagebreakborderspan">
    <w:name w:val="pagebreakborderspan"/>
    <w:basedOn w:val="DefaultParagraphFont"/>
    <w:rsid w:val="00836E2B"/>
  </w:style>
  <w:style w:type="paragraph" w:customStyle="1" w:styleId="outlineelement">
    <w:name w:val="outlineelement"/>
    <w:basedOn w:val="Normal"/>
    <w:rsid w:val="00836E2B"/>
    <w:pPr>
      <w:spacing w:before="100" w:beforeAutospacing="1" w:after="100" w:afterAutospacing="1"/>
    </w:pPr>
    <w:rPr>
      <w:lang w:eastAsia="en-IN"/>
    </w:rPr>
  </w:style>
  <w:style w:type="character" w:customStyle="1" w:styleId="linebreakblob">
    <w:name w:val="linebreakblob"/>
    <w:basedOn w:val="DefaultParagraphFont"/>
    <w:rsid w:val="00836E2B"/>
  </w:style>
  <w:style w:type="character" w:customStyle="1" w:styleId="scxw212742472">
    <w:name w:val="scxw212742472"/>
    <w:basedOn w:val="DefaultParagraphFont"/>
    <w:rsid w:val="00836E2B"/>
  </w:style>
  <w:style w:type="character" w:customStyle="1" w:styleId="wacimagecontainer">
    <w:name w:val="wacimagecontainer"/>
    <w:basedOn w:val="DefaultParagraphFont"/>
    <w:rsid w:val="00836E2B"/>
  </w:style>
  <w:style w:type="character" w:customStyle="1" w:styleId="fieldrange">
    <w:name w:val="fieldrange"/>
    <w:basedOn w:val="DefaultParagraphFont"/>
    <w:rsid w:val="00836E2B"/>
  </w:style>
  <w:style w:type="character" w:styleId="Hyperlink">
    <w:name w:val="Hyperlink"/>
    <w:basedOn w:val="DefaultParagraphFont"/>
    <w:uiPriority w:val="99"/>
    <w:unhideWhenUsed/>
    <w:rsid w:val="00836E2B"/>
    <w:rPr>
      <w:color w:val="0000FF"/>
      <w:u w:val="single"/>
    </w:rPr>
  </w:style>
  <w:style w:type="character" w:styleId="FollowedHyperlink">
    <w:name w:val="FollowedHyperlink"/>
    <w:basedOn w:val="DefaultParagraphFont"/>
    <w:uiPriority w:val="99"/>
    <w:semiHidden/>
    <w:unhideWhenUsed/>
    <w:rsid w:val="00836E2B"/>
    <w:rPr>
      <w:color w:val="800080"/>
      <w:u w:val="single"/>
    </w:rPr>
  </w:style>
  <w:style w:type="character" w:customStyle="1" w:styleId="trackchangetextinsertion">
    <w:name w:val="trackchangetextinsertion"/>
    <w:basedOn w:val="DefaultParagraphFont"/>
    <w:rsid w:val="00836E2B"/>
  </w:style>
  <w:style w:type="paragraph" w:styleId="HTMLPreformatted">
    <w:name w:val="HTML Preformatted"/>
    <w:basedOn w:val="Normal"/>
    <w:link w:val="HTMLPreformattedChar"/>
    <w:uiPriority w:val="99"/>
    <w:semiHidden/>
    <w:unhideWhenUsed/>
    <w:rsid w:val="006B1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B1B30"/>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6B1B30"/>
    <w:rPr>
      <w:rFonts w:ascii="Courier New" w:eastAsia="Times New Roman" w:hAnsi="Courier New" w:cs="Courier New"/>
      <w:sz w:val="20"/>
      <w:szCs w:val="20"/>
    </w:rPr>
  </w:style>
  <w:style w:type="character" w:styleId="Strong">
    <w:name w:val="Strong"/>
    <w:basedOn w:val="DefaultParagraphFont"/>
    <w:uiPriority w:val="22"/>
    <w:qFormat/>
    <w:rsid w:val="00DD5A29"/>
    <w:rPr>
      <w:b/>
      <w:bCs/>
    </w:rPr>
  </w:style>
  <w:style w:type="paragraph" w:customStyle="1" w:styleId="text-gray-700">
    <w:name w:val="text-gray-700"/>
    <w:basedOn w:val="Normal"/>
    <w:rsid w:val="0088704A"/>
    <w:pPr>
      <w:spacing w:before="100" w:beforeAutospacing="1" w:after="100" w:afterAutospacing="1"/>
    </w:pPr>
    <w:rPr>
      <w:lang w:val="en-US" w:eastAsia="en-US"/>
    </w:rPr>
  </w:style>
  <w:style w:type="character" w:customStyle="1" w:styleId="font-semibold">
    <w:name w:val="font-semibold"/>
    <w:basedOn w:val="DefaultParagraphFont"/>
    <w:rsid w:val="0088704A"/>
  </w:style>
  <w:style w:type="character" w:styleId="CommentReference">
    <w:name w:val="annotation reference"/>
    <w:basedOn w:val="DefaultParagraphFont"/>
    <w:uiPriority w:val="99"/>
    <w:semiHidden/>
    <w:unhideWhenUsed/>
    <w:rsid w:val="0017048C"/>
    <w:rPr>
      <w:sz w:val="16"/>
      <w:szCs w:val="16"/>
    </w:rPr>
  </w:style>
  <w:style w:type="paragraph" w:styleId="CommentText">
    <w:name w:val="annotation text"/>
    <w:basedOn w:val="Normal"/>
    <w:link w:val="CommentTextChar"/>
    <w:uiPriority w:val="99"/>
    <w:unhideWhenUsed/>
    <w:rsid w:val="0017048C"/>
    <w:rPr>
      <w:sz w:val="20"/>
      <w:szCs w:val="20"/>
    </w:rPr>
  </w:style>
  <w:style w:type="character" w:customStyle="1" w:styleId="CommentTextChar">
    <w:name w:val="Comment Text Char"/>
    <w:basedOn w:val="DefaultParagraphFont"/>
    <w:link w:val="CommentText"/>
    <w:uiPriority w:val="99"/>
    <w:rsid w:val="0017048C"/>
    <w:rPr>
      <w:rFonts w:ascii="Times New Roman" w:eastAsia="Times New Roman" w:hAnsi="Times New Roman" w:cs="Times New Roman"/>
      <w:kern w:val="0"/>
      <w:sz w:val="20"/>
      <w:szCs w:val="20"/>
      <w:lang w:eastAsia="en-GB"/>
      <w14:ligatures w14:val="none"/>
    </w:rPr>
  </w:style>
  <w:style w:type="paragraph" w:styleId="CommentSubject">
    <w:name w:val="annotation subject"/>
    <w:basedOn w:val="CommentText"/>
    <w:next w:val="CommentText"/>
    <w:link w:val="CommentSubjectChar"/>
    <w:uiPriority w:val="99"/>
    <w:semiHidden/>
    <w:unhideWhenUsed/>
    <w:rsid w:val="0017048C"/>
    <w:rPr>
      <w:b/>
      <w:bCs/>
    </w:rPr>
  </w:style>
  <w:style w:type="character" w:customStyle="1" w:styleId="CommentSubjectChar">
    <w:name w:val="Comment Subject Char"/>
    <w:basedOn w:val="CommentTextChar"/>
    <w:link w:val="CommentSubject"/>
    <w:uiPriority w:val="99"/>
    <w:semiHidden/>
    <w:rsid w:val="0017048C"/>
    <w:rPr>
      <w:rFonts w:ascii="Times New Roman" w:eastAsia="Times New Roman" w:hAnsi="Times New Roman" w:cs="Times New Roman"/>
      <w:b/>
      <w:bCs/>
      <w:kern w:val="0"/>
      <w:sz w:val="20"/>
      <w:szCs w:val="2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563030">
      <w:bodyDiv w:val="1"/>
      <w:marLeft w:val="0"/>
      <w:marRight w:val="0"/>
      <w:marTop w:val="0"/>
      <w:marBottom w:val="0"/>
      <w:divBdr>
        <w:top w:val="none" w:sz="0" w:space="0" w:color="auto"/>
        <w:left w:val="none" w:sz="0" w:space="0" w:color="auto"/>
        <w:bottom w:val="none" w:sz="0" w:space="0" w:color="auto"/>
        <w:right w:val="none" w:sz="0" w:space="0" w:color="auto"/>
      </w:divBdr>
    </w:div>
    <w:div w:id="148907738">
      <w:bodyDiv w:val="1"/>
      <w:marLeft w:val="0"/>
      <w:marRight w:val="0"/>
      <w:marTop w:val="0"/>
      <w:marBottom w:val="0"/>
      <w:divBdr>
        <w:top w:val="none" w:sz="0" w:space="0" w:color="auto"/>
        <w:left w:val="none" w:sz="0" w:space="0" w:color="auto"/>
        <w:bottom w:val="none" w:sz="0" w:space="0" w:color="auto"/>
        <w:right w:val="none" w:sz="0" w:space="0" w:color="auto"/>
      </w:divBdr>
      <w:divsChild>
        <w:div w:id="503472526">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250162828">
      <w:bodyDiv w:val="1"/>
      <w:marLeft w:val="0"/>
      <w:marRight w:val="0"/>
      <w:marTop w:val="0"/>
      <w:marBottom w:val="0"/>
      <w:divBdr>
        <w:top w:val="none" w:sz="0" w:space="0" w:color="auto"/>
        <w:left w:val="none" w:sz="0" w:space="0" w:color="auto"/>
        <w:bottom w:val="none" w:sz="0" w:space="0" w:color="auto"/>
        <w:right w:val="none" w:sz="0" w:space="0" w:color="auto"/>
      </w:divBdr>
    </w:div>
    <w:div w:id="307318799">
      <w:bodyDiv w:val="1"/>
      <w:marLeft w:val="0"/>
      <w:marRight w:val="0"/>
      <w:marTop w:val="0"/>
      <w:marBottom w:val="0"/>
      <w:divBdr>
        <w:top w:val="none" w:sz="0" w:space="0" w:color="auto"/>
        <w:left w:val="none" w:sz="0" w:space="0" w:color="auto"/>
        <w:bottom w:val="none" w:sz="0" w:space="0" w:color="auto"/>
        <w:right w:val="none" w:sz="0" w:space="0" w:color="auto"/>
      </w:divBdr>
    </w:div>
    <w:div w:id="325598374">
      <w:bodyDiv w:val="1"/>
      <w:marLeft w:val="0"/>
      <w:marRight w:val="0"/>
      <w:marTop w:val="0"/>
      <w:marBottom w:val="0"/>
      <w:divBdr>
        <w:top w:val="none" w:sz="0" w:space="0" w:color="auto"/>
        <w:left w:val="none" w:sz="0" w:space="0" w:color="auto"/>
        <w:bottom w:val="none" w:sz="0" w:space="0" w:color="auto"/>
        <w:right w:val="none" w:sz="0" w:space="0" w:color="auto"/>
      </w:divBdr>
    </w:div>
    <w:div w:id="338125274">
      <w:bodyDiv w:val="1"/>
      <w:marLeft w:val="0"/>
      <w:marRight w:val="0"/>
      <w:marTop w:val="0"/>
      <w:marBottom w:val="0"/>
      <w:divBdr>
        <w:top w:val="none" w:sz="0" w:space="0" w:color="auto"/>
        <w:left w:val="none" w:sz="0" w:space="0" w:color="auto"/>
        <w:bottom w:val="none" w:sz="0" w:space="0" w:color="auto"/>
        <w:right w:val="none" w:sz="0" w:space="0" w:color="auto"/>
      </w:divBdr>
    </w:div>
    <w:div w:id="349258510">
      <w:bodyDiv w:val="1"/>
      <w:marLeft w:val="0"/>
      <w:marRight w:val="0"/>
      <w:marTop w:val="0"/>
      <w:marBottom w:val="0"/>
      <w:divBdr>
        <w:top w:val="none" w:sz="0" w:space="0" w:color="auto"/>
        <w:left w:val="none" w:sz="0" w:space="0" w:color="auto"/>
        <w:bottom w:val="none" w:sz="0" w:space="0" w:color="auto"/>
        <w:right w:val="none" w:sz="0" w:space="0" w:color="auto"/>
      </w:divBdr>
    </w:div>
    <w:div w:id="385570231">
      <w:bodyDiv w:val="1"/>
      <w:marLeft w:val="0"/>
      <w:marRight w:val="0"/>
      <w:marTop w:val="0"/>
      <w:marBottom w:val="0"/>
      <w:divBdr>
        <w:top w:val="none" w:sz="0" w:space="0" w:color="auto"/>
        <w:left w:val="none" w:sz="0" w:space="0" w:color="auto"/>
        <w:bottom w:val="none" w:sz="0" w:space="0" w:color="auto"/>
        <w:right w:val="none" w:sz="0" w:space="0" w:color="auto"/>
      </w:divBdr>
    </w:div>
    <w:div w:id="442237378">
      <w:bodyDiv w:val="1"/>
      <w:marLeft w:val="0"/>
      <w:marRight w:val="0"/>
      <w:marTop w:val="0"/>
      <w:marBottom w:val="0"/>
      <w:divBdr>
        <w:top w:val="none" w:sz="0" w:space="0" w:color="auto"/>
        <w:left w:val="none" w:sz="0" w:space="0" w:color="auto"/>
        <w:bottom w:val="none" w:sz="0" w:space="0" w:color="auto"/>
        <w:right w:val="none" w:sz="0" w:space="0" w:color="auto"/>
      </w:divBdr>
    </w:div>
    <w:div w:id="463810630">
      <w:bodyDiv w:val="1"/>
      <w:marLeft w:val="0"/>
      <w:marRight w:val="0"/>
      <w:marTop w:val="0"/>
      <w:marBottom w:val="0"/>
      <w:divBdr>
        <w:top w:val="none" w:sz="0" w:space="0" w:color="auto"/>
        <w:left w:val="none" w:sz="0" w:space="0" w:color="auto"/>
        <w:bottom w:val="none" w:sz="0" w:space="0" w:color="auto"/>
        <w:right w:val="none" w:sz="0" w:space="0" w:color="auto"/>
      </w:divBdr>
    </w:div>
    <w:div w:id="530149201">
      <w:bodyDiv w:val="1"/>
      <w:marLeft w:val="0"/>
      <w:marRight w:val="0"/>
      <w:marTop w:val="0"/>
      <w:marBottom w:val="0"/>
      <w:divBdr>
        <w:top w:val="none" w:sz="0" w:space="0" w:color="auto"/>
        <w:left w:val="none" w:sz="0" w:space="0" w:color="auto"/>
        <w:bottom w:val="none" w:sz="0" w:space="0" w:color="auto"/>
        <w:right w:val="none" w:sz="0" w:space="0" w:color="auto"/>
      </w:divBdr>
    </w:div>
    <w:div w:id="565648481">
      <w:bodyDiv w:val="1"/>
      <w:marLeft w:val="0"/>
      <w:marRight w:val="0"/>
      <w:marTop w:val="0"/>
      <w:marBottom w:val="0"/>
      <w:divBdr>
        <w:top w:val="none" w:sz="0" w:space="0" w:color="auto"/>
        <w:left w:val="none" w:sz="0" w:space="0" w:color="auto"/>
        <w:bottom w:val="none" w:sz="0" w:space="0" w:color="auto"/>
        <w:right w:val="none" w:sz="0" w:space="0" w:color="auto"/>
      </w:divBdr>
      <w:divsChild>
        <w:div w:id="1804276027">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692071326">
      <w:bodyDiv w:val="1"/>
      <w:marLeft w:val="0"/>
      <w:marRight w:val="0"/>
      <w:marTop w:val="0"/>
      <w:marBottom w:val="0"/>
      <w:divBdr>
        <w:top w:val="none" w:sz="0" w:space="0" w:color="auto"/>
        <w:left w:val="none" w:sz="0" w:space="0" w:color="auto"/>
        <w:bottom w:val="none" w:sz="0" w:space="0" w:color="auto"/>
        <w:right w:val="none" w:sz="0" w:space="0" w:color="auto"/>
      </w:divBdr>
    </w:div>
    <w:div w:id="825391174">
      <w:bodyDiv w:val="1"/>
      <w:marLeft w:val="0"/>
      <w:marRight w:val="0"/>
      <w:marTop w:val="0"/>
      <w:marBottom w:val="0"/>
      <w:divBdr>
        <w:top w:val="none" w:sz="0" w:space="0" w:color="auto"/>
        <w:left w:val="none" w:sz="0" w:space="0" w:color="auto"/>
        <w:bottom w:val="none" w:sz="0" w:space="0" w:color="auto"/>
        <w:right w:val="none" w:sz="0" w:space="0" w:color="auto"/>
      </w:divBdr>
    </w:div>
    <w:div w:id="912592073">
      <w:bodyDiv w:val="1"/>
      <w:marLeft w:val="0"/>
      <w:marRight w:val="0"/>
      <w:marTop w:val="0"/>
      <w:marBottom w:val="0"/>
      <w:divBdr>
        <w:top w:val="none" w:sz="0" w:space="0" w:color="auto"/>
        <w:left w:val="none" w:sz="0" w:space="0" w:color="auto"/>
        <w:bottom w:val="none" w:sz="0" w:space="0" w:color="auto"/>
        <w:right w:val="none" w:sz="0" w:space="0" w:color="auto"/>
      </w:divBdr>
    </w:div>
    <w:div w:id="988365702">
      <w:bodyDiv w:val="1"/>
      <w:marLeft w:val="0"/>
      <w:marRight w:val="0"/>
      <w:marTop w:val="0"/>
      <w:marBottom w:val="0"/>
      <w:divBdr>
        <w:top w:val="none" w:sz="0" w:space="0" w:color="auto"/>
        <w:left w:val="none" w:sz="0" w:space="0" w:color="auto"/>
        <w:bottom w:val="none" w:sz="0" w:space="0" w:color="auto"/>
        <w:right w:val="none" w:sz="0" w:space="0" w:color="auto"/>
      </w:divBdr>
    </w:div>
    <w:div w:id="1001809395">
      <w:bodyDiv w:val="1"/>
      <w:marLeft w:val="0"/>
      <w:marRight w:val="0"/>
      <w:marTop w:val="0"/>
      <w:marBottom w:val="0"/>
      <w:divBdr>
        <w:top w:val="none" w:sz="0" w:space="0" w:color="auto"/>
        <w:left w:val="none" w:sz="0" w:space="0" w:color="auto"/>
        <w:bottom w:val="none" w:sz="0" w:space="0" w:color="auto"/>
        <w:right w:val="none" w:sz="0" w:space="0" w:color="auto"/>
      </w:divBdr>
      <w:divsChild>
        <w:div w:id="1791241784">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041243838">
      <w:bodyDiv w:val="1"/>
      <w:marLeft w:val="0"/>
      <w:marRight w:val="0"/>
      <w:marTop w:val="0"/>
      <w:marBottom w:val="0"/>
      <w:divBdr>
        <w:top w:val="none" w:sz="0" w:space="0" w:color="auto"/>
        <w:left w:val="none" w:sz="0" w:space="0" w:color="auto"/>
        <w:bottom w:val="none" w:sz="0" w:space="0" w:color="auto"/>
        <w:right w:val="none" w:sz="0" w:space="0" w:color="auto"/>
      </w:divBdr>
    </w:div>
    <w:div w:id="1130633176">
      <w:bodyDiv w:val="1"/>
      <w:marLeft w:val="0"/>
      <w:marRight w:val="0"/>
      <w:marTop w:val="0"/>
      <w:marBottom w:val="0"/>
      <w:divBdr>
        <w:top w:val="none" w:sz="0" w:space="0" w:color="auto"/>
        <w:left w:val="none" w:sz="0" w:space="0" w:color="auto"/>
        <w:bottom w:val="none" w:sz="0" w:space="0" w:color="auto"/>
        <w:right w:val="none" w:sz="0" w:space="0" w:color="auto"/>
      </w:divBdr>
    </w:div>
    <w:div w:id="1153989200">
      <w:bodyDiv w:val="1"/>
      <w:marLeft w:val="0"/>
      <w:marRight w:val="0"/>
      <w:marTop w:val="0"/>
      <w:marBottom w:val="0"/>
      <w:divBdr>
        <w:top w:val="none" w:sz="0" w:space="0" w:color="auto"/>
        <w:left w:val="none" w:sz="0" w:space="0" w:color="auto"/>
        <w:bottom w:val="none" w:sz="0" w:space="0" w:color="auto"/>
        <w:right w:val="none" w:sz="0" w:space="0" w:color="auto"/>
      </w:divBdr>
    </w:div>
    <w:div w:id="1198617330">
      <w:bodyDiv w:val="1"/>
      <w:marLeft w:val="0"/>
      <w:marRight w:val="0"/>
      <w:marTop w:val="0"/>
      <w:marBottom w:val="0"/>
      <w:divBdr>
        <w:top w:val="none" w:sz="0" w:space="0" w:color="auto"/>
        <w:left w:val="none" w:sz="0" w:space="0" w:color="auto"/>
        <w:bottom w:val="none" w:sz="0" w:space="0" w:color="auto"/>
        <w:right w:val="none" w:sz="0" w:space="0" w:color="auto"/>
      </w:divBdr>
    </w:div>
    <w:div w:id="1225489554">
      <w:bodyDiv w:val="1"/>
      <w:marLeft w:val="0"/>
      <w:marRight w:val="0"/>
      <w:marTop w:val="0"/>
      <w:marBottom w:val="0"/>
      <w:divBdr>
        <w:top w:val="none" w:sz="0" w:space="0" w:color="auto"/>
        <w:left w:val="none" w:sz="0" w:space="0" w:color="auto"/>
        <w:bottom w:val="none" w:sz="0" w:space="0" w:color="auto"/>
        <w:right w:val="none" w:sz="0" w:space="0" w:color="auto"/>
      </w:divBdr>
    </w:div>
    <w:div w:id="1281767815">
      <w:bodyDiv w:val="1"/>
      <w:marLeft w:val="0"/>
      <w:marRight w:val="0"/>
      <w:marTop w:val="0"/>
      <w:marBottom w:val="0"/>
      <w:divBdr>
        <w:top w:val="none" w:sz="0" w:space="0" w:color="auto"/>
        <w:left w:val="none" w:sz="0" w:space="0" w:color="auto"/>
        <w:bottom w:val="none" w:sz="0" w:space="0" w:color="auto"/>
        <w:right w:val="none" w:sz="0" w:space="0" w:color="auto"/>
      </w:divBdr>
    </w:div>
    <w:div w:id="1308046428">
      <w:bodyDiv w:val="1"/>
      <w:marLeft w:val="0"/>
      <w:marRight w:val="0"/>
      <w:marTop w:val="0"/>
      <w:marBottom w:val="0"/>
      <w:divBdr>
        <w:top w:val="none" w:sz="0" w:space="0" w:color="auto"/>
        <w:left w:val="none" w:sz="0" w:space="0" w:color="auto"/>
        <w:bottom w:val="none" w:sz="0" w:space="0" w:color="auto"/>
        <w:right w:val="none" w:sz="0" w:space="0" w:color="auto"/>
      </w:divBdr>
    </w:div>
    <w:div w:id="1421878238">
      <w:bodyDiv w:val="1"/>
      <w:marLeft w:val="0"/>
      <w:marRight w:val="0"/>
      <w:marTop w:val="0"/>
      <w:marBottom w:val="0"/>
      <w:divBdr>
        <w:top w:val="none" w:sz="0" w:space="0" w:color="auto"/>
        <w:left w:val="none" w:sz="0" w:space="0" w:color="auto"/>
        <w:bottom w:val="none" w:sz="0" w:space="0" w:color="auto"/>
        <w:right w:val="none" w:sz="0" w:space="0" w:color="auto"/>
      </w:divBdr>
    </w:div>
    <w:div w:id="1474253447">
      <w:bodyDiv w:val="1"/>
      <w:marLeft w:val="0"/>
      <w:marRight w:val="0"/>
      <w:marTop w:val="0"/>
      <w:marBottom w:val="0"/>
      <w:divBdr>
        <w:top w:val="none" w:sz="0" w:space="0" w:color="auto"/>
        <w:left w:val="none" w:sz="0" w:space="0" w:color="auto"/>
        <w:bottom w:val="none" w:sz="0" w:space="0" w:color="auto"/>
        <w:right w:val="none" w:sz="0" w:space="0" w:color="auto"/>
      </w:divBdr>
    </w:div>
    <w:div w:id="1718896946">
      <w:bodyDiv w:val="1"/>
      <w:marLeft w:val="0"/>
      <w:marRight w:val="0"/>
      <w:marTop w:val="0"/>
      <w:marBottom w:val="0"/>
      <w:divBdr>
        <w:top w:val="none" w:sz="0" w:space="0" w:color="auto"/>
        <w:left w:val="none" w:sz="0" w:space="0" w:color="auto"/>
        <w:bottom w:val="none" w:sz="0" w:space="0" w:color="auto"/>
        <w:right w:val="none" w:sz="0" w:space="0" w:color="auto"/>
      </w:divBdr>
    </w:div>
    <w:div w:id="1749768870">
      <w:bodyDiv w:val="1"/>
      <w:marLeft w:val="0"/>
      <w:marRight w:val="0"/>
      <w:marTop w:val="0"/>
      <w:marBottom w:val="0"/>
      <w:divBdr>
        <w:top w:val="none" w:sz="0" w:space="0" w:color="auto"/>
        <w:left w:val="none" w:sz="0" w:space="0" w:color="auto"/>
        <w:bottom w:val="none" w:sz="0" w:space="0" w:color="auto"/>
        <w:right w:val="none" w:sz="0" w:space="0" w:color="auto"/>
      </w:divBdr>
    </w:div>
    <w:div w:id="1807897351">
      <w:bodyDiv w:val="1"/>
      <w:marLeft w:val="0"/>
      <w:marRight w:val="0"/>
      <w:marTop w:val="0"/>
      <w:marBottom w:val="0"/>
      <w:divBdr>
        <w:top w:val="none" w:sz="0" w:space="0" w:color="auto"/>
        <w:left w:val="none" w:sz="0" w:space="0" w:color="auto"/>
        <w:bottom w:val="none" w:sz="0" w:space="0" w:color="auto"/>
        <w:right w:val="none" w:sz="0" w:space="0" w:color="auto"/>
      </w:divBdr>
      <w:divsChild>
        <w:div w:id="236793674">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817911208">
      <w:bodyDiv w:val="1"/>
      <w:marLeft w:val="0"/>
      <w:marRight w:val="0"/>
      <w:marTop w:val="0"/>
      <w:marBottom w:val="0"/>
      <w:divBdr>
        <w:top w:val="none" w:sz="0" w:space="0" w:color="auto"/>
        <w:left w:val="none" w:sz="0" w:space="0" w:color="auto"/>
        <w:bottom w:val="none" w:sz="0" w:space="0" w:color="auto"/>
        <w:right w:val="none" w:sz="0" w:space="0" w:color="auto"/>
      </w:divBdr>
    </w:div>
    <w:div w:id="1819960607">
      <w:bodyDiv w:val="1"/>
      <w:marLeft w:val="0"/>
      <w:marRight w:val="0"/>
      <w:marTop w:val="0"/>
      <w:marBottom w:val="0"/>
      <w:divBdr>
        <w:top w:val="none" w:sz="0" w:space="0" w:color="auto"/>
        <w:left w:val="none" w:sz="0" w:space="0" w:color="auto"/>
        <w:bottom w:val="none" w:sz="0" w:space="0" w:color="auto"/>
        <w:right w:val="none" w:sz="0" w:space="0" w:color="auto"/>
      </w:divBdr>
    </w:div>
    <w:div w:id="1880168146">
      <w:bodyDiv w:val="1"/>
      <w:marLeft w:val="0"/>
      <w:marRight w:val="0"/>
      <w:marTop w:val="0"/>
      <w:marBottom w:val="0"/>
      <w:divBdr>
        <w:top w:val="none" w:sz="0" w:space="0" w:color="auto"/>
        <w:left w:val="none" w:sz="0" w:space="0" w:color="auto"/>
        <w:bottom w:val="none" w:sz="0" w:space="0" w:color="auto"/>
        <w:right w:val="none" w:sz="0" w:space="0" w:color="auto"/>
      </w:divBdr>
    </w:div>
    <w:div w:id="1941713913">
      <w:bodyDiv w:val="1"/>
      <w:marLeft w:val="0"/>
      <w:marRight w:val="0"/>
      <w:marTop w:val="0"/>
      <w:marBottom w:val="0"/>
      <w:divBdr>
        <w:top w:val="none" w:sz="0" w:space="0" w:color="auto"/>
        <w:left w:val="none" w:sz="0" w:space="0" w:color="auto"/>
        <w:bottom w:val="none" w:sz="0" w:space="0" w:color="auto"/>
        <w:right w:val="none" w:sz="0" w:space="0" w:color="auto"/>
      </w:divBdr>
    </w:div>
    <w:div w:id="2031099240">
      <w:bodyDiv w:val="1"/>
      <w:marLeft w:val="0"/>
      <w:marRight w:val="0"/>
      <w:marTop w:val="0"/>
      <w:marBottom w:val="0"/>
      <w:divBdr>
        <w:top w:val="none" w:sz="0" w:space="0" w:color="auto"/>
        <w:left w:val="none" w:sz="0" w:space="0" w:color="auto"/>
        <w:bottom w:val="none" w:sz="0" w:space="0" w:color="auto"/>
        <w:right w:val="none" w:sz="0" w:space="0" w:color="auto"/>
      </w:divBdr>
      <w:divsChild>
        <w:div w:id="207227828">
          <w:blockQuote w:val="1"/>
          <w:marLeft w:val="315"/>
          <w:marRight w:val="0"/>
          <w:marTop w:val="0"/>
          <w:marBottom w:val="0"/>
          <w:divBdr>
            <w:top w:val="none" w:sz="0" w:space="0" w:color="auto"/>
            <w:left w:val="none" w:sz="0" w:space="0" w:color="auto"/>
            <w:bottom w:val="none" w:sz="0" w:space="0" w:color="auto"/>
            <w:right w:val="none" w:sz="0" w:space="0" w:color="auto"/>
          </w:divBdr>
        </w:div>
        <w:div w:id="2039887251">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2060400497">
      <w:bodyDiv w:val="1"/>
      <w:marLeft w:val="0"/>
      <w:marRight w:val="0"/>
      <w:marTop w:val="0"/>
      <w:marBottom w:val="0"/>
      <w:divBdr>
        <w:top w:val="none" w:sz="0" w:space="0" w:color="auto"/>
        <w:left w:val="none" w:sz="0" w:space="0" w:color="auto"/>
        <w:bottom w:val="none" w:sz="0" w:space="0" w:color="auto"/>
        <w:right w:val="none" w:sz="0" w:space="0" w:color="auto"/>
      </w:divBdr>
    </w:div>
    <w:div w:id="2085881021">
      <w:bodyDiv w:val="1"/>
      <w:marLeft w:val="0"/>
      <w:marRight w:val="0"/>
      <w:marTop w:val="0"/>
      <w:marBottom w:val="0"/>
      <w:divBdr>
        <w:top w:val="none" w:sz="0" w:space="0" w:color="auto"/>
        <w:left w:val="none" w:sz="0" w:space="0" w:color="auto"/>
        <w:bottom w:val="none" w:sz="0" w:space="0" w:color="auto"/>
        <w:right w:val="none" w:sz="0" w:space="0" w:color="auto"/>
      </w:divBdr>
    </w:div>
    <w:div w:id="20946657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comments" Target="comments.xml"/><Relationship Id="rId29" Type="http://schemas.openxmlformats.org/officeDocument/2006/relationships/image" Target="media/image20.png"/><Relationship Id="rId11" Type="http://schemas.openxmlformats.org/officeDocument/2006/relationships/image" Target="media/image6.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linkedin.com/%E2%80%9D" TargetMode="External"/><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microsoft.com/office/2018/08/relationships/commentsExtensible" Target="commentsExtensible.xml"/><Relationship Id="rId14" Type="http://schemas.openxmlformats.org/officeDocument/2006/relationships/image" Target="media/image9.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2.png"/><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7.png"/><Relationship Id="rId17" Type="http://schemas.microsoft.com/office/2011/relationships/commentsExtended" Target="commentsExtended.xm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5.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microsoft.com/office/2016/09/relationships/commentsIds" Target="commentsIds.xml"/><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image" Target="media/image2.png"/><Relationship Id="rId7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AF2D75-A8C7-4330-B777-F1D3AE5175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4535</TotalTime>
  <Pages>1</Pages>
  <Words>21884</Words>
  <Characters>124742</Characters>
  <Application>Microsoft Office Word</Application>
  <DocSecurity>4</DocSecurity>
  <Lines>1039</Lines>
  <Paragraphs>292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146334</CharactersWithSpaces>
  <SharedDoc>false</SharedDoc>
  <HLinks>
    <vt:vector size="6" baseType="variant">
      <vt:variant>
        <vt:i4>7929961</vt:i4>
      </vt:variant>
      <vt:variant>
        <vt:i4>135</vt:i4>
      </vt:variant>
      <vt:variant>
        <vt:i4>0</vt:i4>
      </vt:variant>
      <vt:variant>
        <vt:i4>5</vt:i4>
      </vt:variant>
      <vt:variant>
        <vt:lpwstr>https://linkedin.com/%E2%80%9D</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Santosh Pallai</dc:creator>
  <cp:keywords/>
  <dc:description/>
  <cp:lastModifiedBy>Santosh Pallai</cp:lastModifiedBy>
  <cp:revision>429</cp:revision>
  <dcterms:created xsi:type="dcterms:W3CDTF">2025-11-07T19:14:00Z</dcterms:created>
  <dcterms:modified xsi:type="dcterms:W3CDTF">2025-12-19T07:26:00Z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d637df18-b229-42a0-9ae0-743f2f4644bc</vt:lpwstr>
  </property>
  <property fmtid="{D5CDD505-2E9C-101B-9397-08002B2CF9AE}" pid="3" name="grammarly_documentId">
    <vt:lpwstr>documentId_1142</vt:lpwstr>
  </property>
  <property fmtid="{D5CDD505-2E9C-101B-9397-08002B2CF9AE}" pid="4" name="grammarly_documentContext">
    <vt:lpwstr>{"goals":[],"domain":"general","emotions":[],"dialect":"american"}</vt:lpwstr>
  </property>
</Properties>
</file>